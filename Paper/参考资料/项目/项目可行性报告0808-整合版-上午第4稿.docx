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FDDBD12" w14:textId="7B58616D" w:rsidR="00A11564" w:rsidRDefault="00A11564" w:rsidP="00A11564">
      <w:pPr>
        <w:jc w:val="center"/>
        <w:rPr>
          <w:rFonts w:eastAsia="黑体"/>
          <w:bCs/>
          <w:sz w:val="52"/>
          <w:szCs w:val="52"/>
          <w:lang w:val="en-GB"/>
        </w:rPr>
      </w:pPr>
    </w:p>
    <w:p w14:paraId="3084C920" w14:textId="71249E53" w:rsidR="00A11564" w:rsidRDefault="00A11564" w:rsidP="00A11564">
      <w:pPr>
        <w:jc w:val="center"/>
        <w:rPr>
          <w:rFonts w:eastAsia="黑体"/>
          <w:bCs/>
          <w:sz w:val="52"/>
          <w:szCs w:val="52"/>
          <w:lang w:val="en-GB"/>
        </w:rPr>
      </w:pPr>
    </w:p>
    <w:p w14:paraId="24DABDDB" w14:textId="77777777" w:rsidR="00A11564" w:rsidRDefault="00A11564" w:rsidP="00A11564">
      <w:pPr>
        <w:jc w:val="center"/>
        <w:rPr>
          <w:rFonts w:eastAsia="黑体"/>
          <w:bCs/>
          <w:sz w:val="52"/>
          <w:szCs w:val="52"/>
          <w:lang w:val="en-GB"/>
        </w:rPr>
      </w:pPr>
    </w:p>
    <w:p w14:paraId="08AB4CC2" w14:textId="77777777" w:rsidR="00A11564" w:rsidRDefault="00A11564" w:rsidP="00A11564">
      <w:pPr>
        <w:jc w:val="center"/>
        <w:rPr>
          <w:rFonts w:eastAsia="黑体"/>
          <w:bCs/>
          <w:sz w:val="52"/>
          <w:szCs w:val="52"/>
          <w:lang w:val="en-GB"/>
        </w:rPr>
      </w:pPr>
      <w:r>
        <w:rPr>
          <w:rFonts w:eastAsia="黑体"/>
          <w:bCs/>
          <w:sz w:val="52"/>
          <w:szCs w:val="52"/>
          <w:lang w:val="en-GB"/>
        </w:rPr>
        <w:t>浙江省重点研发项目</w:t>
      </w:r>
    </w:p>
    <w:p w14:paraId="2EAC7390" w14:textId="05C2F69B" w:rsidR="00A11564" w:rsidRDefault="00A11564" w:rsidP="00A11564">
      <w:pPr>
        <w:spacing w:beforeLines="50" w:before="156" w:afterLines="50" w:after="156"/>
        <w:jc w:val="center"/>
        <w:rPr>
          <w:rFonts w:eastAsia="黑体"/>
          <w:bCs/>
          <w:sz w:val="52"/>
          <w:szCs w:val="52"/>
          <w:lang w:val="en-GB"/>
        </w:rPr>
      </w:pPr>
      <w:r>
        <w:rPr>
          <w:rFonts w:eastAsia="黑体"/>
          <w:bCs/>
          <w:sz w:val="52"/>
          <w:szCs w:val="52"/>
          <w:lang w:val="en-GB"/>
        </w:rPr>
        <w:t>可行性报告及经费概算</w:t>
      </w:r>
    </w:p>
    <w:p w14:paraId="28DA20EC" w14:textId="77777777" w:rsidR="00A11564" w:rsidRPr="00AB1765" w:rsidRDefault="00A11564" w:rsidP="00A11564">
      <w:pPr>
        <w:ind w:firstLine="880"/>
        <w:jc w:val="center"/>
        <w:rPr>
          <w:rFonts w:eastAsia="黑体"/>
          <w:sz w:val="44"/>
          <w:lang w:val="en-GB"/>
        </w:rPr>
      </w:pPr>
    </w:p>
    <w:p w14:paraId="532DCDC2" w14:textId="76B23D04" w:rsidR="00A11564" w:rsidRDefault="00A11564" w:rsidP="00A11564">
      <w:pPr>
        <w:ind w:firstLine="880"/>
        <w:jc w:val="center"/>
        <w:rPr>
          <w:rFonts w:eastAsia="黑体"/>
          <w:sz w:val="44"/>
          <w:lang w:val="en-GB"/>
        </w:rPr>
      </w:pPr>
    </w:p>
    <w:p w14:paraId="2EDBC714" w14:textId="77777777" w:rsidR="00A11564" w:rsidRDefault="00A11564" w:rsidP="00A11564">
      <w:pPr>
        <w:ind w:firstLine="880"/>
        <w:jc w:val="center"/>
        <w:rPr>
          <w:rFonts w:eastAsia="黑体"/>
          <w:sz w:val="44"/>
          <w:lang w:val="en-GB"/>
        </w:rPr>
      </w:pPr>
    </w:p>
    <w:p w14:paraId="1F3B6505" w14:textId="0CD54541" w:rsidR="00A11564" w:rsidRDefault="00A11564" w:rsidP="00A11564">
      <w:pPr>
        <w:ind w:firstLine="880"/>
        <w:jc w:val="center"/>
        <w:rPr>
          <w:rFonts w:eastAsia="黑体"/>
          <w:sz w:val="44"/>
          <w:lang w:val="en-GB"/>
        </w:rPr>
      </w:pPr>
    </w:p>
    <w:p w14:paraId="6CCE8635" w14:textId="49FF96EA" w:rsidR="00E03FBA" w:rsidRDefault="00E03FBA" w:rsidP="00A11564">
      <w:pPr>
        <w:ind w:firstLine="880"/>
        <w:jc w:val="center"/>
        <w:rPr>
          <w:rFonts w:eastAsia="黑体"/>
          <w:sz w:val="44"/>
          <w:lang w:val="en-GB"/>
        </w:rPr>
      </w:pPr>
    </w:p>
    <w:p w14:paraId="6D4D6BFE" w14:textId="24AB4A87" w:rsidR="00E03FBA" w:rsidRDefault="00E03FBA" w:rsidP="00A11564">
      <w:pPr>
        <w:ind w:firstLine="880"/>
        <w:jc w:val="center"/>
        <w:rPr>
          <w:rFonts w:eastAsia="黑体"/>
          <w:sz w:val="44"/>
          <w:lang w:val="en-GB"/>
        </w:rPr>
      </w:pPr>
    </w:p>
    <w:p w14:paraId="5A56E041" w14:textId="51E5F4D4" w:rsidR="00E03FBA" w:rsidRDefault="00E03FBA" w:rsidP="00A11564">
      <w:pPr>
        <w:ind w:firstLine="880"/>
        <w:jc w:val="center"/>
        <w:rPr>
          <w:rFonts w:eastAsia="黑体"/>
          <w:sz w:val="44"/>
          <w:lang w:val="en-GB"/>
        </w:rPr>
      </w:pPr>
    </w:p>
    <w:p w14:paraId="7DEE5356" w14:textId="3B0000C8" w:rsidR="00E03FBA" w:rsidRDefault="00E03FBA" w:rsidP="00A11564">
      <w:pPr>
        <w:ind w:firstLine="880"/>
        <w:jc w:val="center"/>
        <w:rPr>
          <w:rFonts w:eastAsia="黑体"/>
          <w:sz w:val="44"/>
          <w:lang w:val="en-GB"/>
        </w:rPr>
      </w:pPr>
    </w:p>
    <w:p w14:paraId="0A2AB9EC" w14:textId="77777777" w:rsidR="00E03FBA" w:rsidRDefault="00E03FBA" w:rsidP="00A11564">
      <w:pPr>
        <w:ind w:firstLine="880"/>
        <w:jc w:val="center"/>
        <w:rPr>
          <w:rFonts w:eastAsia="黑体"/>
          <w:sz w:val="44"/>
          <w:lang w:val="en-GB"/>
        </w:rPr>
      </w:pPr>
    </w:p>
    <w:p w14:paraId="449F269D" w14:textId="77777777" w:rsidR="00A11564" w:rsidRDefault="00A11564" w:rsidP="00A11564">
      <w:pPr>
        <w:ind w:firstLine="880"/>
        <w:jc w:val="center"/>
        <w:rPr>
          <w:rFonts w:eastAsia="黑体"/>
          <w:sz w:val="44"/>
          <w:lang w:val="en-GB"/>
        </w:rPr>
      </w:pPr>
    </w:p>
    <w:p w14:paraId="6517D9AE" w14:textId="77777777" w:rsidR="00A11564" w:rsidRPr="00A11564" w:rsidRDefault="00A11564" w:rsidP="00E03FBA">
      <w:pPr>
        <w:ind w:leftChars="177" w:left="425"/>
        <w:rPr>
          <w:rFonts w:eastAsia="黑体"/>
          <w:sz w:val="32"/>
          <w:u w:val="single"/>
          <w:lang w:val="en-GB"/>
        </w:rPr>
      </w:pPr>
      <w:r>
        <w:rPr>
          <w:rFonts w:eastAsia="黑体"/>
          <w:sz w:val="30"/>
          <w:szCs w:val="30"/>
          <w:lang w:val="en-GB"/>
        </w:rPr>
        <w:t>项目名称：</w:t>
      </w:r>
      <w:r w:rsidRPr="00A11564">
        <w:rPr>
          <w:rFonts w:eastAsia="黑体" w:hint="eastAsia"/>
          <w:sz w:val="32"/>
          <w:u w:val="single"/>
          <w:lang w:val="en-GB"/>
        </w:rPr>
        <w:t>城市工程建设余泥渣土处置智能化运筹</w:t>
      </w:r>
    </w:p>
    <w:p w14:paraId="34A39A74" w14:textId="108E31BA" w:rsidR="00A11564" w:rsidRDefault="00A11564" w:rsidP="00E03FBA">
      <w:pPr>
        <w:ind w:leftChars="177" w:left="425" w:firstLineChars="487" w:firstLine="1558"/>
        <w:rPr>
          <w:rFonts w:eastAsia="黑体"/>
          <w:sz w:val="32"/>
          <w:u w:val="single"/>
          <w:lang w:val="en-GB"/>
        </w:rPr>
      </w:pPr>
      <w:r w:rsidRPr="00A11564">
        <w:rPr>
          <w:rFonts w:eastAsia="黑体" w:hint="eastAsia"/>
          <w:sz w:val="32"/>
          <w:u w:val="single"/>
          <w:lang w:val="en-GB"/>
        </w:rPr>
        <w:t>与资源化利用关键技术及应用示范</w:t>
      </w:r>
      <w:r>
        <w:rPr>
          <w:rFonts w:eastAsia="黑体" w:hint="eastAsia"/>
          <w:sz w:val="32"/>
          <w:u w:val="single"/>
          <w:lang w:val="en-GB"/>
        </w:rPr>
        <w:t xml:space="preserve"> </w:t>
      </w:r>
      <w:r>
        <w:rPr>
          <w:rFonts w:eastAsia="黑体"/>
          <w:sz w:val="32"/>
          <w:u w:val="single"/>
          <w:lang w:val="en-GB"/>
        </w:rPr>
        <w:t xml:space="preserve">  </w:t>
      </w:r>
    </w:p>
    <w:p w14:paraId="55B23F5A" w14:textId="07AA0B1F" w:rsidR="00A11564" w:rsidRDefault="00A11564" w:rsidP="00E03FBA">
      <w:pPr>
        <w:ind w:leftChars="177" w:left="425"/>
        <w:rPr>
          <w:rFonts w:eastAsia="黑体"/>
          <w:sz w:val="30"/>
          <w:szCs w:val="30"/>
          <w:lang w:val="en-GB"/>
        </w:rPr>
      </w:pPr>
      <w:r>
        <w:rPr>
          <w:rFonts w:eastAsia="黑体"/>
          <w:sz w:val="30"/>
          <w:szCs w:val="30"/>
          <w:lang w:val="en-GB"/>
        </w:rPr>
        <w:t>项目负责人</w:t>
      </w:r>
      <w:r>
        <w:rPr>
          <w:rFonts w:eastAsia="黑体"/>
          <w:sz w:val="30"/>
          <w:szCs w:val="30"/>
          <w:lang w:val="en-GB"/>
        </w:rPr>
        <w:t>:</w:t>
      </w:r>
      <w:r>
        <w:rPr>
          <w:rFonts w:eastAsia="黑体"/>
          <w:sz w:val="30"/>
          <w:szCs w:val="30"/>
          <w:u w:val="single"/>
          <w:lang w:val="en-GB"/>
        </w:rPr>
        <w:t xml:space="preserve">                                   </w:t>
      </w:r>
      <w:r>
        <w:rPr>
          <w:rFonts w:eastAsia="黑体"/>
          <w:sz w:val="30"/>
          <w:szCs w:val="30"/>
          <w:lang w:val="en-GB"/>
        </w:rPr>
        <w:t xml:space="preserve"> </w:t>
      </w:r>
    </w:p>
    <w:p w14:paraId="3235315E" w14:textId="13ED3436" w:rsidR="00A11564" w:rsidRDefault="00A11564" w:rsidP="00E03FBA">
      <w:pPr>
        <w:ind w:leftChars="177" w:left="425"/>
        <w:jc w:val="left"/>
        <w:rPr>
          <w:rFonts w:eastAsia="黑体"/>
          <w:sz w:val="30"/>
          <w:szCs w:val="30"/>
          <w:lang w:val="en-GB"/>
        </w:rPr>
      </w:pPr>
      <w:r>
        <w:rPr>
          <w:rFonts w:eastAsia="黑体"/>
          <w:sz w:val="30"/>
          <w:szCs w:val="30"/>
          <w:lang w:val="en-GB"/>
        </w:rPr>
        <w:t>申请单位：</w:t>
      </w:r>
      <w:r>
        <w:rPr>
          <w:rFonts w:eastAsia="黑体"/>
          <w:sz w:val="30"/>
          <w:szCs w:val="30"/>
          <w:u w:val="single"/>
          <w:lang w:val="en-GB"/>
        </w:rPr>
        <w:t xml:space="preserve">                             </w:t>
      </w:r>
      <w:r>
        <w:rPr>
          <w:rFonts w:eastAsia="黑体"/>
          <w:sz w:val="30"/>
          <w:szCs w:val="30"/>
          <w:u w:val="single"/>
          <w:lang w:val="en-GB"/>
        </w:rPr>
        <w:t>（盖章）</w:t>
      </w:r>
    </w:p>
    <w:p w14:paraId="3DB3BC8A" w14:textId="175FF384" w:rsidR="00A11564" w:rsidRDefault="00A11564" w:rsidP="00E03FBA">
      <w:pPr>
        <w:ind w:leftChars="177" w:left="425"/>
        <w:jc w:val="left"/>
        <w:rPr>
          <w:rFonts w:eastAsia="黑体"/>
          <w:sz w:val="30"/>
          <w:szCs w:val="30"/>
          <w:u w:val="single"/>
          <w:lang w:val="en-GB"/>
        </w:rPr>
      </w:pPr>
      <w:r>
        <w:rPr>
          <w:rFonts w:eastAsia="黑体"/>
          <w:sz w:val="30"/>
          <w:szCs w:val="30"/>
          <w:lang w:val="en-GB"/>
        </w:rPr>
        <w:t>申请日期：</w:t>
      </w:r>
      <w:r>
        <w:rPr>
          <w:rFonts w:eastAsia="黑体"/>
          <w:sz w:val="30"/>
          <w:szCs w:val="30"/>
          <w:u w:val="single"/>
          <w:lang w:val="en-GB"/>
        </w:rPr>
        <w:t xml:space="preserve">  2020  </w:t>
      </w:r>
      <w:r>
        <w:rPr>
          <w:rFonts w:eastAsia="黑体"/>
          <w:sz w:val="30"/>
          <w:szCs w:val="30"/>
          <w:lang w:val="en-GB"/>
        </w:rPr>
        <w:t>年</w:t>
      </w:r>
      <w:r>
        <w:rPr>
          <w:rFonts w:eastAsia="黑体"/>
          <w:sz w:val="30"/>
          <w:szCs w:val="30"/>
          <w:u w:val="single"/>
          <w:lang w:val="en-GB"/>
        </w:rPr>
        <w:t xml:space="preserve">  8  </w:t>
      </w:r>
      <w:r>
        <w:rPr>
          <w:rFonts w:eastAsia="黑体"/>
          <w:sz w:val="30"/>
          <w:szCs w:val="30"/>
          <w:lang w:val="en-GB"/>
        </w:rPr>
        <w:t>月</w:t>
      </w:r>
      <w:r>
        <w:rPr>
          <w:rFonts w:eastAsia="黑体"/>
          <w:sz w:val="30"/>
          <w:szCs w:val="30"/>
          <w:u w:val="single"/>
          <w:lang w:val="en-GB"/>
        </w:rPr>
        <w:t xml:space="preserve">  8  </w:t>
      </w:r>
      <w:r>
        <w:rPr>
          <w:rFonts w:eastAsia="黑体"/>
          <w:sz w:val="30"/>
          <w:szCs w:val="30"/>
          <w:lang w:val="en-GB"/>
        </w:rPr>
        <w:t>日</w:t>
      </w:r>
    </w:p>
    <w:p w14:paraId="7A2DE118" w14:textId="77777777" w:rsidR="00E03FBA" w:rsidRDefault="00E03FBA" w:rsidP="00A11564">
      <w:pPr>
        <w:ind w:firstLine="720"/>
        <w:jc w:val="center"/>
        <w:rPr>
          <w:rFonts w:eastAsia="仿宋_GB2312"/>
          <w:sz w:val="36"/>
          <w:lang w:val="en-GB"/>
        </w:rPr>
        <w:sectPr w:rsidR="00E03FBA">
          <w:headerReference w:type="default" r:id="rId8"/>
          <w:pgSz w:w="11906" w:h="16838"/>
          <w:pgMar w:top="1440" w:right="1797" w:bottom="1440" w:left="1797" w:header="851" w:footer="992" w:gutter="0"/>
          <w:cols w:space="720"/>
          <w:docGrid w:type="linesAndChars" w:linePitch="312"/>
        </w:sectPr>
      </w:pPr>
    </w:p>
    <w:p w14:paraId="3D4E5994" w14:textId="46BD431A" w:rsidR="00A11564" w:rsidRPr="00E03FBA" w:rsidRDefault="00A11564">
      <w:pPr>
        <w:spacing w:line="480" w:lineRule="auto"/>
        <w:jc w:val="center"/>
        <w:rPr>
          <w:rFonts w:asciiTheme="minorEastAsia" w:eastAsiaTheme="minorEastAsia" w:hAnsiTheme="minorEastAsia"/>
          <w:b/>
          <w:kern w:val="0"/>
          <w:sz w:val="44"/>
        </w:rPr>
      </w:pPr>
      <w:r w:rsidRPr="00E03FBA">
        <w:rPr>
          <w:rFonts w:asciiTheme="minorEastAsia" w:eastAsiaTheme="minorEastAsia" w:hAnsiTheme="minorEastAsia" w:hint="eastAsia"/>
          <w:b/>
          <w:kern w:val="0"/>
          <w:sz w:val="44"/>
        </w:rPr>
        <w:lastRenderedPageBreak/>
        <w:t>目 录</w:t>
      </w:r>
    </w:p>
    <w:p w14:paraId="1DF0E351" w14:textId="621D170C" w:rsidR="0088149B" w:rsidRPr="00125D2A" w:rsidRDefault="00E03FBA" w:rsidP="00AC6027">
      <w:pPr>
        <w:pStyle w:val="TOC1"/>
        <w:tabs>
          <w:tab w:val="right" w:leader="dot" w:pos="8302"/>
        </w:tabs>
        <w:spacing w:line="360" w:lineRule="auto"/>
        <w:rPr>
          <w:rFonts w:eastAsiaTheme="minorEastAsia" w:hAnsiTheme="minorHAnsi" w:cstheme="minorBidi"/>
          <w:b w:val="0"/>
          <w:bCs w:val="0"/>
          <w:caps w:val="0"/>
          <w:noProof/>
          <w:sz w:val="24"/>
          <w:szCs w:val="28"/>
        </w:rPr>
      </w:pPr>
      <w:r w:rsidRPr="0088149B">
        <w:rPr>
          <w:rFonts w:ascii="宋体" w:hAnsi="宋体"/>
          <w:b w:val="0"/>
          <w:kern w:val="0"/>
          <w:sz w:val="44"/>
        </w:rPr>
        <w:fldChar w:fldCharType="begin"/>
      </w:r>
      <w:r w:rsidRPr="0088149B">
        <w:rPr>
          <w:rFonts w:ascii="宋体" w:hAnsi="宋体"/>
          <w:b w:val="0"/>
          <w:kern w:val="0"/>
          <w:sz w:val="44"/>
        </w:rPr>
        <w:instrText xml:space="preserve"> TOC \o "1-3" \f \h \z \u </w:instrText>
      </w:r>
      <w:r w:rsidRPr="0088149B">
        <w:rPr>
          <w:rFonts w:ascii="宋体" w:hAnsi="宋体"/>
          <w:b w:val="0"/>
          <w:kern w:val="0"/>
          <w:sz w:val="44"/>
        </w:rPr>
        <w:fldChar w:fldCharType="separate"/>
      </w:r>
      <w:hyperlink w:anchor="_Toc47740779" w:history="1">
        <w:r w:rsidR="0088149B" w:rsidRPr="00125D2A">
          <w:rPr>
            <w:rStyle w:val="a6"/>
            <w:noProof/>
            <w:sz w:val="22"/>
            <w:szCs w:val="22"/>
          </w:rPr>
          <w:t>第一部分 可行性报告</w:t>
        </w:r>
        <w:r w:rsidR="0088149B" w:rsidRPr="00125D2A">
          <w:rPr>
            <w:noProof/>
            <w:webHidden/>
            <w:sz w:val="22"/>
            <w:szCs w:val="22"/>
          </w:rPr>
          <w:tab/>
        </w:r>
        <w:r w:rsidR="0088149B" w:rsidRPr="00125D2A">
          <w:rPr>
            <w:noProof/>
            <w:webHidden/>
            <w:sz w:val="22"/>
            <w:szCs w:val="22"/>
          </w:rPr>
          <w:fldChar w:fldCharType="begin"/>
        </w:r>
        <w:r w:rsidR="0088149B" w:rsidRPr="00125D2A">
          <w:rPr>
            <w:noProof/>
            <w:webHidden/>
            <w:sz w:val="22"/>
            <w:szCs w:val="22"/>
          </w:rPr>
          <w:instrText xml:space="preserve"> PAGEREF _Toc47740779 \h </w:instrText>
        </w:r>
        <w:r w:rsidR="0088149B" w:rsidRPr="00125D2A">
          <w:rPr>
            <w:noProof/>
            <w:webHidden/>
            <w:sz w:val="22"/>
            <w:szCs w:val="22"/>
          </w:rPr>
        </w:r>
        <w:r w:rsidR="0088149B" w:rsidRPr="00125D2A">
          <w:rPr>
            <w:noProof/>
            <w:webHidden/>
            <w:sz w:val="22"/>
            <w:szCs w:val="22"/>
          </w:rPr>
          <w:fldChar w:fldCharType="separate"/>
        </w:r>
        <w:r w:rsidR="0088149B" w:rsidRPr="00125D2A">
          <w:rPr>
            <w:noProof/>
            <w:webHidden/>
            <w:sz w:val="22"/>
            <w:szCs w:val="22"/>
          </w:rPr>
          <w:t>1</w:t>
        </w:r>
        <w:r w:rsidR="0088149B" w:rsidRPr="00125D2A">
          <w:rPr>
            <w:noProof/>
            <w:webHidden/>
            <w:sz w:val="22"/>
            <w:szCs w:val="22"/>
          </w:rPr>
          <w:fldChar w:fldCharType="end"/>
        </w:r>
      </w:hyperlink>
    </w:p>
    <w:p w14:paraId="3D4D69DA" w14:textId="2F1FBAA3" w:rsidR="0088149B" w:rsidRPr="00125D2A" w:rsidRDefault="003D4499" w:rsidP="00AC6027">
      <w:pPr>
        <w:pStyle w:val="TOC1"/>
        <w:tabs>
          <w:tab w:val="right" w:leader="dot" w:pos="8302"/>
        </w:tabs>
        <w:spacing w:line="360" w:lineRule="auto"/>
        <w:rPr>
          <w:rFonts w:eastAsiaTheme="minorEastAsia" w:hAnsiTheme="minorHAnsi" w:cstheme="minorBidi"/>
          <w:b w:val="0"/>
          <w:bCs w:val="0"/>
          <w:caps w:val="0"/>
          <w:noProof/>
          <w:sz w:val="24"/>
          <w:szCs w:val="28"/>
        </w:rPr>
      </w:pPr>
      <w:hyperlink w:anchor="_Toc47740780" w:history="1">
        <w:r w:rsidR="0088149B" w:rsidRPr="00125D2A">
          <w:rPr>
            <w:rStyle w:val="a6"/>
            <w:noProof/>
            <w:sz w:val="22"/>
            <w:szCs w:val="22"/>
          </w:rPr>
          <w:t>一、国内外研究现状和发展趋势</w:t>
        </w:r>
        <w:r w:rsidR="0088149B" w:rsidRPr="00125D2A">
          <w:rPr>
            <w:noProof/>
            <w:webHidden/>
            <w:sz w:val="22"/>
            <w:szCs w:val="22"/>
          </w:rPr>
          <w:tab/>
        </w:r>
        <w:r w:rsidR="0088149B" w:rsidRPr="00125D2A">
          <w:rPr>
            <w:noProof/>
            <w:webHidden/>
            <w:sz w:val="22"/>
            <w:szCs w:val="22"/>
          </w:rPr>
          <w:fldChar w:fldCharType="begin"/>
        </w:r>
        <w:r w:rsidR="0088149B" w:rsidRPr="00125D2A">
          <w:rPr>
            <w:noProof/>
            <w:webHidden/>
            <w:sz w:val="22"/>
            <w:szCs w:val="22"/>
          </w:rPr>
          <w:instrText xml:space="preserve"> PAGEREF _Toc47740780 \h </w:instrText>
        </w:r>
        <w:r w:rsidR="0088149B" w:rsidRPr="00125D2A">
          <w:rPr>
            <w:noProof/>
            <w:webHidden/>
            <w:sz w:val="22"/>
            <w:szCs w:val="22"/>
          </w:rPr>
        </w:r>
        <w:r w:rsidR="0088149B" w:rsidRPr="00125D2A">
          <w:rPr>
            <w:noProof/>
            <w:webHidden/>
            <w:sz w:val="22"/>
            <w:szCs w:val="22"/>
          </w:rPr>
          <w:fldChar w:fldCharType="separate"/>
        </w:r>
        <w:r w:rsidR="0088149B" w:rsidRPr="00125D2A">
          <w:rPr>
            <w:noProof/>
            <w:webHidden/>
            <w:sz w:val="22"/>
            <w:szCs w:val="22"/>
          </w:rPr>
          <w:t>1</w:t>
        </w:r>
        <w:r w:rsidR="0088149B" w:rsidRPr="00125D2A">
          <w:rPr>
            <w:noProof/>
            <w:webHidden/>
            <w:sz w:val="22"/>
            <w:szCs w:val="22"/>
          </w:rPr>
          <w:fldChar w:fldCharType="end"/>
        </w:r>
      </w:hyperlink>
    </w:p>
    <w:p w14:paraId="5DE2985A" w14:textId="4F16CFBC" w:rsidR="0088149B" w:rsidRPr="00125D2A" w:rsidRDefault="003D4499" w:rsidP="00AC6027">
      <w:pPr>
        <w:pStyle w:val="TOC2"/>
        <w:tabs>
          <w:tab w:val="right" w:leader="dot" w:pos="8302"/>
        </w:tabs>
        <w:spacing w:line="360" w:lineRule="auto"/>
        <w:rPr>
          <w:rFonts w:eastAsiaTheme="minorEastAsia" w:hAnsiTheme="minorHAnsi" w:cstheme="minorBidi"/>
          <w:smallCaps w:val="0"/>
          <w:noProof/>
          <w:sz w:val="24"/>
          <w:szCs w:val="28"/>
        </w:rPr>
      </w:pPr>
      <w:hyperlink w:anchor="_Toc47740781" w:history="1">
        <w:r w:rsidR="0088149B" w:rsidRPr="00125D2A">
          <w:rPr>
            <w:rStyle w:val="a6"/>
            <w:noProof/>
            <w:sz w:val="22"/>
            <w:szCs w:val="22"/>
          </w:rPr>
          <w:t>1.1  研究背景</w:t>
        </w:r>
        <w:r w:rsidR="0088149B" w:rsidRPr="00125D2A">
          <w:rPr>
            <w:noProof/>
            <w:webHidden/>
            <w:sz w:val="22"/>
            <w:szCs w:val="22"/>
          </w:rPr>
          <w:tab/>
        </w:r>
        <w:r w:rsidR="0088149B" w:rsidRPr="00125D2A">
          <w:rPr>
            <w:noProof/>
            <w:webHidden/>
            <w:sz w:val="22"/>
            <w:szCs w:val="22"/>
          </w:rPr>
          <w:fldChar w:fldCharType="begin"/>
        </w:r>
        <w:r w:rsidR="0088149B" w:rsidRPr="00125D2A">
          <w:rPr>
            <w:noProof/>
            <w:webHidden/>
            <w:sz w:val="22"/>
            <w:szCs w:val="22"/>
          </w:rPr>
          <w:instrText xml:space="preserve"> PAGEREF _Toc47740781 \h </w:instrText>
        </w:r>
        <w:r w:rsidR="0088149B" w:rsidRPr="00125D2A">
          <w:rPr>
            <w:noProof/>
            <w:webHidden/>
            <w:sz w:val="22"/>
            <w:szCs w:val="22"/>
          </w:rPr>
        </w:r>
        <w:r w:rsidR="0088149B" w:rsidRPr="00125D2A">
          <w:rPr>
            <w:noProof/>
            <w:webHidden/>
            <w:sz w:val="22"/>
            <w:szCs w:val="22"/>
          </w:rPr>
          <w:fldChar w:fldCharType="separate"/>
        </w:r>
        <w:r w:rsidR="0088149B" w:rsidRPr="00125D2A">
          <w:rPr>
            <w:noProof/>
            <w:webHidden/>
            <w:sz w:val="22"/>
            <w:szCs w:val="22"/>
          </w:rPr>
          <w:t>1</w:t>
        </w:r>
        <w:r w:rsidR="0088149B" w:rsidRPr="00125D2A">
          <w:rPr>
            <w:noProof/>
            <w:webHidden/>
            <w:sz w:val="22"/>
            <w:szCs w:val="22"/>
          </w:rPr>
          <w:fldChar w:fldCharType="end"/>
        </w:r>
      </w:hyperlink>
    </w:p>
    <w:p w14:paraId="58FB8B76" w14:textId="294CF894" w:rsidR="0088149B" w:rsidRPr="00125D2A" w:rsidRDefault="003D4499" w:rsidP="00AC6027">
      <w:pPr>
        <w:pStyle w:val="TOC3"/>
        <w:tabs>
          <w:tab w:val="left" w:pos="1200"/>
          <w:tab w:val="right" w:leader="dot" w:pos="8302"/>
        </w:tabs>
        <w:spacing w:line="360" w:lineRule="auto"/>
        <w:rPr>
          <w:rFonts w:eastAsiaTheme="minorEastAsia" w:hAnsiTheme="minorHAnsi" w:cstheme="minorBidi"/>
          <w:i w:val="0"/>
          <w:iCs w:val="0"/>
          <w:noProof/>
          <w:sz w:val="24"/>
          <w:szCs w:val="28"/>
        </w:rPr>
      </w:pPr>
      <w:hyperlink w:anchor="_Toc47740782" w:history="1">
        <w:r w:rsidR="0088149B" w:rsidRPr="00125D2A">
          <w:rPr>
            <w:rStyle w:val="a6"/>
            <w:i w:val="0"/>
            <w:iCs w:val="0"/>
            <w:noProof/>
            <w:sz w:val="22"/>
            <w:szCs w:val="22"/>
          </w:rPr>
          <w:t>1.1.1</w:t>
        </w:r>
        <w:r w:rsidR="0088149B" w:rsidRPr="00125D2A">
          <w:rPr>
            <w:rFonts w:eastAsiaTheme="minorEastAsia" w:hAnsiTheme="minorHAnsi" w:cstheme="minorBidi"/>
            <w:i w:val="0"/>
            <w:iCs w:val="0"/>
            <w:noProof/>
            <w:sz w:val="24"/>
            <w:szCs w:val="28"/>
          </w:rPr>
          <w:tab/>
        </w:r>
        <w:r w:rsidR="0088149B" w:rsidRPr="00125D2A">
          <w:rPr>
            <w:rStyle w:val="a6"/>
            <w:i w:val="0"/>
            <w:iCs w:val="0"/>
            <w:noProof/>
            <w:sz w:val="22"/>
            <w:szCs w:val="22"/>
          </w:rPr>
          <w:t>城市工程建设高峰期的余泥渣土现状</w:t>
        </w:r>
        <w:r w:rsidR="0088149B" w:rsidRPr="00125D2A">
          <w:rPr>
            <w:i w:val="0"/>
            <w:iCs w:val="0"/>
            <w:noProof/>
            <w:webHidden/>
            <w:sz w:val="22"/>
            <w:szCs w:val="22"/>
          </w:rPr>
          <w:tab/>
        </w:r>
        <w:r w:rsidR="0088149B" w:rsidRPr="00125D2A">
          <w:rPr>
            <w:i w:val="0"/>
            <w:iCs w:val="0"/>
            <w:noProof/>
            <w:webHidden/>
            <w:sz w:val="22"/>
            <w:szCs w:val="22"/>
          </w:rPr>
          <w:fldChar w:fldCharType="begin"/>
        </w:r>
        <w:r w:rsidR="0088149B" w:rsidRPr="00125D2A">
          <w:rPr>
            <w:i w:val="0"/>
            <w:iCs w:val="0"/>
            <w:noProof/>
            <w:webHidden/>
            <w:sz w:val="22"/>
            <w:szCs w:val="22"/>
          </w:rPr>
          <w:instrText xml:space="preserve"> PAGEREF _Toc47740782 \h </w:instrText>
        </w:r>
        <w:r w:rsidR="0088149B" w:rsidRPr="00125D2A">
          <w:rPr>
            <w:i w:val="0"/>
            <w:iCs w:val="0"/>
            <w:noProof/>
            <w:webHidden/>
            <w:sz w:val="22"/>
            <w:szCs w:val="22"/>
          </w:rPr>
        </w:r>
        <w:r w:rsidR="0088149B" w:rsidRPr="00125D2A">
          <w:rPr>
            <w:i w:val="0"/>
            <w:iCs w:val="0"/>
            <w:noProof/>
            <w:webHidden/>
            <w:sz w:val="22"/>
            <w:szCs w:val="22"/>
          </w:rPr>
          <w:fldChar w:fldCharType="separate"/>
        </w:r>
        <w:r w:rsidR="0088149B" w:rsidRPr="00125D2A">
          <w:rPr>
            <w:i w:val="0"/>
            <w:iCs w:val="0"/>
            <w:noProof/>
            <w:webHidden/>
            <w:sz w:val="22"/>
            <w:szCs w:val="22"/>
          </w:rPr>
          <w:t>1</w:t>
        </w:r>
        <w:r w:rsidR="0088149B" w:rsidRPr="00125D2A">
          <w:rPr>
            <w:i w:val="0"/>
            <w:iCs w:val="0"/>
            <w:noProof/>
            <w:webHidden/>
            <w:sz w:val="22"/>
            <w:szCs w:val="22"/>
          </w:rPr>
          <w:fldChar w:fldCharType="end"/>
        </w:r>
      </w:hyperlink>
    </w:p>
    <w:p w14:paraId="452214BE" w14:textId="1346C725" w:rsidR="0088149B" w:rsidRPr="00125D2A" w:rsidRDefault="003D4499" w:rsidP="00AC6027">
      <w:pPr>
        <w:pStyle w:val="TOC3"/>
        <w:tabs>
          <w:tab w:val="left" w:pos="1200"/>
          <w:tab w:val="right" w:leader="dot" w:pos="8302"/>
        </w:tabs>
        <w:spacing w:line="360" w:lineRule="auto"/>
        <w:rPr>
          <w:rFonts w:eastAsiaTheme="minorEastAsia" w:hAnsiTheme="minorHAnsi" w:cstheme="minorBidi"/>
          <w:i w:val="0"/>
          <w:iCs w:val="0"/>
          <w:noProof/>
          <w:sz w:val="24"/>
          <w:szCs w:val="28"/>
        </w:rPr>
      </w:pPr>
      <w:hyperlink w:anchor="_Toc47740783" w:history="1">
        <w:r w:rsidR="0088149B" w:rsidRPr="00125D2A">
          <w:rPr>
            <w:rStyle w:val="a6"/>
            <w:i w:val="0"/>
            <w:iCs w:val="0"/>
            <w:noProof/>
            <w:sz w:val="22"/>
            <w:szCs w:val="22"/>
          </w:rPr>
          <w:t>1.1.2</w:t>
        </w:r>
        <w:r w:rsidR="0088149B" w:rsidRPr="00125D2A">
          <w:rPr>
            <w:rFonts w:eastAsiaTheme="minorEastAsia" w:hAnsiTheme="minorHAnsi" w:cstheme="minorBidi"/>
            <w:i w:val="0"/>
            <w:iCs w:val="0"/>
            <w:noProof/>
            <w:sz w:val="24"/>
            <w:szCs w:val="28"/>
          </w:rPr>
          <w:tab/>
        </w:r>
        <w:r w:rsidR="0088149B" w:rsidRPr="00125D2A">
          <w:rPr>
            <w:rStyle w:val="a6"/>
            <w:i w:val="0"/>
            <w:iCs w:val="0"/>
            <w:noProof/>
            <w:sz w:val="22"/>
            <w:szCs w:val="22"/>
          </w:rPr>
          <w:t>城市工程建设余泥渣土的基本分类</w:t>
        </w:r>
        <w:r w:rsidR="0088149B" w:rsidRPr="00125D2A">
          <w:rPr>
            <w:i w:val="0"/>
            <w:iCs w:val="0"/>
            <w:noProof/>
            <w:webHidden/>
            <w:sz w:val="22"/>
            <w:szCs w:val="22"/>
          </w:rPr>
          <w:tab/>
        </w:r>
        <w:r w:rsidR="0088149B" w:rsidRPr="00125D2A">
          <w:rPr>
            <w:i w:val="0"/>
            <w:iCs w:val="0"/>
            <w:noProof/>
            <w:webHidden/>
            <w:sz w:val="22"/>
            <w:szCs w:val="22"/>
          </w:rPr>
          <w:fldChar w:fldCharType="begin"/>
        </w:r>
        <w:r w:rsidR="0088149B" w:rsidRPr="00125D2A">
          <w:rPr>
            <w:i w:val="0"/>
            <w:iCs w:val="0"/>
            <w:noProof/>
            <w:webHidden/>
            <w:sz w:val="22"/>
            <w:szCs w:val="22"/>
          </w:rPr>
          <w:instrText xml:space="preserve"> PAGEREF _Toc47740783 \h </w:instrText>
        </w:r>
        <w:r w:rsidR="0088149B" w:rsidRPr="00125D2A">
          <w:rPr>
            <w:i w:val="0"/>
            <w:iCs w:val="0"/>
            <w:noProof/>
            <w:webHidden/>
            <w:sz w:val="22"/>
            <w:szCs w:val="22"/>
          </w:rPr>
        </w:r>
        <w:r w:rsidR="0088149B" w:rsidRPr="00125D2A">
          <w:rPr>
            <w:i w:val="0"/>
            <w:iCs w:val="0"/>
            <w:noProof/>
            <w:webHidden/>
            <w:sz w:val="22"/>
            <w:szCs w:val="22"/>
          </w:rPr>
          <w:fldChar w:fldCharType="separate"/>
        </w:r>
        <w:r w:rsidR="0088149B" w:rsidRPr="00125D2A">
          <w:rPr>
            <w:i w:val="0"/>
            <w:iCs w:val="0"/>
            <w:noProof/>
            <w:webHidden/>
            <w:sz w:val="22"/>
            <w:szCs w:val="22"/>
          </w:rPr>
          <w:t>3</w:t>
        </w:r>
        <w:r w:rsidR="0088149B" w:rsidRPr="00125D2A">
          <w:rPr>
            <w:i w:val="0"/>
            <w:iCs w:val="0"/>
            <w:noProof/>
            <w:webHidden/>
            <w:sz w:val="22"/>
            <w:szCs w:val="22"/>
          </w:rPr>
          <w:fldChar w:fldCharType="end"/>
        </w:r>
      </w:hyperlink>
    </w:p>
    <w:p w14:paraId="4782A5EC" w14:textId="1764B12D" w:rsidR="0088149B" w:rsidRPr="00125D2A" w:rsidRDefault="003D4499" w:rsidP="00AC6027">
      <w:pPr>
        <w:pStyle w:val="TOC3"/>
        <w:tabs>
          <w:tab w:val="left" w:pos="1200"/>
          <w:tab w:val="right" w:leader="dot" w:pos="8302"/>
        </w:tabs>
        <w:spacing w:line="360" w:lineRule="auto"/>
        <w:rPr>
          <w:rFonts w:eastAsiaTheme="minorEastAsia" w:hAnsiTheme="minorHAnsi" w:cstheme="minorBidi"/>
          <w:i w:val="0"/>
          <w:iCs w:val="0"/>
          <w:noProof/>
          <w:sz w:val="24"/>
          <w:szCs w:val="28"/>
        </w:rPr>
      </w:pPr>
      <w:hyperlink w:anchor="_Toc47740784" w:history="1">
        <w:r w:rsidR="0088149B" w:rsidRPr="00125D2A">
          <w:rPr>
            <w:rStyle w:val="a6"/>
            <w:i w:val="0"/>
            <w:iCs w:val="0"/>
            <w:noProof/>
            <w:sz w:val="22"/>
            <w:szCs w:val="22"/>
          </w:rPr>
          <w:t>1.1.3</w:t>
        </w:r>
        <w:r w:rsidR="0088149B" w:rsidRPr="00125D2A">
          <w:rPr>
            <w:rFonts w:eastAsiaTheme="minorEastAsia" w:hAnsiTheme="minorHAnsi" w:cstheme="minorBidi"/>
            <w:i w:val="0"/>
            <w:iCs w:val="0"/>
            <w:noProof/>
            <w:sz w:val="24"/>
            <w:szCs w:val="28"/>
          </w:rPr>
          <w:tab/>
        </w:r>
        <w:r w:rsidR="0088149B" w:rsidRPr="00125D2A">
          <w:rPr>
            <w:rStyle w:val="a6"/>
            <w:i w:val="0"/>
            <w:iCs w:val="0"/>
            <w:noProof/>
            <w:sz w:val="22"/>
            <w:szCs w:val="22"/>
          </w:rPr>
          <w:t>城市工程建设余泥渣土处置运筹的挑战</w:t>
        </w:r>
        <w:r w:rsidR="0088149B" w:rsidRPr="00125D2A">
          <w:rPr>
            <w:i w:val="0"/>
            <w:iCs w:val="0"/>
            <w:noProof/>
            <w:webHidden/>
            <w:sz w:val="22"/>
            <w:szCs w:val="22"/>
          </w:rPr>
          <w:tab/>
        </w:r>
        <w:r w:rsidR="0088149B" w:rsidRPr="00125D2A">
          <w:rPr>
            <w:i w:val="0"/>
            <w:iCs w:val="0"/>
            <w:noProof/>
            <w:webHidden/>
            <w:sz w:val="22"/>
            <w:szCs w:val="22"/>
          </w:rPr>
          <w:fldChar w:fldCharType="begin"/>
        </w:r>
        <w:r w:rsidR="0088149B" w:rsidRPr="00125D2A">
          <w:rPr>
            <w:i w:val="0"/>
            <w:iCs w:val="0"/>
            <w:noProof/>
            <w:webHidden/>
            <w:sz w:val="22"/>
            <w:szCs w:val="22"/>
          </w:rPr>
          <w:instrText xml:space="preserve"> PAGEREF _Toc47740784 \h </w:instrText>
        </w:r>
        <w:r w:rsidR="0088149B" w:rsidRPr="00125D2A">
          <w:rPr>
            <w:i w:val="0"/>
            <w:iCs w:val="0"/>
            <w:noProof/>
            <w:webHidden/>
            <w:sz w:val="22"/>
            <w:szCs w:val="22"/>
          </w:rPr>
        </w:r>
        <w:r w:rsidR="0088149B" w:rsidRPr="00125D2A">
          <w:rPr>
            <w:i w:val="0"/>
            <w:iCs w:val="0"/>
            <w:noProof/>
            <w:webHidden/>
            <w:sz w:val="22"/>
            <w:szCs w:val="22"/>
          </w:rPr>
          <w:fldChar w:fldCharType="separate"/>
        </w:r>
        <w:r w:rsidR="0088149B" w:rsidRPr="00125D2A">
          <w:rPr>
            <w:i w:val="0"/>
            <w:iCs w:val="0"/>
            <w:noProof/>
            <w:webHidden/>
            <w:sz w:val="22"/>
            <w:szCs w:val="22"/>
          </w:rPr>
          <w:t>4</w:t>
        </w:r>
        <w:r w:rsidR="0088149B" w:rsidRPr="00125D2A">
          <w:rPr>
            <w:i w:val="0"/>
            <w:iCs w:val="0"/>
            <w:noProof/>
            <w:webHidden/>
            <w:sz w:val="22"/>
            <w:szCs w:val="22"/>
          </w:rPr>
          <w:fldChar w:fldCharType="end"/>
        </w:r>
      </w:hyperlink>
    </w:p>
    <w:p w14:paraId="7A2433F6" w14:textId="38AFB929" w:rsidR="0088149B" w:rsidRPr="00125D2A" w:rsidRDefault="003D4499" w:rsidP="00AC6027">
      <w:pPr>
        <w:pStyle w:val="TOC3"/>
        <w:tabs>
          <w:tab w:val="left" w:pos="1200"/>
          <w:tab w:val="right" w:leader="dot" w:pos="8302"/>
        </w:tabs>
        <w:spacing w:line="360" w:lineRule="auto"/>
        <w:rPr>
          <w:rFonts w:eastAsiaTheme="minorEastAsia" w:hAnsiTheme="minorHAnsi" w:cstheme="minorBidi"/>
          <w:i w:val="0"/>
          <w:iCs w:val="0"/>
          <w:noProof/>
          <w:sz w:val="24"/>
          <w:szCs w:val="28"/>
        </w:rPr>
      </w:pPr>
      <w:hyperlink w:anchor="_Toc47740785" w:history="1">
        <w:r w:rsidR="0088149B" w:rsidRPr="00125D2A">
          <w:rPr>
            <w:rStyle w:val="a6"/>
            <w:i w:val="0"/>
            <w:iCs w:val="0"/>
            <w:noProof/>
            <w:sz w:val="22"/>
            <w:szCs w:val="22"/>
          </w:rPr>
          <w:t>1.1.4</w:t>
        </w:r>
        <w:r w:rsidR="0088149B" w:rsidRPr="00125D2A">
          <w:rPr>
            <w:rFonts w:eastAsiaTheme="minorEastAsia" w:hAnsiTheme="minorHAnsi" w:cstheme="minorBidi"/>
            <w:i w:val="0"/>
            <w:iCs w:val="0"/>
            <w:noProof/>
            <w:sz w:val="24"/>
            <w:szCs w:val="28"/>
          </w:rPr>
          <w:tab/>
        </w:r>
        <w:r w:rsidR="0088149B" w:rsidRPr="00125D2A">
          <w:rPr>
            <w:rStyle w:val="a6"/>
            <w:i w:val="0"/>
            <w:iCs w:val="0"/>
            <w:noProof/>
            <w:sz w:val="22"/>
            <w:szCs w:val="22"/>
          </w:rPr>
          <w:t>城市工程建设余泥渣土资源化的挑战</w:t>
        </w:r>
        <w:r w:rsidR="0088149B" w:rsidRPr="00125D2A">
          <w:rPr>
            <w:i w:val="0"/>
            <w:iCs w:val="0"/>
            <w:noProof/>
            <w:webHidden/>
            <w:sz w:val="22"/>
            <w:szCs w:val="22"/>
          </w:rPr>
          <w:tab/>
        </w:r>
        <w:r w:rsidR="0088149B" w:rsidRPr="00125D2A">
          <w:rPr>
            <w:i w:val="0"/>
            <w:iCs w:val="0"/>
            <w:noProof/>
            <w:webHidden/>
            <w:sz w:val="22"/>
            <w:szCs w:val="22"/>
          </w:rPr>
          <w:fldChar w:fldCharType="begin"/>
        </w:r>
        <w:r w:rsidR="0088149B" w:rsidRPr="00125D2A">
          <w:rPr>
            <w:i w:val="0"/>
            <w:iCs w:val="0"/>
            <w:noProof/>
            <w:webHidden/>
            <w:sz w:val="22"/>
            <w:szCs w:val="22"/>
          </w:rPr>
          <w:instrText xml:space="preserve"> PAGEREF _Toc47740785 \h </w:instrText>
        </w:r>
        <w:r w:rsidR="0088149B" w:rsidRPr="00125D2A">
          <w:rPr>
            <w:i w:val="0"/>
            <w:iCs w:val="0"/>
            <w:noProof/>
            <w:webHidden/>
            <w:sz w:val="22"/>
            <w:szCs w:val="22"/>
          </w:rPr>
        </w:r>
        <w:r w:rsidR="0088149B" w:rsidRPr="00125D2A">
          <w:rPr>
            <w:i w:val="0"/>
            <w:iCs w:val="0"/>
            <w:noProof/>
            <w:webHidden/>
            <w:sz w:val="22"/>
            <w:szCs w:val="22"/>
          </w:rPr>
          <w:fldChar w:fldCharType="separate"/>
        </w:r>
        <w:r w:rsidR="0088149B" w:rsidRPr="00125D2A">
          <w:rPr>
            <w:i w:val="0"/>
            <w:iCs w:val="0"/>
            <w:noProof/>
            <w:webHidden/>
            <w:sz w:val="22"/>
            <w:szCs w:val="22"/>
          </w:rPr>
          <w:t>7</w:t>
        </w:r>
        <w:r w:rsidR="0088149B" w:rsidRPr="00125D2A">
          <w:rPr>
            <w:i w:val="0"/>
            <w:iCs w:val="0"/>
            <w:noProof/>
            <w:webHidden/>
            <w:sz w:val="22"/>
            <w:szCs w:val="22"/>
          </w:rPr>
          <w:fldChar w:fldCharType="end"/>
        </w:r>
      </w:hyperlink>
    </w:p>
    <w:p w14:paraId="59EA4D6A" w14:textId="65C87F75" w:rsidR="0088149B" w:rsidRPr="00125D2A" w:rsidRDefault="003D4499" w:rsidP="00AC6027">
      <w:pPr>
        <w:pStyle w:val="TOC3"/>
        <w:tabs>
          <w:tab w:val="right" w:leader="dot" w:pos="8302"/>
        </w:tabs>
        <w:spacing w:line="360" w:lineRule="auto"/>
        <w:rPr>
          <w:rFonts w:eastAsiaTheme="minorEastAsia" w:hAnsiTheme="minorHAnsi" w:cstheme="minorBidi"/>
          <w:i w:val="0"/>
          <w:iCs w:val="0"/>
          <w:noProof/>
          <w:sz w:val="24"/>
          <w:szCs w:val="28"/>
        </w:rPr>
      </w:pPr>
      <w:hyperlink w:anchor="_Toc47740786" w:history="1">
        <w:r w:rsidR="0088149B" w:rsidRPr="00125D2A">
          <w:rPr>
            <w:rStyle w:val="a6"/>
            <w:i w:val="0"/>
            <w:iCs w:val="0"/>
            <w:noProof/>
            <w:sz w:val="22"/>
            <w:szCs w:val="22"/>
          </w:rPr>
          <w:t>1.1.5城市工程建设余泥渣土受纳场全生命周期安全保障面临的挑战</w:t>
        </w:r>
        <w:r w:rsidR="0088149B" w:rsidRPr="00125D2A">
          <w:rPr>
            <w:i w:val="0"/>
            <w:iCs w:val="0"/>
            <w:noProof/>
            <w:webHidden/>
            <w:sz w:val="22"/>
            <w:szCs w:val="22"/>
          </w:rPr>
          <w:tab/>
        </w:r>
        <w:r w:rsidR="0088149B" w:rsidRPr="00125D2A">
          <w:rPr>
            <w:i w:val="0"/>
            <w:iCs w:val="0"/>
            <w:noProof/>
            <w:webHidden/>
            <w:sz w:val="22"/>
            <w:szCs w:val="22"/>
          </w:rPr>
          <w:fldChar w:fldCharType="begin"/>
        </w:r>
        <w:r w:rsidR="0088149B" w:rsidRPr="00125D2A">
          <w:rPr>
            <w:i w:val="0"/>
            <w:iCs w:val="0"/>
            <w:noProof/>
            <w:webHidden/>
            <w:sz w:val="22"/>
            <w:szCs w:val="22"/>
          </w:rPr>
          <w:instrText xml:space="preserve"> PAGEREF _Toc47740786 \h </w:instrText>
        </w:r>
        <w:r w:rsidR="0088149B" w:rsidRPr="00125D2A">
          <w:rPr>
            <w:i w:val="0"/>
            <w:iCs w:val="0"/>
            <w:noProof/>
            <w:webHidden/>
            <w:sz w:val="22"/>
            <w:szCs w:val="22"/>
          </w:rPr>
        </w:r>
        <w:r w:rsidR="0088149B" w:rsidRPr="00125D2A">
          <w:rPr>
            <w:i w:val="0"/>
            <w:iCs w:val="0"/>
            <w:noProof/>
            <w:webHidden/>
            <w:sz w:val="22"/>
            <w:szCs w:val="22"/>
          </w:rPr>
          <w:fldChar w:fldCharType="separate"/>
        </w:r>
        <w:r w:rsidR="0088149B" w:rsidRPr="00125D2A">
          <w:rPr>
            <w:i w:val="0"/>
            <w:iCs w:val="0"/>
            <w:noProof/>
            <w:webHidden/>
            <w:sz w:val="22"/>
            <w:szCs w:val="22"/>
          </w:rPr>
          <w:t>7</w:t>
        </w:r>
        <w:r w:rsidR="0088149B" w:rsidRPr="00125D2A">
          <w:rPr>
            <w:i w:val="0"/>
            <w:iCs w:val="0"/>
            <w:noProof/>
            <w:webHidden/>
            <w:sz w:val="22"/>
            <w:szCs w:val="22"/>
          </w:rPr>
          <w:fldChar w:fldCharType="end"/>
        </w:r>
      </w:hyperlink>
    </w:p>
    <w:p w14:paraId="0CA8CED3" w14:textId="595156B8" w:rsidR="0088149B" w:rsidRPr="00125D2A" w:rsidRDefault="003D4499" w:rsidP="00AC6027">
      <w:pPr>
        <w:pStyle w:val="TOC2"/>
        <w:tabs>
          <w:tab w:val="right" w:leader="dot" w:pos="8302"/>
        </w:tabs>
        <w:spacing w:line="360" w:lineRule="auto"/>
        <w:rPr>
          <w:rFonts w:eastAsiaTheme="minorEastAsia" w:hAnsiTheme="minorHAnsi" w:cstheme="minorBidi"/>
          <w:smallCaps w:val="0"/>
          <w:noProof/>
          <w:sz w:val="24"/>
          <w:szCs w:val="28"/>
        </w:rPr>
      </w:pPr>
      <w:hyperlink w:anchor="_Toc47740787" w:history="1">
        <w:r w:rsidR="0088149B" w:rsidRPr="00125D2A">
          <w:rPr>
            <w:rStyle w:val="a6"/>
            <w:noProof/>
            <w:sz w:val="22"/>
            <w:szCs w:val="22"/>
          </w:rPr>
          <w:t>1.2  国内外研究现状和发展动态</w:t>
        </w:r>
        <w:r w:rsidR="0088149B" w:rsidRPr="00125D2A">
          <w:rPr>
            <w:noProof/>
            <w:webHidden/>
            <w:sz w:val="22"/>
            <w:szCs w:val="22"/>
          </w:rPr>
          <w:tab/>
        </w:r>
        <w:r w:rsidR="0088149B" w:rsidRPr="00125D2A">
          <w:rPr>
            <w:noProof/>
            <w:webHidden/>
            <w:sz w:val="22"/>
            <w:szCs w:val="22"/>
          </w:rPr>
          <w:fldChar w:fldCharType="begin"/>
        </w:r>
        <w:r w:rsidR="0088149B" w:rsidRPr="00125D2A">
          <w:rPr>
            <w:noProof/>
            <w:webHidden/>
            <w:sz w:val="22"/>
            <w:szCs w:val="22"/>
          </w:rPr>
          <w:instrText xml:space="preserve"> PAGEREF _Toc47740787 \h </w:instrText>
        </w:r>
        <w:r w:rsidR="0088149B" w:rsidRPr="00125D2A">
          <w:rPr>
            <w:noProof/>
            <w:webHidden/>
            <w:sz w:val="22"/>
            <w:szCs w:val="22"/>
          </w:rPr>
        </w:r>
        <w:r w:rsidR="0088149B" w:rsidRPr="00125D2A">
          <w:rPr>
            <w:noProof/>
            <w:webHidden/>
            <w:sz w:val="22"/>
            <w:szCs w:val="22"/>
          </w:rPr>
          <w:fldChar w:fldCharType="separate"/>
        </w:r>
        <w:r w:rsidR="0088149B" w:rsidRPr="00125D2A">
          <w:rPr>
            <w:noProof/>
            <w:webHidden/>
            <w:sz w:val="22"/>
            <w:szCs w:val="22"/>
          </w:rPr>
          <w:t>8</w:t>
        </w:r>
        <w:r w:rsidR="0088149B" w:rsidRPr="00125D2A">
          <w:rPr>
            <w:noProof/>
            <w:webHidden/>
            <w:sz w:val="22"/>
            <w:szCs w:val="22"/>
          </w:rPr>
          <w:fldChar w:fldCharType="end"/>
        </w:r>
      </w:hyperlink>
    </w:p>
    <w:p w14:paraId="43133D09" w14:textId="213F0C56" w:rsidR="0088149B" w:rsidRPr="00125D2A" w:rsidRDefault="003D4499" w:rsidP="00AC6027">
      <w:pPr>
        <w:pStyle w:val="TOC3"/>
        <w:tabs>
          <w:tab w:val="right" w:leader="dot" w:pos="8302"/>
        </w:tabs>
        <w:spacing w:line="360" w:lineRule="auto"/>
        <w:rPr>
          <w:rFonts w:eastAsiaTheme="minorEastAsia" w:hAnsiTheme="minorHAnsi" w:cstheme="minorBidi"/>
          <w:i w:val="0"/>
          <w:iCs w:val="0"/>
          <w:noProof/>
          <w:sz w:val="24"/>
          <w:szCs w:val="28"/>
        </w:rPr>
      </w:pPr>
      <w:hyperlink w:anchor="_Toc47740788" w:history="1">
        <w:r w:rsidR="0088149B" w:rsidRPr="00125D2A">
          <w:rPr>
            <w:rStyle w:val="a6"/>
            <w:i w:val="0"/>
            <w:iCs w:val="0"/>
            <w:noProof/>
            <w:sz w:val="22"/>
            <w:szCs w:val="22"/>
          </w:rPr>
          <w:t>1.2.1国内外工程建设副产物处置研究简况</w:t>
        </w:r>
        <w:r w:rsidR="0088149B" w:rsidRPr="00125D2A">
          <w:rPr>
            <w:i w:val="0"/>
            <w:iCs w:val="0"/>
            <w:noProof/>
            <w:webHidden/>
            <w:sz w:val="22"/>
            <w:szCs w:val="22"/>
          </w:rPr>
          <w:tab/>
        </w:r>
        <w:r w:rsidR="0088149B" w:rsidRPr="00125D2A">
          <w:rPr>
            <w:i w:val="0"/>
            <w:iCs w:val="0"/>
            <w:noProof/>
            <w:webHidden/>
            <w:sz w:val="22"/>
            <w:szCs w:val="22"/>
          </w:rPr>
          <w:fldChar w:fldCharType="begin"/>
        </w:r>
        <w:r w:rsidR="0088149B" w:rsidRPr="00125D2A">
          <w:rPr>
            <w:i w:val="0"/>
            <w:iCs w:val="0"/>
            <w:noProof/>
            <w:webHidden/>
            <w:sz w:val="22"/>
            <w:szCs w:val="22"/>
          </w:rPr>
          <w:instrText xml:space="preserve"> PAGEREF _Toc47740788 \h </w:instrText>
        </w:r>
        <w:r w:rsidR="0088149B" w:rsidRPr="00125D2A">
          <w:rPr>
            <w:i w:val="0"/>
            <w:iCs w:val="0"/>
            <w:noProof/>
            <w:webHidden/>
            <w:sz w:val="22"/>
            <w:szCs w:val="22"/>
          </w:rPr>
        </w:r>
        <w:r w:rsidR="0088149B" w:rsidRPr="00125D2A">
          <w:rPr>
            <w:i w:val="0"/>
            <w:iCs w:val="0"/>
            <w:noProof/>
            <w:webHidden/>
            <w:sz w:val="22"/>
            <w:szCs w:val="22"/>
          </w:rPr>
          <w:fldChar w:fldCharType="separate"/>
        </w:r>
        <w:r w:rsidR="0088149B" w:rsidRPr="00125D2A">
          <w:rPr>
            <w:i w:val="0"/>
            <w:iCs w:val="0"/>
            <w:noProof/>
            <w:webHidden/>
            <w:sz w:val="22"/>
            <w:szCs w:val="22"/>
          </w:rPr>
          <w:t>8</w:t>
        </w:r>
        <w:r w:rsidR="0088149B" w:rsidRPr="00125D2A">
          <w:rPr>
            <w:i w:val="0"/>
            <w:iCs w:val="0"/>
            <w:noProof/>
            <w:webHidden/>
            <w:sz w:val="22"/>
            <w:szCs w:val="22"/>
          </w:rPr>
          <w:fldChar w:fldCharType="end"/>
        </w:r>
      </w:hyperlink>
    </w:p>
    <w:p w14:paraId="54194794" w14:textId="545F6F35" w:rsidR="0088149B" w:rsidRPr="00125D2A" w:rsidRDefault="003D4499" w:rsidP="00AC6027">
      <w:pPr>
        <w:pStyle w:val="TOC3"/>
        <w:tabs>
          <w:tab w:val="left" w:pos="1200"/>
          <w:tab w:val="right" w:leader="dot" w:pos="8302"/>
        </w:tabs>
        <w:spacing w:line="360" w:lineRule="auto"/>
        <w:rPr>
          <w:rFonts w:eastAsiaTheme="minorEastAsia" w:hAnsiTheme="minorHAnsi" w:cstheme="minorBidi"/>
          <w:i w:val="0"/>
          <w:iCs w:val="0"/>
          <w:noProof/>
          <w:sz w:val="24"/>
          <w:szCs w:val="28"/>
        </w:rPr>
      </w:pPr>
      <w:hyperlink w:anchor="_Toc47740789" w:history="1">
        <w:r w:rsidR="0088149B" w:rsidRPr="00125D2A">
          <w:rPr>
            <w:rStyle w:val="a6"/>
            <w:i w:val="0"/>
            <w:iCs w:val="0"/>
            <w:noProof/>
            <w:sz w:val="22"/>
            <w:szCs w:val="22"/>
          </w:rPr>
          <w:t>1.2.2</w:t>
        </w:r>
        <w:r w:rsidR="0088149B" w:rsidRPr="00125D2A">
          <w:rPr>
            <w:rFonts w:eastAsiaTheme="minorEastAsia" w:hAnsiTheme="minorHAnsi" w:cstheme="minorBidi"/>
            <w:i w:val="0"/>
            <w:iCs w:val="0"/>
            <w:noProof/>
            <w:sz w:val="24"/>
            <w:szCs w:val="28"/>
          </w:rPr>
          <w:tab/>
        </w:r>
        <w:r w:rsidR="0088149B" w:rsidRPr="00125D2A">
          <w:rPr>
            <w:rStyle w:val="a6"/>
            <w:i w:val="0"/>
            <w:iCs w:val="0"/>
            <w:noProof/>
            <w:sz w:val="22"/>
            <w:szCs w:val="22"/>
          </w:rPr>
          <w:t>城市弃渣场的智慧化调运与统筹研究现状</w:t>
        </w:r>
        <w:r w:rsidR="0088149B" w:rsidRPr="00125D2A">
          <w:rPr>
            <w:i w:val="0"/>
            <w:iCs w:val="0"/>
            <w:noProof/>
            <w:webHidden/>
            <w:sz w:val="22"/>
            <w:szCs w:val="22"/>
          </w:rPr>
          <w:tab/>
        </w:r>
        <w:r w:rsidR="0088149B" w:rsidRPr="00125D2A">
          <w:rPr>
            <w:i w:val="0"/>
            <w:iCs w:val="0"/>
            <w:noProof/>
            <w:webHidden/>
            <w:sz w:val="22"/>
            <w:szCs w:val="22"/>
          </w:rPr>
          <w:fldChar w:fldCharType="begin"/>
        </w:r>
        <w:r w:rsidR="0088149B" w:rsidRPr="00125D2A">
          <w:rPr>
            <w:i w:val="0"/>
            <w:iCs w:val="0"/>
            <w:noProof/>
            <w:webHidden/>
            <w:sz w:val="22"/>
            <w:szCs w:val="22"/>
          </w:rPr>
          <w:instrText xml:space="preserve"> PAGEREF _Toc47740789 \h </w:instrText>
        </w:r>
        <w:r w:rsidR="0088149B" w:rsidRPr="00125D2A">
          <w:rPr>
            <w:i w:val="0"/>
            <w:iCs w:val="0"/>
            <w:noProof/>
            <w:webHidden/>
            <w:sz w:val="22"/>
            <w:szCs w:val="22"/>
          </w:rPr>
        </w:r>
        <w:r w:rsidR="0088149B" w:rsidRPr="00125D2A">
          <w:rPr>
            <w:i w:val="0"/>
            <w:iCs w:val="0"/>
            <w:noProof/>
            <w:webHidden/>
            <w:sz w:val="22"/>
            <w:szCs w:val="22"/>
          </w:rPr>
          <w:fldChar w:fldCharType="separate"/>
        </w:r>
        <w:r w:rsidR="0088149B" w:rsidRPr="00125D2A">
          <w:rPr>
            <w:i w:val="0"/>
            <w:iCs w:val="0"/>
            <w:noProof/>
            <w:webHidden/>
            <w:sz w:val="22"/>
            <w:szCs w:val="22"/>
          </w:rPr>
          <w:t>9</w:t>
        </w:r>
        <w:r w:rsidR="0088149B" w:rsidRPr="00125D2A">
          <w:rPr>
            <w:i w:val="0"/>
            <w:iCs w:val="0"/>
            <w:noProof/>
            <w:webHidden/>
            <w:sz w:val="22"/>
            <w:szCs w:val="22"/>
          </w:rPr>
          <w:fldChar w:fldCharType="end"/>
        </w:r>
      </w:hyperlink>
    </w:p>
    <w:p w14:paraId="68DBD347" w14:textId="0D64B6BF" w:rsidR="0088149B" w:rsidRPr="00125D2A" w:rsidRDefault="003D4499" w:rsidP="00AC6027">
      <w:pPr>
        <w:pStyle w:val="TOC3"/>
        <w:tabs>
          <w:tab w:val="left" w:pos="1200"/>
          <w:tab w:val="right" w:leader="dot" w:pos="8302"/>
        </w:tabs>
        <w:spacing w:line="360" w:lineRule="auto"/>
        <w:rPr>
          <w:rFonts w:eastAsiaTheme="minorEastAsia" w:hAnsiTheme="minorHAnsi" w:cstheme="minorBidi"/>
          <w:i w:val="0"/>
          <w:iCs w:val="0"/>
          <w:noProof/>
          <w:sz w:val="24"/>
          <w:szCs w:val="28"/>
        </w:rPr>
      </w:pPr>
      <w:hyperlink w:anchor="_Toc47740790" w:history="1">
        <w:r w:rsidR="0088149B" w:rsidRPr="00125D2A">
          <w:rPr>
            <w:rStyle w:val="a6"/>
            <w:i w:val="0"/>
            <w:iCs w:val="0"/>
            <w:noProof/>
            <w:sz w:val="22"/>
            <w:szCs w:val="22"/>
          </w:rPr>
          <w:t>1.2.3</w:t>
        </w:r>
        <w:r w:rsidR="0088149B" w:rsidRPr="00125D2A">
          <w:rPr>
            <w:rFonts w:eastAsiaTheme="minorEastAsia" w:hAnsiTheme="minorHAnsi" w:cstheme="minorBidi"/>
            <w:i w:val="0"/>
            <w:iCs w:val="0"/>
            <w:noProof/>
            <w:sz w:val="24"/>
            <w:szCs w:val="28"/>
          </w:rPr>
          <w:tab/>
        </w:r>
        <w:r w:rsidR="0088149B" w:rsidRPr="00125D2A">
          <w:rPr>
            <w:rStyle w:val="a6"/>
            <w:i w:val="0"/>
            <w:iCs w:val="0"/>
            <w:noProof/>
            <w:sz w:val="22"/>
            <w:szCs w:val="22"/>
          </w:rPr>
          <w:t>城市弃渣的资源化利用</w:t>
        </w:r>
        <w:r w:rsidR="0088149B" w:rsidRPr="00125D2A">
          <w:rPr>
            <w:i w:val="0"/>
            <w:iCs w:val="0"/>
            <w:noProof/>
            <w:webHidden/>
            <w:sz w:val="22"/>
            <w:szCs w:val="22"/>
          </w:rPr>
          <w:tab/>
        </w:r>
        <w:r w:rsidR="0088149B" w:rsidRPr="00125D2A">
          <w:rPr>
            <w:i w:val="0"/>
            <w:iCs w:val="0"/>
            <w:noProof/>
            <w:webHidden/>
            <w:sz w:val="22"/>
            <w:szCs w:val="22"/>
          </w:rPr>
          <w:fldChar w:fldCharType="begin"/>
        </w:r>
        <w:r w:rsidR="0088149B" w:rsidRPr="00125D2A">
          <w:rPr>
            <w:i w:val="0"/>
            <w:iCs w:val="0"/>
            <w:noProof/>
            <w:webHidden/>
            <w:sz w:val="22"/>
            <w:szCs w:val="22"/>
          </w:rPr>
          <w:instrText xml:space="preserve"> PAGEREF _Toc47740790 \h </w:instrText>
        </w:r>
        <w:r w:rsidR="0088149B" w:rsidRPr="00125D2A">
          <w:rPr>
            <w:i w:val="0"/>
            <w:iCs w:val="0"/>
            <w:noProof/>
            <w:webHidden/>
            <w:sz w:val="22"/>
            <w:szCs w:val="22"/>
          </w:rPr>
        </w:r>
        <w:r w:rsidR="0088149B" w:rsidRPr="00125D2A">
          <w:rPr>
            <w:i w:val="0"/>
            <w:iCs w:val="0"/>
            <w:noProof/>
            <w:webHidden/>
            <w:sz w:val="22"/>
            <w:szCs w:val="22"/>
          </w:rPr>
          <w:fldChar w:fldCharType="separate"/>
        </w:r>
        <w:r w:rsidR="0088149B" w:rsidRPr="00125D2A">
          <w:rPr>
            <w:i w:val="0"/>
            <w:iCs w:val="0"/>
            <w:noProof/>
            <w:webHidden/>
            <w:sz w:val="22"/>
            <w:szCs w:val="22"/>
          </w:rPr>
          <w:t>10</w:t>
        </w:r>
        <w:r w:rsidR="0088149B" w:rsidRPr="00125D2A">
          <w:rPr>
            <w:i w:val="0"/>
            <w:iCs w:val="0"/>
            <w:noProof/>
            <w:webHidden/>
            <w:sz w:val="22"/>
            <w:szCs w:val="22"/>
          </w:rPr>
          <w:fldChar w:fldCharType="end"/>
        </w:r>
      </w:hyperlink>
    </w:p>
    <w:p w14:paraId="544534D1" w14:textId="478CF463" w:rsidR="0088149B" w:rsidRPr="00125D2A" w:rsidRDefault="003D4499" w:rsidP="00AC6027">
      <w:pPr>
        <w:pStyle w:val="TOC3"/>
        <w:tabs>
          <w:tab w:val="left" w:pos="1200"/>
          <w:tab w:val="right" w:leader="dot" w:pos="8302"/>
        </w:tabs>
        <w:spacing w:line="360" w:lineRule="auto"/>
        <w:rPr>
          <w:rFonts w:eastAsiaTheme="minorEastAsia" w:hAnsiTheme="minorHAnsi" w:cstheme="minorBidi"/>
          <w:i w:val="0"/>
          <w:iCs w:val="0"/>
          <w:noProof/>
          <w:sz w:val="24"/>
          <w:szCs w:val="28"/>
        </w:rPr>
      </w:pPr>
      <w:hyperlink w:anchor="_Toc47740791" w:history="1">
        <w:r w:rsidR="0088149B" w:rsidRPr="00125D2A">
          <w:rPr>
            <w:rStyle w:val="a6"/>
            <w:i w:val="0"/>
            <w:iCs w:val="0"/>
            <w:noProof/>
            <w:sz w:val="22"/>
            <w:szCs w:val="22"/>
          </w:rPr>
          <w:t>1.2.4</w:t>
        </w:r>
        <w:r w:rsidR="0088149B" w:rsidRPr="00125D2A">
          <w:rPr>
            <w:rFonts w:eastAsiaTheme="minorEastAsia" w:hAnsiTheme="minorHAnsi" w:cstheme="minorBidi"/>
            <w:i w:val="0"/>
            <w:iCs w:val="0"/>
            <w:noProof/>
            <w:sz w:val="24"/>
            <w:szCs w:val="28"/>
          </w:rPr>
          <w:tab/>
        </w:r>
        <w:r w:rsidR="0088149B" w:rsidRPr="00125D2A">
          <w:rPr>
            <w:rStyle w:val="a6"/>
            <w:i w:val="0"/>
            <w:iCs w:val="0"/>
            <w:noProof/>
            <w:sz w:val="22"/>
            <w:szCs w:val="22"/>
          </w:rPr>
          <w:t>城市受纳场全生命周期安全性研究</w:t>
        </w:r>
        <w:r w:rsidR="0088149B" w:rsidRPr="00125D2A">
          <w:rPr>
            <w:i w:val="0"/>
            <w:iCs w:val="0"/>
            <w:noProof/>
            <w:webHidden/>
            <w:sz w:val="22"/>
            <w:szCs w:val="22"/>
          </w:rPr>
          <w:tab/>
        </w:r>
        <w:r w:rsidR="0088149B" w:rsidRPr="00125D2A">
          <w:rPr>
            <w:i w:val="0"/>
            <w:iCs w:val="0"/>
            <w:noProof/>
            <w:webHidden/>
            <w:sz w:val="22"/>
            <w:szCs w:val="22"/>
          </w:rPr>
          <w:fldChar w:fldCharType="begin"/>
        </w:r>
        <w:r w:rsidR="0088149B" w:rsidRPr="00125D2A">
          <w:rPr>
            <w:i w:val="0"/>
            <w:iCs w:val="0"/>
            <w:noProof/>
            <w:webHidden/>
            <w:sz w:val="22"/>
            <w:szCs w:val="22"/>
          </w:rPr>
          <w:instrText xml:space="preserve"> PAGEREF _Toc47740791 \h </w:instrText>
        </w:r>
        <w:r w:rsidR="0088149B" w:rsidRPr="00125D2A">
          <w:rPr>
            <w:i w:val="0"/>
            <w:iCs w:val="0"/>
            <w:noProof/>
            <w:webHidden/>
            <w:sz w:val="22"/>
            <w:szCs w:val="22"/>
          </w:rPr>
        </w:r>
        <w:r w:rsidR="0088149B" w:rsidRPr="00125D2A">
          <w:rPr>
            <w:i w:val="0"/>
            <w:iCs w:val="0"/>
            <w:noProof/>
            <w:webHidden/>
            <w:sz w:val="22"/>
            <w:szCs w:val="22"/>
          </w:rPr>
          <w:fldChar w:fldCharType="separate"/>
        </w:r>
        <w:r w:rsidR="0088149B" w:rsidRPr="00125D2A">
          <w:rPr>
            <w:i w:val="0"/>
            <w:iCs w:val="0"/>
            <w:noProof/>
            <w:webHidden/>
            <w:sz w:val="22"/>
            <w:szCs w:val="22"/>
          </w:rPr>
          <w:t>12</w:t>
        </w:r>
        <w:r w:rsidR="0088149B" w:rsidRPr="00125D2A">
          <w:rPr>
            <w:i w:val="0"/>
            <w:iCs w:val="0"/>
            <w:noProof/>
            <w:webHidden/>
            <w:sz w:val="22"/>
            <w:szCs w:val="22"/>
          </w:rPr>
          <w:fldChar w:fldCharType="end"/>
        </w:r>
      </w:hyperlink>
    </w:p>
    <w:p w14:paraId="7E081096" w14:textId="39FD703F" w:rsidR="0088149B" w:rsidRPr="00125D2A" w:rsidRDefault="003D4499" w:rsidP="00AC6027">
      <w:pPr>
        <w:pStyle w:val="TOC2"/>
        <w:tabs>
          <w:tab w:val="right" w:leader="dot" w:pos="8302"/>
        </w:tabs>
        <w:spacing w:line="360" w:lineRule="auto"/>
        <w:rPr>
          <w:rFonts w:eastAsiaTheme="minorEastAsia" w:hAnsiTheme="minorHAnsi" w:cstheme="minorBidi"/>
          <w:smallCaps w:val="0"/>
          <w:noProof/>
          <w:sz w:val="24"/>
          <w:szCs w:val="28"/>
        </w:rPr>
      </w:pPr>
      <w:hyperlink w:anchor="_Toc47740792" w:history="1">
        <w:r w:rsidR="0088149B" w:rsidRPr="00125D2A">
          <w:rPr>
            <w:rStyle w:val="a6"/>
            <w:noProof/>
            <w:sz w:val="22"/>
            <w:szCs w:val="22"/>
          </w:rPr>
          <w:t>1.3 研究意义</w:t>
        </w:r>
        <w:r w:rsidR="0088149B" w:rsidRPr="00125D2A">
          <w:rPr>
            <w:noProof/>
            <w:webHidden/>
            <w:sz w:val="22"/>
            <w:szCs w:val="22"/>
          </w:rPr>
          <w:tab/>
        </w:r>
        <w:r w:rsidR="0088149B" w:rsidRPr="00125D2A">
          <w:rPr>
            <w:noProof/>
            <w:webHidden/>
            <w:sz w:val="22"/>
            <w:szCs w:val="22"/>
          </w:rPr>
          <w:fldChar w:fldCharType="begin"/>
        </w:r>
        <w:r w:rsidR="0088149B" w:rsidRPr="00125D2A">
          <w:rPr>
            <w:noProof/>
            <w:webHidden/>
            <w:sz w:val="22"/>
            <w:szCs w:val="22"/>
          </w:rPr>
          <w:instrText xml:space="preserve"> PAGEREF _Toc47740792 \h </w:instrText>
        </w:r>
        <w:r w:rsidR="0088149B" w:rsidRPr="00125D2A">
          <w:rPr>
            <w:noProof/>
            <w:webHidden/>
            <w:sz w:val="22"/>
            <w:szCs w:val="22"/>
          </w:rPr>
        </w:r>
        <w:r w:rsidR="0088149B" w:rsidRPr="00125D2A">
          <w:rPr>
            <w:noProof/>
            <w:webHidden/>
            <w:sz w:val="22"/>
            <w:szCs w:val="22"/>
          </w:rPr>
          <w:fldChar w:fldCharType="separate"/>
        </w:r>
        <w:r w:rsidR="0088149B" w:rsidRPr="00125D2A">
          <w:rPr>
            <w:noProof/>
            <w:webHidden/>
            <w:sz w:val="22"/>
            <w:szCs w:val="22"/>
          </w:rPr>
          <w:t>13</w:t>
        </w:r>
        <w:r w:rsidR="0088149B" w:rsidRPr="00125D2A">
          <w:rPr>
            <w:noProof/>
            <w:webHidden/>
            <w:sz w:val="22"/>
            <w:szCs w:val="22"/>
          </w:rPr>
          <w:fldChar w:fldCharType="end"/>
        </w:r>
      </w:hyperlink>
    </w:p>
    <w:p w14:paraId="16714275" w14:textId="3F54D193" w:rsidR="0088149B" w:rsidRPr="00125D2A" w:rsidRDefault="003D4499" w:rsidP="00AC6027">
      <w:pPr>
        <w:pStyle w:val="TOC2"/>
        <w:tabs>
          <w:tab w:val="right" w:leader="dot" w:pos="8302"/>
        </w:tabs>
        <w:spacing w:line="360" w:lineRule="auto"/>
        <w:rPr>
          <w:rFonts w:eastAsiaTheme="minorEastAsia" w:hAnsiTheme="minorHAnsi" w:cstheme="minorBidi"/>
          <w:smallCaps w:val="0"/>
          <w:noProof/>
          <w:sz w:val="24"/>
          <w:szCs w:val="28"/>
        </w:rPr>
      </w:pPr>
      <w:hyperlink w:anchor="_Toc47740793" w:history="1">
        <w:r w:rsidR="0088149B" w:rsidRPr="00125D2A">
          <w:rPr>
            <w:rStyle w:val="a6"/>
            <w:noProof/>
            <w:sz w:val="22"/>
            <w:szCs w:val="22"/>
          </w:rPr>
          <w:t>参考文献</w:t>
        </w:r>
        <w:r w:rsidR="0088149B" w:rsidRPr="00125D2A">
          <w:rPr>
            <w:noProof/>
            <w:webHidden/>
            <w:sz w:val="22"/>
            <w:szCs w:val="22"/>
          </w:rPr>
          <w:tab/>
        </w:r>
        <w:r w:rsidR="0088149B" w:rsidRPr="00125D2A">
          <w:rPr>
            <w:noProof/>
            <w:webHidden/>
            <w:sz w:val="22"/>
            <w:szCs w:val="22"/>
          </w:rPr>
          <w:fldChar w:fldCharType="begin"/>
        </w:r>
        <w:r w:rsidR="0088149B" w:rsidRPr="00125D2A">
          <w:rPr>
            <w:noProof/>
            <w:webHidden/>
            <w:sz w:val="22"/>
            <w:szCs w:val="22"/>
          </w:rPr>
          <w:instrText xml:space="preserve"> PAGEREF _Toc47740793 \h </w:instrText>
        </w:r>
        <w:r w:rsidR="0088149B" w:rsidRPr="00125D2A">
          <w:rPr>
            <w:noProof/>
            <w:webHidden/>
            <w:sz w:val="22"/>
            <w:szCs w:val="22"/>
          </w:rPr>
        </w:r>
        <w:r w:rsidR="0088149B" w:rsidRPr="00125D2A">
          <w:rPr>
            <w:noProof/>
            <w:webHidden/>
            <w:sz w:val="22"/>
            <w:szCs w:val="22"/>
          </w:rPr>
          <w:fldChar w:fldCharType="separate"/>
        </w:r>
        <w:r w:rsidR="0088149B" w:rsidRPr="00125D2A">
          <w:rPr>
            <w:noProof/>
            <w:webHidden/>
            <w:sz w:val="22"/>
            <w:szCs w:val="22"/>
          </w:rPr>
          <w:t>14</w:t>
        </w:r>
        <w:r w:rsidR="0088149B" w:rsidRPr="00125D2A">
          <w:rPr>
            <w:noProof/>
            <w:webHidden/>
            <w:sz w:val="22"/>
            <w:szCs w:val="22"/>
          </w:rPr>
          <w:fldChar w:fldCharType="end"/>
        </w:r>
      </w:hyperlink>
    </w:p>
    <w:p w14:paraId="120F2EA4" w14:textId="071316BB" w:rsidR="0088149B" w:rsidRPr="00125D2A" w:rsidRDefault="003D4499" w:rsidP="00AC6027">
      <w:pPr>
        <w:pStyle w:val="TOC1"/>
        <w:tabs>
          <w:tab w:val="right" w:leader="dot" w:pos="8302"/>
        </w:tabs>
        <w:spacing w:line="360" w:lineRule="auto"/>
        <w:rPr>
          <w:rFonts w:eastAsiaTheme="minorEastAsia" w:hAnsiTheme="minorHAnsi" w:cstheme="minorBidi"/>
          <w:b w:val="0"/>
          <w:bCs w:val="0"/>
          <w:caps w:val="0"/>
          <w:noProof/>
          <w:sz w:val="24"/>
          <w:szCs w:val="28"/>
        </w:rPr>
      </w:pPr>
      <w:hyperlink w:anchor="_Toc47740794" w:history="1">
        <w:r w:rsidR="0088149B" w:rsidRPr="00125D2A">
          <w:rPr>
            <w:rStyle w:val="a6"/>
            <w:noProof/>
            <w:sz w:val="22"/>
            <w:szCs w:val="22"/>
          </w:rPr>
          <w:t>二、项目主要研究开发内容、技术关键及主要创新点</w:t>
        </w:r>
        <w:r w:rsidR="0088149B" w:rsidRPr="00125D2A">
          <w:rPr>
            <w:noProof/>
            <w:webHidden/>
            <w:sz w:val="22"/>
            <w:szCs w:val="22"/>
          </w:rPr>
          <w:tab/>
        </w:r>
        <w:r w:rsidR="0088149B" w:rsidRPr="00125D2A">
          <w:rPr>
            <w:noProof/>
            <w:webHidden/>
            <w:sz w:val="22"/>
            <w:szCs w:val="22"/>
          </w:rPr>
          <w:fldChar w:fldCharType="begin"/>
        </w:r>
        <w:r w:rsidR="0088149B" w:rsidRPr="00125D2A">
          <w:rPr>
            <w:noProof/>
            <w:webHidden/>
            <w:sz w:val="22"/>
            <w:szCs w:val="22"/>
          </w:rPr>
          <w:instrText xml:space="preserve"> PAGEREF _Toc47740794 \h </w:instrText>
        </w:r>
        <w:r w:rsidR="0088149B" w:rsidRPr="00125D2A">
          <w:rPr>
            <w:noProof/>
            <w:webHidden/>
            <w:sz w:val="22"/>
            <w:szCs w:val="22"/>
          </w:rPr>
        </w:r>
        <w:r w:rsidR="0088149B" w:rsidRPr="00125D2A">
          <w:rPr>
            <w:noProof/>
            <w:webHidden/>
            <w:sz w:val="22"/>
            <w:szCs w:val="22"/>
          </w:rPr>
          <w:fldChar w:fldCharType="separate"/>
        </w:r>
        <w:r w:rsidR="0088149B" w:rsidRPr="00125D2A">
          <w:rPr>
            <w:noProof/>
            <w:webHidden/>
            <w:sz w:val="22"/>
            <w:szCs w:val="22"/>
          </w:rPr>
          <w:t>19</w:t>
        </w:r>
        <w:r w:rsidR="0088149B" w:rsidRPr="00125D2A">
          <w:rPr>
            <w:noProof/>
            <w:webHidden/>
            <w:sz w:val="22"/>
            <w:szCs w:val="22"/>
          </w:rPr>
          <w:fldChar w:fldCharType="end"/>
        </w:r>
      </w:hyperlink>
    </w:p>
    <w:p w14:paraId="6B7CFC87" w14:textId="3D3A74F4" w:rsidR="0088149B" w:rsidRPr="00125D2A" w:rsidRDefault="003D4499" w:rsidP="00AC6027">
      <w:pPr>
        <w:pStyle w:val="TOC2"/>
        <w:tabs>
          <w:tab w:val="right" w:leader="dot" w:pos="8302"/>
        </w:tabs>
        <w:spacing w:line="360" w:lineRule="auto"/>
        <w:rPr>
          <w:rFonts w:eastAsiaTheme="minorEastAsia" w:hAnsiTheme="minorHAnsi" w:cstheme="minorBidi"/>
          <w:smallCaps w:val="0"/>
          <w:noProof/>
          <w:sz w:val="24"/>
          <w:szCs w:val="28"/>
        </w:rPr>
      </w:pPr>
      <w:hyperlink w:anchor="_Toc47740795" w:history="1">
        <w:r w:rsidR="0088149B" w:rsidRPr="00125D2A">
          <w:rPr>
            <w:rStyle w:val="a6"/>
            <w:noProof/>
            <w:sz w:val="22"/>
            <w:szCs w:val="22"/>
          </w:rPr>
          <w:t>2.1  主要研究开发内容</w:t>
        </w:r>
        <w:r w:rsidR="0088149B" w:rsidRPr="00125D2A">
          <w:rPr>
            <w:noProof/>
            <w:webHidden/>
            <w:sz w:val="22"/>
            <w:szCs w:val="22"/>
          </w:rPr>
          <w:tab/>
        </w:r>
        <w:r w:rsidR="0088149B" w:rsidRPr="00125D2A">
          <w:rPr>
            <w:noProof/>
            <w:webHidden/>
            <w:sz w:val="22"/>
            <w:szCs w:val="22"/>
          </w:rPr>
          <w:fldChar w:fldCharType="begin"/>
        </w:r>
        <w:r w:rsidR="0088149B" w:rsidRPr="00125D2A">
          <w:rPr>
            <w:noProof/>
            <w:webHidden/>
            <w:sz w:val="22"/>
            <w:szCs w:val="22"/>
          </w:rPr>
          <w:instrText xml:space="preserve"> PAGEREF _Toc47740795 \h </w:instrText>
        </w:r>
        <w:r w:rsidR="0088149B" w:rsidRPr="00125D2A">
          <w:rPr>
            <w:noProof/>
            <w:webHidden/>
            <w:sz w:val="22"/>
            <w:szCs w:val="22"/>
          </w:rPr>
        </w:r>
        <w:r w:rsidR="0088149B" w:rsidRPr="00125D2A">
          <w:rPr>
            <w:noProof/>
            <w:webHidden/>
            <w:sz w:val="22"/>
            <w:szCs w:val="22"/>
          </w:rPr>
          <w:fldChar w:fldCharType="separate"/>
        </w:r>
        <w:r w:rsidR="0088149B" w:rsidRPr="00125D2A">
          <w:rPr>
            <w:noProof/>
            <w:webHidden/>
            <w:sz w:val="22"/>
            <w:szCs w:val="22"/>
          </w:rPr>
          <w:t>19</w:t>
        </w:r>
        <w:r w:rsidR="0088149B" w:rsidRPr="00125D2A">
          <w:rPr>
            <w:noProof/>
            <w:webHidden/>
            <w:sz w:val="22"/>
            <w:szCs w:val="22"/>
          </w:rPr>
          <w:fldChar w:fldCharType="end"/>
        </w:r>
      </w:hyperlink>
    </w:p>
    <w:p w14:paraId="34F0B4AA" w14:textId="2D2B7262" w:rsidR="0088149B" w:rsidRPr="00125D2A" w:rsidRDefault="003D4499" w:rsidP="00AC6027">
      <w:pPr>
        <w:pStyle w:val="TOC3"/>
        <w:tabs>
          <w:tab w:val="left" w:pos="1200"/>
          <w:tab w:val="right" w:leader="dot" w:pos="8302"/>
        </w:tabs>
        <w:spacing w:line="360" w:lineRule="auto"/>
        <w:rPr>
          <w:rFonts w:eastAsiaTheme="minorEastAsia" w:hAnsiTheme="minorHAnsi" w:cstheme="minorBidi"/>
          <w:i w:val="0"/>
          <w:iCs w:val="0"/>
          <w:noProof/>
          <w:sz w:val="24"/>
          <w:szCs w:val="28"/>
        </w:rPr>
      </w:pPr>
      <w:hyperlink w:anchor="_Toc47740796" w:history="1">
        <w:r w:rsidR="0088149B" w:rsidRPr="00125D2A">
          <w:rPr>
            <w:rStyle w:val="a6"/>
            <w:i w:val="0"/>
            <w:iCs w:val="0"/>
            <w:noProof/>
            <w:sz w:val="22"/>
            <w:szCs w:val="22"/>
          </w:rPr>
          <w:t>2.1.1</w:t>
        </w:r>
        <w:r w:rsidR="0088149B" w:rsidRPr="00125D2A">
          <w:rPr>
            <w:rFonts w:eastAsiaTheme="minorEastAsia" w:hAnsiTheme="minorHAnsi" w:cstheme="minorBidi"/>
            <w:i w:val="0"/>
            <w:iCs w:val="0"/>
            <w:noProof/>
            <w:sz w:val="24"/>
            <w:szCs w:val="28"/>
          </w:rPr>
          <w:tab/>
        </w:r>
        <w:r w:rsidR="0088149B" w:rsidRPr="00125D2A">
          <w:rPr>
            <w:rStyle w:val="a6"/>
            <w:i w:val="0"/>
            <w:iCs w:val="0"/>
            <w:noProof/>
            <w:sz w:val="22"/>
            <w:szCs w:val="22"/>
          </w:rPr>
          <w:t>大弃量余泥渣土智能调配运营系统关键技术</w:t>
        </w:r>
        <w:r w:rsidR="0088149B" w:rsidRPr="00125D2A">
          <w:rPr>
            <w:i w:val="0"/>
            <w:iCs w:val="0"/>
            <w:noProof/>
            <w:webHidden/>
            <w:sz w:val="22"/>
            <w:szCs w:val="22"/>
          </w:rPr>
          <w:tab/>
        </w:r>
        <w:r w:rsidR="0088149B" w:rsidRPr="00125D2A">
          <w:rPr>
            <w:i w:val="0"/>
            <w:iCs w:val="0"/>
            <w:noProof/>
            <w:webHidden/>
            <w:sz w:val="22"/>
            <w:szCs w:val="22"/>
          </w:rPr>
          <w:fldChar w:fldCharType="begin"/>
        </w:r>
        <w:r w:rsidR="0088149B" w:rsidRPr="00125D2A">
          <w:rPr>
            <w:i w:val="0"/>
            <w:iCs w:val="0"/>
            <w:noProof/>
            <w:webHidden/>
            <w:sz w:val="22"/>
            <w:szCs w:val="22"/>
          </w:rPr>
          <w:instrText xml:space="preserve"> PAGEREF _Toc47740796 \h </w:instrText>
        </w:r>
        <w:r w:rsidR="0088149B" w:rsidRPr="00125D2A">
          <w:rPr>
            <w:i w:val="0"/>
            <w:iCs w:val="0"/>
            <w:noProof/>
            <w:webHidden/>
            <w:sz w:val="22"/>
            <w:szCs w:val="22"/>
          </w:rPr>
        </w:r>
        <w:r w:rsidR="0088149B" w:rsidRPr="00125D2A">
          <w:rPr>
            <w:i w:val="0"/>
            <w:iCs w:val="0"/>
            <w:noProof/>
            <w:webHidden/>
            <w:sz w:val="22"/>
            <w:szCs w:val="22"/>
          </w:rPr>
          <w:fldChar w:fldCharType="separate"/>
        </w:r>
        <w:r w:rsidR="0088149B" w:rsidRPr="00125D2A">
          <w:rPr>
            <w:i w:val="0"/>
            <w:iCs w:val="0"/>
            <w:noProof/>
            <w:webHidden/>
            <w:sz w:val="22"/>
            <w:szCs w:val="22"/>
          </w:rPr>
          <w:t>19</w:t>
        </w:r>
        <w:r w:rsidR="0088149B" w:rsidRPr="00125D2A">
          <w:rPr>
            <w:i w:val="0"/>
            <w:iCs w:val="0"/>
            <w:noProof/>
            <w:webHidden/>
            <w:sz w:val="22"/>
            <w:szCs w:val="22"/>
          </w:rPr>
          <w:fldChar w:fldCharType="end"/>
        </w:r>
      </w:hyperlink>
    </w:p>
    <w:p w14:paraId="114FADB6" w14:textId="44806377" w:rsidR="0088149B" w:rsidRPr="00125D2A" w:rsidRDefault="003D4499" w:rsidP="00AC6027">
      <w:pPr>
        <w:pStyle w:val="TOC3"/>
        <w:tabs>
          <w:tab w:val="left" w:pos="1200"/>
          <w:tab w:val="right" w:leader="dot" w:pos="8302"/>
        </w:tabs>
        <w:spacing w:line="360" w:lineRule="auto"/>
        <w:rPr>
          <w:rFonts w:eastAsiaTheme="minorEastAsia" w:hAnsiTheme="minorHAnsi" w:cstheme="minorBidi"/>
          <w:i w:val="0"/>
          <w:iCs w:val="0"/>
          <w:noProof/>
          <w:sz w:val="24"/>
          <w:szCs w:val="28"/>
        </w:rPr>
      </w:pPr>
      <w:hyperlink w:anchor="_Toc47740797" w:history="1">
        <w:r w:rsidR="0088149B" w:rsidRPr="00125D2A">
          <w:rPr>
            <w:rStyle w:val="a6"/>
            <w:i w:val="0"/>
            <w:iCs w:val="0"/>
            <w:noProof/>
            <w:sz w:val="22"/>
            <w:szCs w:val="22"/>
          </w:rPr>
          <w:t>2.1.2</w:t>
        </w:r>
        <w:r w:rsidR="0088149B" w:rsidRPr="00125D2A">
          <w:rPr>
            <w:rFonts w:eastAsiaTheme="minorEastAsia" w:hAnsiTheme="minorHAnsi" w:cstheme="minorBidi"/>
            <w:i w:val="0"/>
            <w:iCs w:val="0"/>
            <w:noProof/>
            <w:sz w:val="24"/>
            <w:szCs w:val="28"/>
          </w:rPr>
          <w:tab/>
        </w:r>
        <w:r w:rsidR="0088149B" w:rsidRPr="00125D2A">
          <w:rPr>
            <w:rStyle w:val="a6"/>
            <w:i w:val="0"/>
            <w:iCs w:val="0"/>
            <w:noProof/>
            <w:sz w:val="22"/>
            <w:szCs w:val="22"/>
          </w:rPr>
          <w:t>余泥渣土绿色环保处置及资源化产品现场实施</w:t>
        </w:r>
        <w:r w:rsidR="0088149B" w:rsidRPr="00125D2A">
          <w:rPr>
            <w:i w:val="0"/>
            <w:iCs w:val="0"/>
            <w:noProof/>
            <w:webHidden/>
            <w:sz w:val="22"/>
            <w:szCs w:val="22"/>
          </w:rPr>
          <w:tab/>
        </w:r>
        <w:r w:rsidR="0088149B" w:rsidRPr="00125D2A">
          <w:rPr>
            <w:i w:val="0"/>
            <w:iCs w:val="0"/>
            <w:noProof/>
            <w:webHidden/>
            <w:sz w:val="22"/>
            <w:szCs w:val="22"/>
          </w:rPr>
          <w:fldChar w:fldCharType="begin"/>
        </w:r>
        <w:r w:rsidR="0088149B" w:rsidRPr="00125D2A">
          <w:rPr>
            <w:i w:val="0"/>
            <w:iCs w:val="0"/>
            <w:noProof/>
            <w:webHidden/>
            <w:sz w:val="22"/>
            <w:szCs w:val="22"/>
          </w:rPr>
          <w:instrText xml:space="preserve"> PAGEREF _Toc47740797 \h </w:instrText>
        </w:r>
        <w:r w:rsidR="0088149B" w:rsidRPr="00125D2A">
          <w:rPr>
            <w:i w:val="0"/>
            <w:iCs w:val="0"/>
            <w:noProof/>
            <w:webHidden/>
            <w:sz w:val="22"/>
            <w:szCs w:val="22"/>
          </w:rPr>
        </w:r>
        <w:r w:rsidR="0088149B" w:rsidRPr="00125D2A">
          <w:rPr>
            <w:i w:val="0"/>
            <w:iCs w:val="0"/>
            <w:noProof/>
            <w:webHidden/>
            <w:sz w:val="22"/>
            <w:szCs w:val="22"/>
          </w:rPr>
          <w:fldChar w:fldCharType="separate"/>
        </w:r>
        <w:r w:rsidR="0088149B" w:rsidRPr="00125D2A">
          <w:rPr>
            <w:i w:val="0"/>
            <w:iCs w:val="0"/>
            <w:noProof/>
            <w:webHidden/>
            <w:sz w:val="22"/>
            <w:szCs w:val="22"/>
          </w:rPr>
          <w:t>19</w:t>
        </w:r>
        <w:r w:rsidR="0088149B" w:rsidRPr="00125D2A">
          <w:rPr>
            <w:i w:val="0"/>
            <w:iCs w:val="0"/>
            <w:noProof/>
            <w:webHidden/>
            <w:sz w:val="22"/>
            <w:szCs w:val="22"/>
          </w:rPr>
          <w:fldChar w:fldCharType="end"/>
        </w:r>
      </w:hyperlink>
    </w:p>
    <w:p w14:paraId="38C7CB53" w14:textId="588E4396" w:rsidR="0088149B" w:rsidRPr="00125D2A" w:rsidRDefault="003D4499" w:rsidP="00AC6027">
      <w:pPr>
        <w:pStyle w:val="TOC3"/>
        <w:tabs>
          <w:tab w:val="left" w:pos="1200"/>
          <w:tab w:val="right" w:leader="dot" w:pos="8302"/>
        </w:tabs>
        <w:spacing w:line="360" w:lineRule="auto"/>
        <w:rPr>
          <w:rFonts w:eastAsiaTheme="minorEastAsia" w:hAnsiTheme="minorHAnsi" w:cstheme="minorBidi"/>
          <w:i w:val="0"/>
          <w:iCs w:val="0"/>
          <w:noProof/>
          <w:sz w:val="24"/>
          <w:szCs w:val="28"/>
        </w:rPr>
      </w:pPr>
      <w:hyperlink w:anchor="_Toc47740798" w:history="1">
        <w:r w:rsidR="0088149B" w:rsidRPr="00125D2A">
          <w:rPr>
            <w:rStyle w:val="a6"/>
            <w:i w:val="0"/>
            <w:iCs w:val="0"/>
            <w:noProof/>
            <w:sz w:val="22"/>
            <w:szCs w:val="22"/>
          </w:rPr>
          <w:t>2.1.3</w:t>
        </w:r>
        <w:r w:rsidR="0088149B" w:rsidRPr="00125D2A">
          <w:rPr>
            <w:rFonts w:eastAsiaTheme="minorEastAsia" w:hAnsiTheme="minorHAnsi" w:cstheme="minorBidi"/>
            <w:i w:val="0"/>
            <w:iCs w:val="0"/>
            <w:noProof/>
            <w:sz w:val="24"/>
            <w:szCs w:val="28"/>
          </w:rPr>
          <w:tab/>
        </w:r>
        <w:r w:rsidR="0088149B" w:rsidRPr="00125D2A">
          <w:rPr>
            <w:rStyle w:val="a6"/>
            <w:i w:val="0"/>
            <w:iCs w:val="0"/>
            <w:noProof/>
            <w:sz w:val="22"/>
            <w:szCs w:val="22"/>
          </w:rPr>
          <w:t>大型余泥渣土受纳场全生命周期标准体系及安全保障机制研究</w:t>
        </w:r>
        <w:r w:rsidR="0088149B" w:rsidRPr="00125D2A">
          <w:rPr>
            <w:i w:val="0"/>
            <w:iCs w:val="0"/>
            <w:noProof/>
            <w:webHidden/>
            <w:sz w:val="22"/>
            <w:szCs w:val="22"/>
          </w:rPr>
          <w:tab/>
        </w:r>
        <w:r w:rsidR="0088149B" w:rsidRPr="00125D2A">
          <w:rPr>
            <w:i w:val="0"/>
            <w:iCs w:val="0"/>
            <w:noProof/>
            <w:webHidden/>
            <w:sz w:val="22"/>
            <w:szCs w:val="22"/>
          </w:rPr>
          <w:fldChar w:fldCharType="begin"/>
        </w:r>
        <w:r w:rsidR="0088149B" w:rsidRPr="00125D2A">
          <w:rPr>
            <w:i w:val="0"/>
            <w:iCs w:val="0"/>
            <w:noProof/>
            <w:webHidden/>
            <w:sz w:val="22"/>
            <w:szCs w:val="22"/>
          </w:rPr>
          <w:instrText xml:space="preserve"> PAGEREF _Toc47740798 \h </w:instrText>
        </w:r>
        <w:r w:rsidR="0088149B" w:rsidRPr="00125D2A">
          <w:rPr>
            <w:i w:val="0"/>
            <w:iCs w:val="0"/>
            <w:noProof/>
            <w:webHidden/>
            <w:sz w:val="22"/>
            <w:szCs w:val="22"/>
          </w:rPr>
        </w:r>
        <w:r w:rsidR="0088149B" w:rsidRPr="00125D2A">
          <w:rPr>
            <w:i w:val="0"/>
            <w:iCs w:val="0"/>
            <w:noProof/>
            <w:webHidden/>
            <w:sz w:val="22"/>
            <w:szCs w:val="22"/>
          </w:rPr>
          <w:fldChar w:fldCharType="separate"/>
        </w:r>
        <w:r w:rsidR="0088149B" w:rsidRPr="00125D2A">
          <w:rPr>
            <w:i w:val="0"/>
            <w:iCs w:val="0"/>
            <w:noProof/>
            <w:webHidden/>
            <w:sz w:val="22"/>
            <w:szCs w:val="22"/>
          </w:rPr>
          <w:t>20</w:t>
        </w:r>
        <w:r w:rsidR="0088149B" w:rsidRPr="00125D2A">
          <w:rPr>
            <w:i w:val="0"/>
            <w:iCs w:val="0"/>
            <w:noProof/>
            <w:webHidden/>
            <w:sz w:val="22"/>
            <w:szCs w:val="22"/>
          </w:rPr>
          <w:fldChar w:fldCharType="end"/>
        </w:r>
      </w:hyperlink>
    </w:p>
    <w:p w14:paraId="63D00F6F" w14:textId="6DDB972E" w:rsidR="0088149B" w:rsidRPr="00125D2A" w:rsidRDefault="003D4499" w:rsidP="00AC6027">
      <w:pPr>
        <w:pStyle w:val="TOC3"/>
        <w:tabs>
          <w:tab w:val="left" w:pos="1200"/>
          <w:tab w:val="right" w:leader="dot" w:pos="8302"/>
        </w:tabs>
        <w:spacing w:line="360" w:lineRule="auto"/>
        <w:rPr>
          <w:rFonts w:eastAsiaTheme="minorEastAsia" w:hAnsiTheme="minorHAnsi" w:cstheme="minorBidi"/>
          <w:i w:val="0"/>
          <w:iCs w:val="0"/>
          <w:noProof/>
          <w:sz w:val="24"/>
          <w:szCs w:val="28"/>
        </w:rPr>
      </w:pPr>
      <w:hyperlink w:anchor="_Toc47740799" w:history="1">
        <w:r w:rsidR="0088149B" w:rsidRPr="00125D2A">
          <w:rPr>
            <w:rStyle w:val="a6"/>
            <w:i w:val="0"/>
            <w:iCs w:val="0"/>
            <w:noProof/>
            <w:sz w:val="22"/>
            <w:szCs w:val="22"/>
          </w:rPr>
          <w:t>2.1.4</w:t>
        </w:r>
        <w:r w:rsidR="0088149B" w:rsidRPr="00125D2A">
          <w:rPr>
            <w:rFonts w:eastAsiaTheme="minorEastAsia" w:hAnsiTheme="minorHAnsi" w:cstheme="minorBidi"/>
            <w:i w:val="0"/>
            <w:iCs w:val="0"/>
            <w:noProof/>
            <w:sz w:val="24"/>
            <w:szCs w:val="28"/>
          </w:rPr>
          <w:tab/>
        </w:r>
        <w:r w:rsidR="0088149B" w:rsidRPr="00125D2A">
          <w:rPr>
            <w:rStyle w:val="a6"/>
            <w:i w:val="0"/>
            <w:iCs w:val="0"/>
            <w:noProof/>
            <w:sz w:val="22"/>
            <w:szCs w:val="22"/>
          </w:rPr>
          <w:t>技术应用与工程示范</w:t>
        </w:r>
        <w:r w:rsidR="0088149B" w:rsidRPr="00125D2A">
          <w:rPr>
            <w:i w:val="0"/>
            <w:iCs w:val="0"/>
            <w:noProof/>
            <w:webHidden/>
            <w:sz w:val="22"/>
            <w:szCs w:val="22"/>
          </w:rPr>
          <w:tab/>
        </w:r>
        <w:r w:rsidR="0088149B" w:rsidRPr="00125D2A">
          <w:rPr>
            <w:i w:val="0"/>
            <w:iCs w:val="0"/>
            <w:noProof/>
            <w:webHidden/>
            <w:sz w:val="22"/>
            <w:szCs w:val="22"/>
          </w:rPr>
          <w:fldChar w:fldCharType="begin"/>
        </w:r>
        <w:r w:rsidR="0088149B" w:rsidRPr="00125D2A">
          <w:rPr>
            <w:i w:val="0"/>
            <w:iCs w:val="0"/>
            <w:noProof/>
            <w:webHidden/>
            <w:sz w:val="22"/>
            <w:szCs w:val="22"/>
          </w:rPr>
          <w:instrText xml:space="preserve"> PAGEREF _Toc47740799 \h </w:instrText>
        </w:r>
        <w:r w:rsidR="0088149B" w:rsidRPr="00125D2A">
          <w:rPr>
            <w:i w:val="0"/>
            <w:iCs w:val="0"/>
            <w:noProof/>
            <w:webHidden/>
            <w:sz w:val="22"/>
            <w:szCs w:val="22"/>
          </w:rPr>
        </w:r>
        <w:r w:rsidR="0088149B" w:rsidRPr="00125D2A">
          <w:rPr>
            <w:i w:val="0"/>
            <w:iCs w:val="0"/>
            <w:noProof/>
            <w:webHidden/>
            <w:sz w:val="22"/>
            <w:szCs w:val="22"/>
          </w:rPr>
          <w:fldChar w:fldCharType="separate"/>
        </w:r>
        <w:r w:rsidR="0088149B" w:rsidRPr="00125D2A">
          <w:rPr>
            <w:i w:val="0"/>
            <w:iCs w:val="0"/>
            <w:noProof/>
            <w:webHidden/>
            <w:sz w:val="22"/>
            <w:szCs w:val="22"/>
          </w:rPr>
          <w:t>20</w:t>
        </w:r>
        <w:r w:rsidR="0088149B" w:rsidRPr="00125D2A">
          <w:rPr>
            <w:i w:val="0"/>
            <w:iCs w:val="0"/>
            <w:noProof/>
            <w:webHidden/>
            <w:sz w:val="22"/>
            <w:szCs w:val="22"/>
          </w:rPr>
          <w:fldChar w:fldCharType="end"/>
        </w:r>
      </w:hyperlink>
    </w:p>
    <w:p w14:paraId="3FECFED3" w14:textId="65CB25A7" w:rsidR="0088149B" w:rsidRPr="00125D2A" w:rsidRDefault="003D4499" w:rsidP="00AC6027">
      <w:pPr>
        <w:pStyle w:val="TOC2"/>
        <w:tabs>
          <w:tab w:val="right" w:leader="dot" w:pos="8302"/>
        </w:tabs>
        <w:spacing w:line="360" w:lineRule="auto"/>
        <w:rPr>
          <w:rFonts w:eastAsiaTheme="minorEastAsia" w:hAnsiTheme="minorHAnsi" w:cstheme="minorBidi"/>
          <w:smallCaps w:val="0"/>
          <w:noProof/>
          <w:sz w:val="24"/>
          <w:szCs w:val="28"/>
        </w:rPr>
      </w:pPr>
      <w:hyperlink w:anchor="_Toc47740800" w:history="1">
        <w:r w:rsidR="0088149B" w:rsidRPr="00125D2A">
          <w:rPr>
            <w:rStyle w:val="a6"/>
            <w:noProof/>
            <w:sz w:val="22"/>
            <w:szCs w:val="22"/>
          </w:rPr>
          <w:t>2.2  技术关键</w:t>
        </w:r>
        <w:r w:rsidR="0088149B" w:rsidRPr="00125D2A">
          <w:rPr>
            <w:noProof/>
            <w:webHidden/>
            <w:sz w:val="22"/>
            <w:szCs w:val="22"/>
          </w:rPr>
          <w:tab/>
        </w:r>
        <w:r w:rsidR="0088149B" w:rsidRPr="00125D2A">
          <w:rPr>
            <w:noProof/>
            <w:webHidden/>
            <w:sz w:val="22"/>
            <w:szCs w:val="22"/>
          </w:rPr>
          <w:fldChar w:fldCharType="begin"/>
        </w:r>
        <w:r w:rsidR="0088149B" w:rsidRPr="00125D2A">
          <w:rPr>
            <w:noProof/>
            <w:webHidden/>
            <w:sz w:val="22"/>
            <w:szCs w:val="22"/>
          </w:rPr>
          <w:instrText xml:space="preserve"> PAGEREF _Toc47740800 \h </w:instrText>
        </w:r>
        <w:r w:rsidR="0088149B" w:rsidRPr="00125D2A">
          <w:rPr>
            <w:noProof/>
            <w:webHidden/>
            <w:sz w:val="22"/>
            <w:szCs w:val="22"/>
          </w:rPr>
        </w:r>
        <w:r w:rsidR="0088149B" w:rsidRPr="00125D2A">
          <w:rPr>
            <w:noProof/>
            <w:webHidden/>
            <w:sz w:val="22"/>
            <w:szCs w:val="22"/>
          </w:rPr>
          <w:fldChar w:fldCharType="separate"/>
        </w:r>
        <w:r w:rsidR="0088149B" w:rsidRPr="00125D2A">
          <w:rPr>
            <w:noProof/>
            <w:webHidden/>
            <w:sz w:val="22"/>
            <w:szCs w:val="22"/>
          </w:rPr>
          <w:t>21</w:t>
        </w:r>
        <w:r w:rsidR="0088149B" w:rsidRPr="00125D2A">
          <w:rPr>
            <w:noProof/>
            <w:webHidden/>
            <w:sz w:val="22"/>
            <w:szCs w:val="22"/>
          </w:rPr>
          <w:fldChar w:fldCharType="end"/>
        </w:r>
      </w:hyperlink>
    </w:p>
    <w:p w14:paraId="01F8B4E8" w14:textId="683F65E3" w:rsidR="0088149B" w:rsidRPr="00125D2A" w:rsidRDefault="003D4499" w:rsidP="00AC6027">
      <w:pPr>
        <w:pStyle w:val="TOC2"/>
        <w:tabs>
          <w:tab w:val="right" w:leader="dot" w:pos="8302"/>
        </w:tabs>
        <w:spacing w:line="360" w:lineRule="auto"/>
        <w:rPr>
          <w:rFonts w:eastAsiaTheme="minorEastAsia" w:hAnsiTheme="minorHAnsi" w:cstheme="minorBidi"/>
          <w:smallCaps w:val="0"/>
          <w:noProof/>
          <w:sz w:val="24"/>
          <w:szCs w:val="28"/>
        </w:rPr>
      </w:pPr>
      <w:hyperlink w:anchor="_Toc47740801" w:history="1">
        <w:r w:rsidR="0088149B" w:rsidRPr="00125D2A">
          <w:rPr>
            <w:rStyle w:val="a6"/>
            <w:noProof/>
            <w:sz w:val="22"/>
            <w:szCs w:val="22"/>
          </w:rPr>
          <w:t>2.3  主要技术创新点</w:t>
        </w:r>
        <w:r w:rsidR="0088149B" w:rsidRPr="00125D2A">
          <w:rPr>
            <w:noProof/>
            <w:webHidden/>
            <w:sz w:val="22"/>
            <w:szCs w:val="22"/>
          </w:rPr>
          <w:tab/>
        </w:r>
        <w:r w:rsidR="0088149B" w:rsidRPr="00125D2A">
          <w:rPr>
            <w:noProof/>
            <w:webHidden/>
            <w:sz w:val="22"/>
            <w:szCs w:val="22"/>
          </w:rPr>
          <w:fldChar w:fldCharType="begin"/>
        </w:r>
        <w:r w:rsidR="0088149B" w:rsidRPr="00125D2A">
          <w:rPr>
            <w:noProof/>
            <w:webHidden/>
            <w:sz w:val="22"/>
            <w:szCs w:val="22"/>
          </w:rPr>
          <w:instrText xml:space="preserve"> PAGEREF _Toc47740801 \h </w:instrText>
        </w:r>
        <w:r w:rsidR="0088149B" w:rsidRPr="00125D2A">
          <w:rPr>
            <w:noProof/>
            <w:webHidden/>
            <w:sz w:val="22"/>
            <w:szCs w:val="22"/>
          </w:rPr>
        </w:r>
        <w:r w:rsidR="0088149B" w:rsidRPr="00125D2A">
          <w:rPr>
            <w:noProof/>
            <w:webHidden/>
            <w:sz w:val="22"/>
            <w:szCs w:val="22"/>
          </w:rPr>
          <w:fldChar w:fldCharType="separate"/>
        </w:r>
        <w:r w:rsidR="0088149B" w:rsidRPr="00125D2A">
          <w:rPr>
            <w:noProof/>
            <w:webHidden/>
            <w:sz w:val="22"/>
            <w:szCs w:val="22"/>
          </w:rPr>
          <w:t>21</w:t>
        </w:r>
        <w:r w:rsidR="0088149B" w:rsidRPr="00125D2A">
          <w:rPr>
            <w:noProof/>
            <w:webHidden/>
            <w:sz w:val="22"/>
            <w:szCs w:val="22"/>
          </w:rPr>
          <w:fldChar w:fldCharType="end"/>
        </w:r>
      </w:hyperlink>
    </w:p>
    <w:p w14:paraId="3D40CA00" w14:textId="72964EF5" w:rsidR="0088149B" w:rsidRPr="00125D2A" w:rsidRDefault="003D4499" w:rsidP="00AC6027">
      <w:pPr>
        <w:pStyle w:val="TOC1"/>
        <w:tabs>
          <w:tab w:val="right" w:leader="dot" w:pos="8302"/>
        </w:tabs>
        <w:spacing w:line="360" w:lineRule="auto"/>
        <w:rPr>
          <w:rFonts w:eastAsiaTheme="minorEastAsia" w:hAnsiTheme="minorHAnsi" w:cstheme="minorBidi"/>
          <w:b w:val="0"/>
          <w:bCs w:val="0"/>
          <w:caps w:val="0"/>
          <w:noProof/>
          <w:sz w:val="24"/>
          <w:szCs w:val="28"/>
        </w:rPr>
      </w:pPr>
      <w:hyperlink w:anchor="_Toc47740802" w:history="1">
        <w:r w:rsidR="0088149B" w:rsidRPr="00125D2A">
          <w:rPr>
            <w:rStyle w:val="a6"/>
            <w:noProof/>
            <w:sz w:val="22"/>
            <w:szCs w:val="22"/>
          </w:rPr>
          <w:t>三、项目预期目标</w:t>
        </w:r>
        <w:r w:rsidR="0088149B" w:rsidRPr="00125D2A">
          <w:rPr>
            <w:noProof/>
            <w:webHidden/>
            <w:sz w:val="22"/>
            <w:szCs w:val="22"/>
          </w:rPr>
          <w:tab/>
        </w:r>
        <w:r w:rsidR="0088149B" w:rsidRPr="00125D2A">
          <w:rPr>
            <w:noProof/>
            <w:webHidden/>
            <w:sz w:val="22"/>
            <w:szCs w:val="22"/>
          </w:rPr>
          <w:fldChar w:fldCharType="begin"/>
        </w:r>
        <w:r w:rsidR="0088149B" w:rsidRPr="00125D2A">
          <w:rPr>
            <w:noProof/>
            <w:webHidden/>
            <w:sz w:val="22"/>
            <w:szCs w:val="22"/>
          </w:rPr>
          <w:instrText xml:space="preserve"> PAGEREF _Toc47740802 \h </w:instrText>
        </w:r>
        <w:r w:rsidR="0088149B" w:rsidRPr="00125D2A">
          <w:rPr>
            <w:noProof/>
            <w:webHidden/>
            <w:sz w:val="22"/>
            <w:szCs w:val="22"/>
          </w:rPr>
        </w:r>
        <w:r w:rsidR="0088149B" w:rsidRPr="00125D2A">
          <w:rPr>
            <w:noProof/>
            <w:webHidden/>
            <w:sz w:val="22"/>
            <w:szCs w:val="22"/>
          </w:rPr>
          <w:fldChar w:fldCharType="separate"/>
        </w:r>
        <w:r w:rsidR="0088149B" w:rsidRPr="00125D2A">
          <w:rPr>
            <w:noProof/>
            <w:webHidden/>
            <w:sz w:val="22"/>
            <w:szCs w:val="22"/>
          </w:rPr>
          <w:t>22</w:t>
        </w:r>
        <w:r w:rsidR="0088149B" w:rsidRPr="00125D2A">
          <w:rPr>
            <w:noProof/>
            <w:webHidden/>
            <w:sz w:val="22"/>
            <w:szCs w:val="22"/>
          </w:rPr>
          <w:fldChar w:fldCharType="end"/>
        </w:r>
      </w:hyperlink>
    </w:p>
    <w:p w14:paraId="799231CC" w14:textId="45988496" w:rsidR="0088149B" w:rsidRPr="00125D2A" w:rsidRDefault="003D4499" w:rsidP="00AC6027">
      <w:pPr>
        <w:pStyle w:val="TOC2"/>
        <w:tabs>
          <w:tab w:val="right" w:leader="dot" w:pos="8302"/>
        </w:tabs>
        <w:spacing w:line="360" w:lineRule="auto"/>
        <w:rPr>
          <w:rFonts w:eastAsiaTheme="minorEastAsia" w:hAnsiTheme="minorHAnsi" w:cstheme="minorBidi"/>
          <w:smallCaps w:val="0"/>
          <w:noProof/>
          <w:sz w:val="24"/>
          <w:szCs w:val="28"/>
        </w:rPr>
      </w:pPr>
      <w:hyperlink w:anchor="_Toc47740803" w:history="1">
        <w:r w:rsidR="0088149B" w:rsidRPr="00125D2A">
          <w:rPr>
            <w:rStyle w:val="a6"/>
            <w:noProof/>
            <w:sz w:val="22"/>
            <w:szCs w:val="22"/>
          </w:rPr>
          <w:t>3.1  主要技术经济指标</w:t>
        </w:r>
        <w:r w:rsidR="0088149B" w:rsidRPr="00125D2A">
          <w:rPr>
            <w:noProof/>
            <w:webHidden/>
            <w:sz w:val="22"/>
            <w:szCs w:val="22"/>
          </w:rPr>
          <w:tab/>
        </w:r>
        <w:r w:rsidR="0088149B" w:rsidRPr="00125D2A">
          <w:rPr>
            <w:noProof/>
            <w:webHidden/>
            <w:sz w:val="22"/>
            <w:szCs w:val="22"/>
          </w:rPr>
          <w:fldChar w:fldCharType="begin"/>
        </w:r>
        <w:r w:rsidR="0088149B" w:rsidRPr="00125D2A">
          <w:rPr>
            <w:noProof/>
            <w:webHidden/>
            <w:sz w:val="22"/>
            <w:szCs w:val="22"/>
          </w:rPr>
          <w:instrText xml:space="preserve"> PAGEREF _Toc47740803 \h </w:instrText>
        </w:r>
        <w:r w:rsidR="0088149B" w:rsidRPr="00125D2A">
          <w:rPr>
            <w:noProof/>
            <w:webHidden/>
            <w:sz w:val="22"/>
            <w:szCs w:val="22"/>
          </w:rPr>
        </w:r>
        <w:r w:rsidR="0088149B" w:rsidRPr="00125D2A">
          <w:rPr>
            <w:noProof/>
            <w:webHidden/>
            <w:sz w:val="22"/>
            <w:szCs w:val="22"/>
          </w:rPr>
          <w:fldChar w:fldCharType="separate"/>
        </w:r>
        <w:r w:rsidR="0088149B" w:rsidRPr="00125D2A">
          <w:rPr>
            <w:noProof/>
            <w:webHidden/>
            <w:sz w:val="22"/>
            <w:szCs w:val="22"/>
          </w:rPr>
          <w:t>22</w:t>
        </w:r>
        <w:r w:rsidR="0088149B" w:rsidRPr="00125D2A">
          <w:rPr>
            <w:noProof/>
            <w:webHidden/>
            <w:sz w:val="22"/>
            <w:szCs w:val="22"/>
          </w:rPr>
          <w:fldChar w:fldCharType="end"/>
        </w:r>
      </w:hyperlink>
    </w:p>
    <w:p w14:paraId="788D611B" w14:textId="6E5397D7" w:rsidR="0088149B" w:rsidRPr="00125D2A" w:rsidRDefault="003D4499" w:rsidP="00AC6027">
      <w:pPr>
        <w:pStyle w:val="TOC2"/>
        <w:tabs>
          <w:tab w:val="right" w:leader="dot" w:pos="8302"/>
        </w:tabs>
        <w:spacing w:line="360" w:lineRule="auto"/>
        <w:rPr>
          <w:rFonts w:eastAsiaTheme="minorEastAsia" w:hAnsiTheme="minorHAnsi" w:cstheme="minorBidi"/>
          <w:smallCaps w:val="0"/>
          <w:noProof/>
          <w:sz w:val="24"/>
          <w:szCs w:val="28"/>
        </w:rPr>
      </w:pPr>
      <w:hyperlink w:anchor="_Toc47740804" w:history="1">
        <w:r w:rsidR="0088149B" w:rsidRPr="00125D2A">
          <w:rPr>
            <w:rStyle w:val="a6"/>
            <w:noProof/>
            <w:sz w:val="22"/>
            <w:szCs w:val="22"/>
          </w:rPr>
          <w:t>3.2  社会效益</w:t>
        </w:r>
        <w:r w:rsidR="0088149B" w:rsidRPr="00125D2A">
          <w:rPr>
            <w:noProof/>
            <w:webHidden/>
            <w:sz w:val="22"/>
            <w:szCs w:val="22"/>
          </w:rPr>
          <w:tab/>
        </w:r>
        <w:r w:rsidR="0088149B" w:rsidRPr="00125D2A">
          <w:rPr>
            <w:noProof/>
            <w:webHidden/>
            <w:sz w:val="22"/>
            <w:szCs w:val="22"/>
          </w:rPr>
          <w:fldChar w:fldCharType="begin"/>
        </w:r>
        <w:r w:rsidR="0088149B" w:rsidRPr="00125D2A">
          <w:rPr>
            <w:noProof/>
            <w:webHidden/>
            <w:sz w:val="22"/>
            <w:szCs w:val="22"/>
          </w:rPr>
          <w:instrText xml:space="preserve"> PAGEREF _Toc47740804 \h </w:instrText>
        </w:r>
        <w:r w:rsidR="0088149B" w:rsidRPr="00125D2A">
          <w:rPr>
            <w:noProof/>
            <w:webHidden/>
            <w:sz w:val="22"/>
            <w:szCs w:val="22"/>
          </w:rPr>
        </w:r>
        <w:r w:rsidR="0088149B" w:rsidRPr="00125D2A">
          <w:rPr>
            <w:noProof/>
            <w:webHidden/>
            <w:sz w:val="22"/>
            <w:szCs w:val="22"/>
          </w:rPr>
          <w:fldChar w:fldCharType="separate"/>
        </w:r>
        <w:r w:rsidR="0088149B" w:rsidRPr="00125D2A">
          <w:rPr>
            <w:noProof/>
            <w:webHidden/>
            <w:sz w:val="22"/>
            <w:szCs w:val="22"/>
          </w:rPr>
          <w:t>22</w:t>
        </w:r>
        <w:r w:rsidR="0088149B" w:rsidRPr="00125D2A">
          <w:rPr>
            <w:noProof/>
            <w:webHidden/>
            <w:sz w:val="22"/>
            <w:szCs w:val="22"/>
          </w:rPr>
          <w:fldChar w:fldCharType="end"/>
        </w:r>
      </w:hyperlink>
    </w:p>
    <w:p w14:paraId="62D34EB4" w14:textId="209062C1" w:rsidR="0088149B" w:rsidRPr="00125D2A" w:rsidRDefault="003D4499" w:rsidP="00AC6027">
      <w:pPr>
        <w:pStyle w:val="TOC2"/>
        <w:tabs>
          <w:tab w:val="right" w:leader="dot" w:pos="8302"/>
        </w:tabs>
        <w:spacing w:line="360" w:lineRule="auto"/>
        <w:rPr>
          <w:rFonts w:eastAsiaTheme="minorEastAsia" w:hAnsiTheme="minorHAnsi" w:cstheme="minorBidi"/>
          <w:smallCaps w:val="0"/>
          <w:noProof/>
          <w:sz w:val="24"/>
          <w:szCs w:val="28"/>
        </w:rPr>
      </w:pPr>
      <w:hyperlink w:anchor="_Toc47740805" w:history="1">
        <w:r w:rsidR="0088149B" w:rsidRPr="00125D2A">
          <w:rPr>
            <w:rStyle w:val="a6"/>
            <w:noProof/>
            <w:sz w:val="22"/>
            <w:szCs w:val="22"/>
          </w:rPr>
          <w:t>3.3  技术应用和产业化前景</w:t>
        </w:r>
        <w:r w:rsidR="0088149B" w:rsidRPr="00125D2A">
          <w:rPr>
            <w:noProof/>
            <w:webHidden/>
            <w:sz w:val="22"/>
            <w:szCs w:val="22"/>
          </w:rPr>
          <w:tab/>
        </w:r>
        <w:r w:rsidR="0088149B" w:rsidRPr="00125D2A">
          <w:rPr>
            <w:noProof/>
            <w:webHidden/>
            <w:sz w:val="22"/>
            <w:szCs w:val="22"/>
          </w:rPr>
          <w:fldChar w:fldCharType="begin"/>
        </w:r>
        <w:r w:rsidR="0088149B" w:rsidRPr="00125D2A">
          <w:rPr>
            <w:noProof/>
            <w:webHidden/>
            <w:sz w:val="22"/>
            <w:szCs w:val="22"/>
          </w:rPr>
          <w:instrText xml:space="preserve"> PAGEREF _Toc47740805 \h </w:instrText>
        </w:r>
        <w:r w:rsidR="0088149B" w:rsidRPr="00125D2A">
          <w:rPr>
            <w:noProof/>
            <w:webHidden/>
            <w:sz w:val="22"/>
            <w:szCs w:val="22"/>
          </w:rPr>
        </w:r>
        <w:r w:rsidR="0088149B" w:rsidRPr="00125D2A">
          <w:rPr>
            <w:noProof/>
            <w:webHidden/>
            <w:sz w:val="22"/>
            <w:szCs w:val="22"/>
          </w:rPr>
          <w:fldChar w:fldCharType="separate"/>
        </w:r>
        <w:r w:rsidR="0088149B" w:rsidRPr="00125D2A">
          <w:rPr>
            <w:noProof/>
            <w:webHidden/>
            <w:sz w:val="22"/>
            <w:szCs w:val="22"/>
          </w:rPr>
          <w:t>23</w:t>
        </w:r>
        <w:r w:rsidR="0088149B" w:rsidRPr="00125D2A">
          <w:rPr>
            <w:noProof/>
            <w:webHidden/>
            <w:sz w:val="22"/>
            <w:szCs w:val="22"/>
          </w:rPr>
          <w:fldChar w:fldCharType="end"/>
        </w:r>
      </w:hyperlink>
    </w:p>
    <w:p w14:paraId="5F7F4002" w14:textId="7AB3558E" w:rsidR="0088149B" w:rsidRPr="00125D2A" w:rsidRDefault="003D4499" w:rsidP="00AC6027">
      <w:pPr>
        <w:pStyle w:val="TOC2"/>
        <w:tabs>
          <w:tab w:val="right" w:leader="dot" w:pos="8302"/>
        </w:tabs>
        <w:spacing w:line="360" w:lineRule="auto"/>
        <w:rPr>
          <w:rFonts w:eastAsiaTheme="minorEastAsia" w:hAnsiTheme="minorHAnsi" w:cstheme="minorBidi"/>
          <w:smallCaps w:val="0"/>
          <w:noProof/>
          <w:sz w:val="24"/>
          <w:szCs w:val="28"/>
        </w:rPr>
      </w:pPr>
      <w:hyperlink w:anchor="_Toc47740806" w:history="1">
        <w:r w:rsidR="0088149B" w:rsidRPr="00125D2A">
          <w:rPr>
            <w:rStyle w:val="a6"/>
            <w:noProof/>
            <w:sz w:val="22"/>
            <w:szCs w:val="22"/>
          </w:rPr>
          <w:t>3.4  自主知识产权</w:t>
        </w:r>
        <w:r w:rsidR="0088149B" w:rsidRPr="00125D2A">
          <w:rPr>
            <w:noProof/>
            <w:webHidden/>
            <w:sz w:val="22"/>
            <w:szCs w:val="22"/>
          </w:rPr>
          <w:tab/>
        </w:r>
        <w:r w:rsidR="0088149B" w:rsidRPr="00125D2A">
          <w:rPr>
            <w:noProof/>
            <w:webHidden/>
            <w:sz w:val="22"/>
            <w:szCs w:val="22"/>
          </w:rPr>
          <w:fldChar w:fldCharType="begin"/>
        </w:r>
        <w:r w:rsidR="0088149B" w:rsidRPr="00125D2A">
          <w:rPr>
            <w:noProof/>
            <w:webHidden/>
            <w:sz w:val="22"/>
            <w:szCs w:val="22"/>
          </w:rPr>
          <w:instrText xml:space="preserve"> PAGEREF _Toc47740806 \h </w:instrText>
        </w:r>
        <w:r w:rsidR="0088149B" w:rsidRPr="00125D2A">
          <w:rPr>
            <w:noProof/>
            <w:webHidden/>
            <w:sz w:val="22"/>
            <w:szCs w:val="22"/>
          </w:rPr>
        </w:r>
        <w:r w:rsidR="0088149B" w:rsidRPr="00125D2A">
          <w:rPr>
            <w:noProof/>
            <w:webHidden/>
            <w:sz w:val="22"/>
            <w:szCs w:val="22"/>
          </w:rPr>
          <w:fldChar w:fldCharType="separate"/>
        </w:r>
        <w:r w:rsidR="0088149B" w:rsidRPr="00125D2A">
          <w:rPr>
            <w:noProof/>
            <w:webHidden/>
            <w:sz w:val="22"/>
            <w:szCs w:val="22"/>
          </w:rPr>
          <w:t>24</w:t>
        </w:r>
        <w:r w:rsidR="0088149B" w:rsidRPr="00125D2A">
          <w:rPr>
            <w:noProof/>
            <w:webHidden/>
            <w:sz w:val="22"/>
            <w:szCs w:val="22"/>
          </w:rPr>
          <w:fldChar w:fldCharType="end"/>
        </w:r>
      </w:hyperlink>
    </w:p>
    <w:p w14:paraId="2FC766CB" w14:textId="23C58296" w:rsidR="0088149B" w:rsidRPr="00125D2A" w:rsidRDefault="003D4499" w:rsidP="00AC6027">
      <w:pPr>
        <w:pStyle w:val="TOC1"/>
        <w:tabs>
          <w:tab w:val="right" w:leader="dot" w:pos="8302"/>
        </w:tabs>
        <w:spacing w:line="360" w:lineRule="auto"/>
        <w:rPr>
          <w:rFonts w:eastAsiaTheme="minorEastAsia" w:hAnsiTheme="minorHAnsi" w:cstheme="minorBidi"/>
          <w:b w:val="0"/>
          <w:bCs w:val="0"/>
          <w:caps w:val="0"/>
          <w:noProof/>
          <w:sz w:val="24"/>
          <w:szCs w:val="28"/>
        </w:rPr>
      </w:pPr>
      <w:hyperlink w:anchor="_Toc47740807" w:history="1">
        <w:r w:rsidR="0088149B" w:rsidRPr="00125D2A">
          <w:rPr>
            <w:rStyle w:val="a6"/>
            <w:noProof/>
            <w:sz w:val="22"/>
            <w:szCs w:val="22"/>
          </w:rPr>
          <w:t>四、项目实施方案、技术路线、组织方式与课题分解</w:t>
        </w:r>
        <w:r w:rsidR="0088149B" w:rsidRPr="00125D2A">
          <w:rPr>
            <w:noProof/>
            <w:webHidden/>
            <w:sz w:val="22"/>
            <w:szCs w:val="22"/>
          </w:rPr>
          <w:tab/>
        </w:r>
        <w:r w:rsidR="0088149B" w:rsidRPr="00125D2A">
          <w:rPr>
            <w:noProof/>
            <w:webHidden/>
            <w:sz w:val="22"/>
            <w:szCs w:val="22"/>
          </w:rPr>
          <w:fldChar w:fldCharType="begin"/>
        </w:r>
        <w:r w:rsidR="0088149B" w:rsidRPr="00125D2A">
          <w:rPr>
            <w:noProof/>
            <w:webHidden/>
            <w:sz w:val="22"/>
            <w:szCs w:val="22"/>
          </w:rPr>
          <w:instrText xml:space="preserve"> PAGEREF _Toc47740807 \h </w:instrText>
        </w:r>
        <w:r w:rsidR="0088149B" w:rsidRPr="00125D2A">
          <w:rPr>
            <w:noProof/>
            <w:webHidden/>
            <w:sz w:val="22"/>
            <w:szCs w:val="22"/>
          </w:rPr>
        </w:r>
        <w:r w:rsidR="0088149B" w:rsidRPr="00125D2A">
          <w:rPr>
            <w:noProof/>
            <w:webHidden/>
            <w:sz w:val="22"/>
            <w:szCs w:val="22"/>
          </w:rPr>
          <w:fldChar w:fldCharType="separate"/>
        </w:r>
        <w:r w:rsidR="0088149B" w:rsidRPr="00125D2A">
          <w:rPr>
            <w:noProof/>
            <w:webHidden/>
            <w:sz w:val="22"/>
            <w:szCs w:val="22"/>
          </w:rPr>
          <w:t>25</w:t>
        </w:r>
        <w:r w:rsidR="0088149B" w:rsidRPr="00125D2A">
          <w:rPr>
            <w:noProof/>
            <w:webHidden/>
            <w:sz w:val="22"/>
            <w:szCs w:val="22"/>
          </w:rPr>
          <w:fldChar w:fldCharType="end"/>
        </w:r>
      </w:hyperlink>
    </w:p>
    <w:p w14:paraId="0FBF39F7" w14:textId="3BE9AC09" w:rsidR="0088149B" w:rsidRPr="00125D2A" w:rsidRDefault="003D4499" w:rsidP="00AC6027">
      <w:pPr>
        <w:pStyle w:val="TOC2"/>
        <w:tabs>
          <w:tab w:val="right" w:leader="dot" w:pos="8302"/>
        </w:tabs>
        <w:spacing w:line="360" w:lineRule="auto"/>
        <w:rPr>
          <w:rFonts w:eastAsiaTheme="minorEastAsia" w:hAnsiTheme="minorHAnsi" w:cstheme="minorBidi"/>
          <w:smallCaps w:val="0"/>
          <w:noProof/>
          <w:sz w:val="24"/>
          <w:szCs w:val="28"/>
        </w:rPr>
      </w:pPr>
      <w:hyperlink w:anchor="_Toc47740808" w:history="1">
        <w:r w:rsidR="0088149B" w:rsidRPr="00125D2A">
          <w:rPr>
            <w:rStyle w:val="a6"/>
            <w:noProof/>
            <w:sz w:val="22"/>
            <w:szCs w:val="22"/>
          </w:rPr>
          <w:t>4.1  项目实施方案</w:t>
        </w:r>
        <w:r w:rsidR="0088149B" w:rsidRPr="00125D2A">
          <w:rPr>
            <w:noProof/>
            <w:webHidden/>
            <w:sz w:val="22"/>
            <w:szCs w:val="22"/>
          </w:rPr>
          <w:tab/>
        </w:r>
        <w:r w:rsidR="0088149B" w:rsidRPr="00125D2A">
          <w:rPr>
            <w:noProof/>
            <w:webHidden/>
            <w:sz w:val="22"/>
            <w:szCs w:val="22"/>
          </w:rPr>
          <w:fldChar w:fldCharType="begin"/>
        </w:r>
        <w:r w:rsidR="0088149B" w:rsidRPr="00125D2A">
          <w:rPr>
            <w:noProof/>
            <w:webHidden/>
            <w:sz w:val="22"/>
            <w:szCs w:val="22"/>
          </w:rPr>
          <w:instrText xml:space="preserve"> PAGEREF _Toc47740808 \h </w:instrText>
        </w:r>
        <w:r w:rsidR="0088149B" w:rsidRPr="00125D2A">
          <w:rPr>
            <w:noProof/>
            <w:webHidden/>
            <w:sz w:val="22"/>
            <w:szCs w:val="22"/>
          </w:rPr>
        </w:r>
        <w:r w:rsidR="0088149B" w:rsidRPr="00125D2A">
          <w:rPr>
            <w:noProof/>
            <w:webHidden/>
            <w:sz w:val="22"/>
            <w:szCs w:val="22"/>
          </w:rPr>
          <w:fldChar w:fldCharType="separate"/>
        </w:r>
        <w:r w:rsidR="0088149B" w:rsidRPr="00125D2A">
          <w:rPr>
            <w:noProof/>
            <w:webHidden/>
            <w:sz w:val="22"/>
            <w:szCs w:val="22"/>
          </w:rPr>
          <w:t>25</w:t>
        </w:r>
        <w:r w:rsidR="0088149B" w:rsidRPr="00125D2A">
          <w:rPr>
            <w:noProof/>
            <w:webHidden/>
            <w:sz w:val="22"/>
            <w:szCs w:val="22"/>
          </w:rPr>
          <w:fldChar w:fldCharType="end"/>
        </w:r>
      </w:hyperlink>
    </w:p>
    <w:p w14:paraId="361F5F65" w14:textId="344DDA9F" w:rsidR="0088149B" w:rsidRPr="00125D2A" w:rsidRDefault="003D4499" w:rsidP="00AC6027">
      <w:pPr>
        <w:pStyle w:val="TOC3"/>
        <w:tabs>
          <w:tab w:val="left" w:pos="1200"/>
          <w:tab w:val="right" w:leader="dot" w:pos="8302"/>
        </w:tabs>
        <w:spacing w:line="360" w:lineRule="auto"/>
        <w:rPr>
          <w:rFonts w:eastAsiaTheme="minorEastAsia" w:hAnsiTheme="minorHAnsi" w:cstheme="minorBidi"/>
          <w:i w:val="0"/>
          <w:iCs w:val="0"/>
          <w:noProof/>
          <w:sz w:val="24"/>
          <w:szCs w:val="28"/>
        </w:rPr>
      </w:pPr>
      <w:hyperlink w:anchor="_Toc47740809" w:history="1">
        <w:r w:rsidR="0088149B" w:rsidRPr="00125D2A">
          <w:rPr>
            <w:rStyle w:val="a6"/>
            <w:i w:val="0"/>
            <w:iCs w:val="0"/>
            <w:noProof/>
            <w:sz w:val="22"/>
            <w:szCs w:val="22"/>
          </w:rPr>
          <w:t>4.1.1</w:t>
        </w:r>
        <w:r w:rsidR="0088149B" w:rsidRPr="00125D2A">
          <w:rPr>
            <w:rFonts w:eastAsiaTheme="minorEastAsia" w:hAnsiTheme="minorHAnsi" w:cstheme="minorBidi"/>
            <w:i w:val="0"/>
            <w:iCs w:val="0"/>
            <w:noProof/>
            <w:sz w:val="24"/>
            <w:szCs w:val="28"/>
          </w:rPr>
          <w:tab/>
        </w:r>
        <w:r w:rsidR="0088149B" w:rsidRPr="00125D2A">
          <w:rPr>
            <w:rStyle w:val="a6"/>
            <w:i w:val="0"/>
            <w:iCs w:val="0"/>
            <w:noProof/>
            <w:sz w:val="22"/>
            <w:szCs w:val="22"/>
          </w:rPr>
          <w:t>大弃量余泥渣土智能调配运营系统关键技术</w:t>
        </w:r>
        <w:r w:rsidR="0088149B" w:rsidRPr="00125D2A">
          <w:rPr>
            <w:i w:val="0"/>
            <w:iCs w:val="0"/>
            <w:noProof/>
            <w:webHidden/>
            <w:sz w:val="22"/>
            <w:szCs w:val="22"/>
          </w:rPr>
          <w:tab/>
        </w:r>
        <w:r w:rsidR="0088149B" w:rsidRPr="00125D2A">
          <w:rPr>
            <w:i w:val="0"/>
            <w:iCs w:val="0"/>
            <w:noProof/>
            <w:webHidden/>
            <w:sz w:val="22"/>
            <w:szCs w:val="22"/>
          </w:rPr>
          <w:fldChar w:fldCharType="begin"/>
        </w:r>
        <w:r w:rsidR="0088149B" w:rsidRPr="00125D2A">
          <w:rPr>
            <w:i w:val="0"/>
            <w:iCs w:val="0"/>
            <w:noProof/>
            <w:webHidden/>
            <w:sz w:val="22"/>
            <w:szCs w:val="22"/>
          </w:rPr>
          <w:instrText xml:space="preserve"> PAGEREF _Toc47740809 \h </w:instrText>
        </w:r>
        <w:r w:rsidR="0088149B" w:rsidRPr="00125D2A">
          <w:rPr>
            <w:i w:val="0"/>
            <w:iCs w:val="0"/>
            <w:noProof/>
            <w:webHidden/>
            <w:sz w:val="22"/>
            <w:szCs w:val="22"/>
          </w:rPr>
        </w:r>
        <w:r w:rsidR="0088149B" w:rsidRPr="00125D2A">
          <w:rPr>
            <w:i w:val="0"/>
            <w:iCs w:val="0"/>
            <w:noProof/>
            <w:webHidden/>
            <w:sz w:val="22"/>
            <w:szCs w:val="22"/>
          </w:rPr>
          <w:fldChar w:fldCharType="separate"/>
        </w:r>
        <w:r w:rsidR="0088149B" w:rsidRPr="00125D2A">
          <w:rPr>
            <w:i w:val="0"/>
            <w:iCs w:val="0"/>
            <w:noProof/>
            <w:webHidden/>
            <w:sz w:val="22"/>
            <w:szCs w:val="22"/>
          </w:rPr>
          <w:t>25</w:t>
        </w:r>
        <w:r w:rsidR="0088149B" w:rsidRPr="00125D2A">
          <w:rPr>
            <w:i w:val="0"/>
            <w:iCs w:val="0"/>
            <w:noProof/>
            <w:webHidden/>
            <w:sz w:val="22"/>
            <w:szCs w:val="22"/>
          </w:rPr>
          <w:fldChar w:fldCharType="end"/>
        </w:r>
      </w:hyperlink>
    </w:p>
    <w:p w14:paraId="6C9B750A" w14:textId="5CDAD4AC" w:rsidR="0088149B" w:rsidRPr="00125D2A" w:rsidRDefault="003D4499" w:rsidP="00AC6027">
      <w:pPr>
        <w:pStyle w:val="TOC3"/>
        <w:tabs>
          <w:tab w:val="left" w:pos="1200"/>
          <w:tab w:val="right" w:leader="dot" w:pos="8302"/>
        </w:tabs>
        <w:spacing w:line="360" w:lineRule="auto"/>
        <w:rPr>
          <w:rFonts w:eastAsiaTheme="minorEastAsia" w:hAnsiTheme="minorHAnsi" w:cstheme="minorBidi"/>
          <w:i w:val="0"/>
          <w:iCs w:val="0"/>
          <w:noProof/>
          <w:sz w:val="24"/>
          <w:szCs w:val="28"/>
        </w:rPr>
      </w:pPr>
      <w:hyperlink w:anchor="_Toc47740810" w:history="1">
        <w:r w:rsidR="0088149B" w:rsidRPr="00125D2A">
          <w:rPr>
            <w:rStyle w:val="a6"/>
            <w:i w:val="0"/>
            <w:iCs w:val="0"/>
            <w:noProof/>
            <w:sz w:val="22"/>
            <w:szCs w:val="22"/>
          </w:rPr>
          <w:t>4.1.2</w:t>
        </w:r>
        <w:r w:rsidR="0088149B" w:rsidRPr="00125D2A">
          <w:rPr>
            <w:rFonts w:eastAsiaTheme="minorEastAsia" w:hAnsiTheme="minorHAnsi" w:cstheme="minorBidi"/>
            <w:i w:val="0"/>
            <w:iCs w:val="0"/>
            <w:noProof/>
            <w:sz w:val="24"/>
            <w:szCs w:val="28"/>
          </w:rPr>
          <w:tab/>
        </w:r>
        <w:r w:rsidR="0088149B" w:rsidRPr="00125D2A">
          <w:rPr>
            <w:rStyle w:val="a6"/>
            <w:i w:val="0"/>
            <w:iCs w:val="0"/>
            <w:noProof/>
            <w:sz w:val="22"/>
            <w:szCs w:val="22"/>
          </w:rPr>
          <w:t>余泥渣土绿色环保处置及资源化产品现场实施</w:t>
        </w:r>
        <w:r w:rsidR="0088149B" w:rsidRPr="00125D2A">
          <w:rPr>
            <w:i w:val="0"/>
            <w:iCs w:val="0"/>
            <w:noProof/>
            <w:webHidden/>
            <w:sz w:val="22"/>
            <w:szCs w:val="22"/>
          </w:rPr>
          <w:tab/>
        </w:r>
        <w:r w:rsidR="0088149B" w:rsidRPr="00125D2A">
          <w:rPr>
            <w:i w:val="0"/>
            <w:iCs w:val="0"/>
            <w:noProof/>
            <w:webHidden/>
            <w:sz w:val="22"/>
            <w:szCs w:val="22"/>
          </w:rPr>
          <w:fldChar w:fldCharType="begin"/>
        </w:r>
        <w:r w:rsidR="0088149B" w:rsidRPr="00125D2A">
          <w:rPr>
            <w:i w:val="0"/>
            <w:iCs w:val="0"/>
            <w:noProof/>
            <w:webHidden/>
            <w:sz w:val="22"/>
            <w:szCs w:val="22"/>
          </w:rPr>
          <w:instrText xml:space="preserve"> PAGEREF _Toc47740810 \h </w:instrText>
        </w:r>
        <w:r w:rsidR="0088149B" w:rsidRPr="00125D2A">
          <w:rPr>
            <w:i w:val="0"/>
            <w:iCs w:val="0"/>
            <w:noProof/>
            <w:webHidden/>
            <w:sz w:val="22"/>
            <w:szCs w:val="22"/>
          </w:rPr>
        </w:r>
        <w:r w:rsidR="0088149B" w:rsidRPr="00125D2A">
          <w:rPr>
            <w:i w:val="0"/>
            <w:iCs w:val="0"/>
            <w:noProof/>
            <w:webHidden/>
            <w:sz w:val="22"/>
            <w:szCs w:val="22"/>
          </w:rPr>
          <w:fldChar w:fldCharType="separate"/>
        </w:r>
        <w:r w:rsidR="0088149B" w:rsidRPr="00125D2A">
          <w:rPr>
            <w:i w:val="0"/>
            <w:iCs w:val="0"/>
            <w:noProof/>
            <w:webHidden/>
            <w:sz w:val="22"/>
            <w:szCs w:val="22"/>
          </w:rPr>
          <w:t>40</w:t>
        </w:r>
        <w:r w:rsidR="0088149B" w:rsidRPr="00125D2A">
          <w:rPr>
            <w:i w:val="0"/>
            <w:iCs w:val="0"/>
            <w:noProof/>
            <w:webHidden/>
            <w:sz w:val="22"/>
            <w:szCs w:val="22"/>
          </w:rPr>
          <w:fldChar w:fldCharType="end"/>
        </w:r>
      </w:hyperlink>
    </w:p>
    <w:p w14:paraId="22E5E830" w14:textId="571FA75B" w:rsidR="0088149B" w:rsidRPr="00125D2A" w:rsidRDefault="003D4499" w:rsidP="00AC6027">
      <w:pPr>
        <w:pStyle w:val="TOC3"/>
        <w:tabs>
          <w:tab w:val="left" w:pos="1200"/>
          <w:tab w:val="right" w:leader="dot" w:pos="8302"/>
        </w:tabs>
        <w:spacing w:line="360" w:lineRule="auto"/>
        <w:rPr>
          <w:rFonts w:eastAsiaTheme="minorEastAsia" w:hAnsiTheme="minorHAnsi" w:cstheme="minorBidi"/>
          <w:i w:val="0"/>
          <w:iCs w:val="0"/>
          <w:noProof/>
          <w:sz w:val="24"/>
          <w:szCs w:val="28"/>
        </w:rPr>
      </w:pPr>
      <w:hyperlink w:anchor="_Toc47740811" w:history="1">
        <w:r w:rsidR="0088149B" w:rsidRPr="00125D2A">
          <w:rPr>
            <w:rStyle w:val="a6"/>
            <w:i w:val="0"/>
            <w:iCs w:val="0"/>
            <w:noProof/>
            <w:sz w:val="22"/>
            <w:szCs w:val="22"/>
          </w:rPr>
          <w:t>4.1.3</w:t>
        </w:r>
        <w:r w:rsidR="0088149B" w:rsidRPr="00125D2A">
          <w:rPr>
            <w:rFonts w:eastAsiaTheme="minorEastAsia" w:hAnsiTheme="minorHAnsi" w:cstheme="minorBidi"/>
            <w:i w:val="0"/>
            <w:iCs w:val="0"/>
            <w:noProof/>
            <w:sz w:val="24"/>
            <w:szCs w:val="28"/>
          </w:rPr>
          <w:tab/>
        </w:r>
        <w:r w:rsidR="0088149B" w:rsidRPr="00125D2A">
          <w:rPr>
            <w:rStyle w:val="a6"/>
            <w:i w:val="0"/>
            <w:iCs w:val="0"/>
            <w:noProof/>
            <w:sz w:val="22"/>
            <w:szCs w:val="22"/>
          </w:rPr>
          <w:t>大型余泥渣土受纳场全生命周期标准体系及安全保障机制研究</w:t>
        </w:r>
        <w:r w:rsidR="0088149B" w:rsidRPr="00125D2A">
          <w:rPr>
            <w:i w:val="0"/>
            <w:iCs w:val="0"/>
            <w:noProof/>
            <w:webHidden/>
            <w:sz w:val="22"/>
            <w:szCs w:val="22"/>
          </w:rPr>
          <w:tab/>
        </w:r>
        <w:r w:rsidR="0088149B" w:rsidRPr="00125D2A">
          <w:rPr>
            <w:i w:val="0"/>
            <w:iCs w:val="0"/>
            <w:noProof/>
            <w:webHidden/>
            <w:sz w:val="22"/>
            <w:szCs w:val="22"/>
          </w:rPr>
          <w:fldChar w:fldCharType="begin"/>
        </w:r>
        <w:r w:rsidR="0088149B" w:rsidRPr="00125D2A">
          <w:rPr>
            <w:i w:val="0"/>
            <w:iCs w:val="0"/>
            <w:noProof/>
            <w:webHidden/>
            <w:sz w:val="22"/>
            <w:szCs w:val="22"/>
          </w:rPr>
          <w:instrText xml:space="preserve"> PAGEREF _Toc47740811 \h </w:instrText>
        </w:r>
        <w:r w:rsidR="0088149B" w:rsidRPr="00125D2A">
          <w:rPr>
            <w:i w:val="0"/>
            <w:iCs w:val="0"/>
            <w:noProof/>
            <w:webHidden/>
            <w:sz w:val="22"/>
            <w:szCs w:val="22"/>
          </w:rPr>
        </w:r>
        <w:r w:rsidR="0088149B" w:rsidRPr="00125D2A">
          <w:rPr>
            <w:i w:val="0"/>
            <w:iCs w:val="0"/>
            <w:noProof/>
            <w:webHidden/>
            <w:sz w:val="22"/>
            <w:szCs w:val="22"/>
          </w:rPr>
          <w:fldChar w:fldCharType="separate"/>
        </w:r>
        <w:r w:rsidR="0088149B" w:rsidRPr="00125D2A">
          <w:rPr>
            <w:i w:val="0"/>
            <w:iCs w:val="0"/>
            <w:noProof/>
            <w:webHidden/>
            <w:sz w:val="22"/>
            <w:szCs w:val="22"/>
          </w:rPr>
          <w:t>46</w:t>
        </w:r>
        <w:r w:rsidR="0088149B" w:rsidRPr="00125D2A">
          <w:rPr>
            <w:i w:val="0"/>
            <w:iCs w:val="0"/>
            <w:noProof/>
            <w:webHidden/>
            <w:sz w:val="22"/>
            <w:szCs w:val="22"/>
          </w:rPr>
          <w:fldChar w:fldCharType="end"/>
        </w:r>
      </w:hyperlink>
    </w:p>
    <w:p w14:paraId="69092E1C" w14:textId="5D3B3A91" w:rsidR="0088149B" w:rsidRPr="00125D2A" w:rsidRDefault="003D4499" w:rsidP="00AC6027">
      <w:pPr>
        <w:pStyle w:val="TOC3"/>
        <w:tabs>
          <w:tab w:val="right" w:leader="dot" w:pos="8302"/>
        </w:tabs>
        <w:spacing w:line="360" w:lineRule="auto"/>
        <w:rPr>
          <w:rFonts w:eastAsiaTheme="minorEastAsia" w:hAnsiTheme="minorHAnsi" w:cstheme="minorBidi"/>
          <w:i w:val="0"/>
          <w:iCs w:val="0"/>
          <w:noProof/>
          <w:sz w:val="24"/>
          <w:szCs w:val="28"/>
        </w:rPr>
      </w:pPr>
      <w:hyperlink w:anchor="_Toc47740812" w:history="1">
        <w:r w:rsidR="0088149B" w:rsidRPr="00125D2A">
          <w:rPr>
            <w:rStyle w:val="a6"/>
            <w:i w:val="0"/>
            <w:iCs w:val="0"/>
            <w:noProof/>
            <w:sz w:val="22"/>
            <w:szCs w:val="22"/>
          </w:rPr>
          <w:t>4.1.4技术应用与工程示范</w:t>
        </w:r>
        <w:r w:rsidR="0088149B" w:rsidRPr="00125D2A">
          <w:rPr>
            <w:i w:val="0"/>
            <w:iCs w:val="0"/>
            <w:noProof/>
            <w:webHidden/>
            <w:sz w:val="22"/>
            <w:szCs w:val="22"/>
          </w:rPr>
          <w:tab/>
        </w:r>
        <w:r w:rsidR="0088149B" w:rsidRPr="00125D2A">
          <w:rPr>
            <w:i w:val="0"/>
            <w:iCs w:val="0"/>
            <w:noProof/>
            <w:webHidden/>
            <w:sz w:val="22"/>
            <w:szCs w:val="22"/>
          </w:rPr>
          <w:fldChar w:fldCharType="begin"/>
        </w:r>
        <w:r w:rsidR="0088149B" w:rsidRPr="00125D2A">
          <w:rPr>
            <w:i w:val="0"/>
            <w:iCs w:val="0"/>
            <w:noProof/>
            <w:webHidden/>
            <w:sz w:val="22"/>
            <w:szCs w:val="22"/>
          </w:rPr>
          <w:instrText xml:space="preserve"> PAGEREF _Toc47740812 \h </w:instrText>
        </w:r>
        <w:r w:rsidR="0088149B" w:rsidRPr="00125D2A">
          <w:rPr>
            <w:i w:val="0"/>
            <w:iCs w:val="0"/>
            <w:noProof/>
            <w:webHidden/>
            <w:sz w:val="22"/>
            <w:szCs w:val="22"/>
          </w:rPr>
        </w:r>
        <w:r w:rsidR="0088149B" w:rsidRPr="00125D2A">
          <w:rPr>
            <w:i w:val="0"/>
            <w:iCs w:val="0"/>
            <w:noProof/>
            <w:webHidden/>
            <w:sz w:val="22"/>
            <w:szCs w:val="22"/>
          </w:rPr>
          <w:fldChar w:fldCharType="separate"/>
        </w:r>
        <w:r w:rsidR="0088149B" w:rsidRPr="00125D2A">
          <w:rPr>
            <w:i w:val="0"/>
            <w:iCs w:val="0"/>
            <w:noProof/>
            <w:webHidden/>
            <w:sz w:val="22"/>
            <w:szCs w:val="22"/>
          </w:rPr>
          <w:t>53</w:t>
        </w:r>
        <w:r w:rsidR="0088149B" w:rsidRPr="00125D2A">
          <w:rPr>
            <w:i w:val="0"/>
            <w:iCs w:val="0"/>
            <w:noProof/>
            <w:webHidden/>
            <w:sz w:val="22"/>
            <w:szCs w:val="22"/>
          </w:rPr>
          <w:fldChar w:fldCharType="end"/>
        </w:r>
      </w:hyperlink>
    </w:p>
    <w:p w14:paraId="203ADC9D" w14:textId="08DF92DE" w:rsidR="0088149B" w:rsidRPr="00125D2A" w:rsidRDefault="003D4499" w:rsidP="00AC6027">
      <w:pPr>
        <w:pStyle w:val="TOC2"/>
        <w:tabs>
          <w:tab w:val="right" w:leader="dot" w:pos="8302"/>
        </w:tabs>
        <w:spacing w:line="360" w:lineRule="auto"/>
        <w:rPr>
          <w:rFonts w:eastAsiaTheme="minorEastAsia" w:hAnsiTheme="minorHAnsi" w:cstheme="minorBidi"/>
          <w:smallCaps w:val="0"/>
          <w:noProof/>
          <w:sz w:val="24"/>
          <w:szCs w:val="28"/>
        </w:rPr>
      </w:pPr>
      <w:hyperlink w:anchor="_Toc47740813" w:history="1">
        <w:r w:rsidR="0088149B" w:rsidRPr="00125D2A">
          <w:rPr>
            <w:rStyle w:val="a6"/>
            <w:noProof/>
            <w:sz w:val="22"/>
            <w:szCs w:val="22"/>
          </w:rPr>
          <w:t>4.2技术路线</w:t>
        </w:r>
        <w:r w:rsidR="0088149B" w:rsidRPr="00125D2A">
          <w:rPr>
            <w:noProof/>
            <w:webHidden/>
            <w:sz w:val="22"/>
            <w:szCs w:val="22"/>
          </w:rPr>
          <w:tab/>
        </w:r>
        <w:r w:rsidR="0088149B" w:rsidRPr="00125D2A">
          <w:rPr>
            <w:noProof/>
            <w:webHidden/>
            <w:sz w:val="22"/>
            <w:szCs w:val="22"/>
          </w:rPr>
          <w:fldChar w:fldCharType="begin"/>
        </w:r>
        <w:r w:rsidR="0088149B" w:rsidRPr="00125D2A">
          <w:rPr>
            <w:noProof/>
            <w:webHidden/>
            <w:sz w:val="22"/>
            <w:szCs w:val="22"/>
          </w:rPr>
          <w:instrText xml:space="preserve"> PAGEREF _Toc47740813 \h </w:instrText>
        </w:r>
        <w:r w:rsidR="0088149B" w:rsidRPr="00125D2A">
          <w:rPr>
            <w:noProof/>
            <w:webHidden/>
            <w:sz w:val="22"/>
            <w:szCs w:val="22"/>
          </w:rPr>
        </w:r>
        <w:r w:rsidR="0088149B" w:rsidRPr="00125D2A">
          <w:rPr>
            <w:noProof/>
            <w:webHidden/>
            <w:sz w:val="22"/>
            <w:szCs w:val="22"/>
          </w:rPr>
          <w:fldChar w:fldCharType="separate"/>
        </w:r>
        <w:r w:rsidR="0088149B" w:rsidRPr="00125D2A">
          <w:rPr>
            <w:noProof/>
            <w:webHidden/>
            <w:sz w:val="22"/>
            <w:szCs w:val="22"/>
          </w:rPr>
          <w:t>56</w:t>
        </w:r>
        <w:r w:rsidR="0088149B" w:rsidRPr="00125D2A">
          <w:rPr>
            <w:noProof/>
            <w:webHidden/>
            <w:sz w:val="22"/>
            <w:szCs w:val="22"/>
          </w:rPr>
          <w:fldChar w:fldCharType="end"/>
        </w:r>
      </w:hyperlink>
    </w:p>
    <w:p w14:paraId="0D2E30DB" w14:textId="7271301D" w:rsidR="0088149B" w:rsidRPr="00125D2A" w:rsidRDefault="003D4499" w:rsidP="00AC6027">
      <w:pPr>
        <w:pStyle w:val="TOC2"/>
        <w:tabs>
          <w:tab w:val="right" w:leader="dot" w:pos="8302"/>
        </w:tabs>
        <w:spacing w:line="360" w:lineRule="auto"/>
        <w:rPr>
          <w:rFonts w:eastAsiaTheme="minorEastAsia" w:hAnsiTheme="minorHAnsi" w:cstheme="minorBidi"/>
          <w:smallCaps w:val="0"/>
          <w:noProof/>
          <w:sz w:val="24"/>
          <w:szCs w:val="28"/>
        </w:rPr>
      </w:pPr>
      <w:hyperlink w:anchor="_Toc47740814" w:history="1">
        <w:r w:rsidR="0088149B" w:rsidRPr="00125D2A">
          <w:rPr>
            <w:rStyle w:val="a6"/>
            <w:noProof/>
            <w:sz w:val="22"/>
            <w:szCs w:val="22"/>
          </w:rPr>
          <w:t>4.3组织方式</w:t>
        </w:r>
        <w:r w:rsidR="0088149B" w:rsidRPr="00125D2A">
          <w:rPr>
            <w:noProof/>
            <w:webHidden/>
            <w:sz w:val="22"/>
            <w:szCs w:val="22"/>
          </w:rPr>
          <w:tab/>
        </w:r>
        <w:r w:rsidR="0088149B" w:rsidRPr="00125D2A">
          <w:rPr>
            <w:noProof/>
            <w:webHidden/>
            <w:sz w:val="22"/>
            <w:szCs w:val="22"/>
          </w:rPr>
          <w:fldChar w:fldCharType="begin"/>
        </w:r>
        <w:r w:rsidR="0088149B" w:rsidRPr="00125D2A">
          <w:rPr>
            <w:noProof/>
            <w:webHidden/>
            <w:sz w:val="22"/>
            <w:szCs w:val="22"/>
          </w:rPr>
          <w:instrText xml:space="preserve"> PAGEREF _Toc47740814 \h </w:instrText>
        </w:r>
        <w:r w:rsidR="0088149B" w:rsidRPr="00125D2A">
          <w:rPr>
            <w:noProof/>
            <w:webHidden/>
            <w:sz w:val="22"/>
            <w:szCs w:val="22"/>
          </w:rPr>
        </w:r>
        <w:r w:rsidR="0088149B" w:rsidRPr="00125D2A">
          <w:rPr>
            <w:noProof/>
            <w:webHidden/>
            <w:sz w:val="22"/>
            <w:szCs w:val="22"/>
          </w:rPr>
          <w:fldChar w:fldCharType="separate"/>
        </w:r>
        <w:r w:rsidR="0088149B" w:rsidRPr="00125D2A">
          <w:rPr>
            <w:noProof/>
            <w:webHidden/>
            <w:sz w:val="22"/>
            <w:szCs w:val="22"/>
          </w:rPr>
          <w:t>57</w:t>
        </w:r>
        <w:r w:rsidR="0088149B" w:rsidRPr="00125D2A">
          <w:rPr>
            <w:noProof/>
            <w:webHidden/>
            <w:sz w:val="22"/>
            <w:szCs w:val="22"/>
          </w:rPr>
          <w:fldChar w:fldCharType="end"/>
        </w:r>
      </w:hyperlink>
    </w:p>
    <w:p w14:paraId="4014EF6A" w14:textId="5E99B56E" w:rsidR="0088149B" w:rsidRPr="00125D2A" w:rsidRDefault="003D4499" w:rsidP="00AC6027">
      <w:pPr>
        <w:pStyle w:val="TOC2"/>
        <w:tabs>
          <w:tab w:val="right" w:leader="dot" w:pos="8302"/>
        </w:tabs>
        <w:spacing w:line="360" w:lineRule="auto"/>
        <w:rPr>
          <w:rFonts w:eastAsiaTheme="minorEastAsia" w:hAnsiTheme="minorHAnsi" w:cstheme="minorBidi"/>
          <w:smallCaps w:val="0"/>
          <w:noProof/>
          <w:sz w:val="24"/>
          <w:szCs w:val="28"/>
        </w:rPr>
      </w:pPr>
      <w:hyperlink w:anchor="_Toc47740815" w:history="1">
        <w:r w:rsidR="0088149B" w:rsidRPr="00125D2A">
          <w:rPr>
            <w:rStyle w:val="a6"/>
            <w:noProof/>
            <w:sz w:val="22"/>
            <w:szCs w:val="22"/>
          </w:rPr>
          <w:t>4.4课题分解</w:t>
        </w:r>
        <w:r w:rsidR="0088149B" w:rsidRPr="00125D2A">
          <w:rPr>
            <w:noProof/>
            <w:webHidden/>
            <w:sz w:val="22"/>
            <w:szCs w:val="22"/>
          </w:rPr>
          <w:tab/>
        </w:r>
        <w:r w:rsidR="0088149B" w:rsidRPr="00125D2A">
          <w:rPr>
            <w:noProof/>
            <w:webHidden/>
            <w:sz w:val="22"/>
            <w:szCs w:val="22"/>
          </w:rPr>
          <w:fldChar w:fldCharType="begin"/>
        </w:r>
        <w:r w:rsidR="0088149B" w:rsidRPr="00125D2A">
          <w:rPr>
            <w:noProof/>
            <w:webHidden/>
            <w:sz w:val="22"/>
            <w:szCs w:val="22"/>
          </w:rPr>
          <w:instrText xml:space="preserve"> PAGEREF _Toc47740815 \h </w:instrText>
        </w:r>
        <w:r w:rsidR="0088149B" w:rsidRPr="00125D2A">
          <w:rPr>
            <w:noProof/>
            <w:webHidden/>
            <w:sz w:val="22"/>
            <w:szCs w:val="22"/>
          </w:rPr>
        </w:r>
        <w:r w:rsidR="0088149B" w:rsidRPr="00125D2A">
          <w:rPr>
            <w:noProof/>
            <w:webHidden/>
            <w:sz w:val="22"/>
            <w:szCs w:val="22"/>
          </w:rPr>
          <w:fldChar w:fldCharType="separate"/>
        </w:r>
        <w:r w:rsidR="0088149B" w:rsidRPr="00125D2A">
          <w:rPr>
            <w:noProof/>
            <w:webHidden/>
            <w:sz w:val="22"/>
            <w:szCs w:val="22"/>
          </w:rPr>
          <w:t>58</w:t>
        </w:r>
        <w:r w:rsidR="0088149B" w:rsidRPr="00125D2A">
          <w:rPr>
            <w:noProof/>
            <w:webHidden/>
            <w:sz w:val="22"/>
            <w:szCs w:val="22"/>
          </w:rPr>
          <w:fldChar w:fldCharType="end"/>
        </w:r>
      </w:hyperlink>
    </w:p>
    <w:p w14:paraId="7E3195A3" w14:textId="49A20996" w:rsidR="0088149B" w:rsidRPr="00125D2A" w:rsidRDefault="003D4499" w:rsidP="00AC6027">
      <w:pPr>
        <w:pStyle w:val="TOC1"/>
        <w:tabs>
          <w:tab w:val="right" w:leader="dot" w:pos="8302"/>
        </w:tabs>
        <w:spacing w:line="360" w:lineRule="auto"/>
        <w:rPr>
          <w:rFonts w:eastAsiaTheme="minorEastAsia" w:hAnsiTheme="minorHAnsi" w:cstheme="minorBidi"/>
          <w:b w:val="0"/>
          <w:bCs w:val="0"/>
          <w:caps w:val="0"/>
          <w:noProof/>
          <w:sz w:val="24"/>
          <w:szCs w:val="28"/>
        </w:rPr>
      </w:pPr>
      <w:hyperlink w:anchor="_Toc47740816" w:history="1">
        <w:r w:rsidR="0088149B" w:rsidRPr="00125D2A">
          <w:rPr>
            <w:rStyle w:val="a6"/>
            <w:noProof/>
            <w:sz w:val="22"/>
            <w:szCs w:val="22"/>
          </w:rPr>
          <w:t>五、计划进度安排</w:t>
        </w:r>
        <w:r w:rsidR="0088149B" w:rsidRPr="00125D2A">
          <w:rPr>
            <w:noProof/>
            <w:webHidden/>
            <w:sz w:val="22"/>
            <w:szCs w:val="22"/>
          </w:rPr>
          <w:tab/>
        </w:r>
        <w:r w:rsidR="0088149B" w:rsidRPr="00125D2A">
          <w:rPr>
            <w:noProof/>
            <w:webHidden/>
            <w:sz w:val="22"/>
            <w:szCs w:val="22"/>
          </w:rPr>
          <w:fldChar w:fldCharType="begin"/>
        </w:r>
        <w:r w:rsidR="0088149B" w:rsidRPr="00125D2A">
          <w:rPr>
            <w:noProof/>
            <w:webHidden/>
            <w:sz w:val="22"/>
            <w:szCs w:val="22"/>
          </w:rPr>
          <w:instrText xml:space="preserve"> PAGEREF _Toc47740816 \h </w:instrText>
        </w:r>
        <w:r w:rsidR="0088149B" w:rsidRPr="00125D2A">
          <w:rPr>
            <w:noProof/>
            <w:webHidden/>
            <w:sz w:val="22"/>
            <w:szCs w:val="22"/>
          </w:rPr>
        </w:r>
        <w:r w:rsidR="0088149B" w:rsidRPr="00125D2A">
          <w:rPr>
            <w:noProof/>
            <w:webHidden/>
            <w:sz w:val="22"/>
            <w:szCs w:val="22"/>
          </w:rPr>
          <w:fldChar w:fldCharType="separate"/>
        </w:r>
        <w:r w:rsidR="0088149B" w:rsidRPr="00125D2A">
          <w:rPr>
            <w:noProof/>
            <w:webHidden/>
            <w:sz w:val="22"/>
            <w:szCs w:val="22"/>
          </w:rPr>
          <w:t>59</w:t>
        </w:r>
        <w:r w:rsidR="0088149B" w:rsidRPr="00125D2A">
          <w:rPr>
            <w:noProof/>
            <w:webHidden/>
            <w:sz w:val="22"/>
            <w:szCs w:val="22"/>
          </w:rPr>
          <w:fldChar w:fldCharType="end"/>
        </w:r>
      </w:hyperlink>
    </w:p>
    <w:p w14:paraId="4F469024" w14:textId="215CFCE0" w:rsidR="0088149B" w:rsidRPr="00125D2A" w:rsidRDefault="003D4499" w:rsidP="00AC6027">
      <w:pPr>
        <w:pStyle w:val="TOC1"/>
        <w:tabs>
          <w:tab w:val="right" w:leader="dot" w:pos="8302"/>
        </w:tabs>
        <w:spacing w:line="360" w:lineRule="auto"/>
        <w:rPr>
          <w:rFonts w:eastAsiaTheme="minorEastAsia" w:hAnsiTheme="minorHAnsi" w:cstheme="minorBidi"/>
          <w:b w:val="0"/>
          <w:bCs w:val="0"/>
          <w:caps w:val="0"/>
          <w:noProof/>
          <w:sz w:val="24"/>
          <w:szCs w:val="28"/>
        </w:rPr>
      </w:pPr>
      <w:hyperlink w:anchor="_Toc47740817" w:history="1">
        <w:r w:rsidR="0088149B" w:rsidRPr="00125D2A">
          <w:rPr>
            <w:rStyle w:val="a6"/>
            <w:noProof/>
            <w:sz w:val="22"/>
            <w:szCs w:val="22"/>
          </w:rPr>
          <w:t>六、现有工作基础和条件</w:t>
        </w:r>
        <w:r w:rsidR="0088149B" w:rsidRPr="00125D2A">
          <w:rPr>
            <w:noProof/>
            <w:webHidden/>
            <w:sz w:val="22"/>
            <w:szCs w:val="22"/>
          </w:rPr>
          <w:tab/>
        </w:r>
        <w:r w:rsidR="0088149B" w:rsidRPr="00125D2A">
          <w:rPr>
            <w:noProof/>
            <w:webHidden/>
            <w:sz w:val="22"/>
            <w:szCs w:val="22"/>
          </w:rPr>
          <w:fldChar w:fldCharType="begin"/>
        </w:r>
        <w:r w:rsidR="0088149B" w:rsidRPr="00125D2A">
          <w:rPr>
            <w:noProof/>
            <w:webHidden/>
            <w:sz w:val="22"/>
            <w:szCs w:val="22"/>
          </w:rPr>
          <w:instrText xml:space="preserve"> PAGEREF _Toc47740817 \h </w:instrText>
        </w:r>
        <w:r w:rsidR="0088149B" w:rsidRPr="00125D2A">
          <w:rPr>
            <w:noProof/>
            <w:webHidden/>
            <w:sz w:val="22"/>
            <w:szCs w:val="22"/>
          </w:rPr>
        </w:r>
        <w:r w:rsidR="0088149B" w:rsidRPr="00125D2A">
          <w:rPr>
            <w:noProof/>
            <w:webHidden/>
            <w:sz w:val="22"/>
            <w:szCs w:val="22"/>
          </w:rPr>
          <w:fldChar w:fldCharType="separate"/>
        </w:r>
        <w:r w:rsidR="0088149B" w:rsidRPr="00125D2A">
          <w:rPr>
            <w:noProof/>
            <w:webHidden/>
            <w:sz w:val="22"/>
            <w:szCs w:val="22"/>
          </w:rPr>
          <w:t>61</w:t>
        </w:r>
        <w:r w:rsidR="0088149B" w:rsidRPr="00125D2A">
          <w:rPr>
            <w:noProof/>
            <w:webHidden/>
            <w:sz w:val="22"/>
            <w:szCs w:val="22"/>
          </w:rPr>
          <w:fldChar w:fldCharType="end"/>
        </w:r>
      </w:hyperlink>
    </w:p>
    <w:p w14:paraId="61148DB7" w14:textId="57844A19" w:rsidR="0088149B" w:rsidRPr="00125D2A" w:rsidRDefault="003D4499" w:rsidP="00AC6027">
      <w:pPr>
        <w:pStyle w:val="TOC2"/>
        <w:tabs>
          <w:tab w:val="right" w:leader="dot" w:pos="8302"/>
        </w:tabs>
        <w:spacing w:line="360" w:lineRule="auto"/>
        <w:rPr>
          <w:rFonts w:eastAsiaTheme="minorEastAsia" w:hAnsiTheme="minorHAnsi" w:cstheme="minorBidi"/>
          <w:smallCaps w:val="0"/>
          <w:noProof/>
          <w:sz w:val="24"/>
          <w:szCs w:val="28"/>
        </w:rPr>
      </w:pPr>
      <w:hyperlink w:anchor="_Toc47740818" w:history="1">
        <w:r w:rsidR="0088149B" w:rsidRPr="00125D2A">
          <w:rPr>
            <w:rStyle w:val="a6"/>
            <w:noProof/>
            <w:sz w:val="22"/>
            <w:szCs w:val="22"/>
          </w:rPr>
          <w:t>6.1申请人单位及其项目组基础与条件</w:t>
        </w:r>
        <w:r w:rsidR="0088149B" w:rsidRPr="00125D2A">
          <w:rPr>
            <w:noProof/>
            <w:webHidden/>
            <w:sz w:val="22"/>
            <w:szCs w:val="22"/>
          </w:rPr>
          <w:tab/>
        </w:r>
        <w:r w:rsidR="0088149B" w:rsidRPr="00125D2A">
          <w:rPr>
            <w:noProof/>
            <w:webHidden/>
            <w:sz w:val="22"/>
            <w:szCs w:val="22"/>
          </w:rPr>
          <w:fldChar w:fldCharType="begin"/>
        </w:r>
        <w:r w:rsidR="0088149B" w:rsidRPr="00125D2A">
          <w:rPr>
            <w:noProof/>
            <w:webHidden/>
            <w:sz w:val="22"/>
            <w:szCs w:val="22"/>
          </w:rPr>
          <w:instrText xml:space="preserve"> PAGEREF _Toc47740818 \h </w:instrText>
        </w:r>
        <w:r w:rsidR="0088149B" w:rsidRPr="00125D2A">
          <w:rPr>
            <w:noProof/>
            <w:webHidden/>
            <w:sz w:val="22"/>
            <w:szCs w:val="22"/>
          </w:rPr>
        </w:r>
        <w:r w:rsidR="0088149B" w:rsidRPr="00125D2A">
          <w:rPr>
            <w:noProof/>
            <w:webHidden/>
            <w:sz w:val="22"/>
            <w:szCs w:val="22"/>
          </w:rPr>
          <w:fldChar w:fldCharType="separate"/>
        </w:r>
        <w:r w:rsidR="0088149B" w:rsidRPr="00125D2A">
          <w:rPr>
            <w:noProof/>
            <w:webHidden/>
            <w:sz w:val="22"/>
            <w:szCs w:val="22"/>
          </w:rPr>
          <w:t>61</w:t>
        </w:r>
        <w:r w:rsidR="0088149B" w:rsidRPr="00125D2A">
          <w:rPr>
            <w:noProof/>
            <w:webHidden/>
            <w:sz w:val="22"/>
            <w:szCs w:val="22"/>
          </w:rPr>
          <w:fldChar w:fldCharType="end"/>
        </w:r>
      </w:hyperlink>
    </w:p>
    <w:p w14:paraId="6C8DA11C" w14:textId="14396CC3" w:rsidR="0088149B" w:rsidRPr="00125D2A" w:rsidRDefault="003D4499" w:rsidP="00AC6027">
      <w:pPr>
        <w:pStyle w:val="TOC2"/>
        <w:tabs>
          <w:tab w:val="right" w:leader="dot" w:pos="8302"/>
        </w:tabs>
        <w:spacing w:line="360" w:lineRule="auto"/>
        <w:rPr>
          <w:rFonts w:eastAsiaTheme="minorEastAsia" w:hAnsiTheme="minorHAnsi" w:cstheme="minorBidi"/>
          <w:smallCaps w:val="0"/>
          <w:noProof/>
          <w:sz w:val="24"/>
          <w:szCs w:val="28"/>
        </w:rPr>
      </w:pPr>
      <w:hyperlink w:anchor="_Toc47740819" w:history="1">
        <w:r w:rsidR="0088149B" w:rsidRPr="00125D2A">
          <w:rPr>
            <w:rStyle w:val="a6"/>
            <w:noProof/>
            <w:sz w:val="22"/>
            <w:szCs w:val="22"/>
          </w:rPr>
          <w:t>6.2本项目开展的前期研究基础</w:t>
        </w:r>
        <w:r w:rsidR="0088149B" w:rsidRPr="00125D2A">
          <w:rPr>
            <w:noProof/>
            <w:webHidden/>
            <w:sz w:val="22"/>
            <w:szCs w:val="22"/>
          </w:rPr>
          <w:tab/>
        </w:r>
        <w:r w:rsidR="0088149B" w:rsidRPr="00125D2A">
          <w:rPr>
            <w:noProof/>
            <w:webHidden/>
            <w:sz w:val="22"/>
            <w:szCs w:val="22"/>
          </w:rPr>
          <w:fldChar w:fldCharType="begin"/>
        </w:r>
        <w:r w:rsidR="0088149B" w:rsidRPr="00125D2A">
          <w:rPr>
            <w:noProof/>
            <w:webHidden/>
            <w:sz w:val="22"/>
            <w:szCs w:val="22"/>
          </w:rPr>
          <w:instrText xml:space="preserve"> PAGEREF _Toc47740819 \h </w:instrText>
        </w:r>
        <w:r w:rsidR="0088149B" w:rsidRPr="00125D2A">
          <w:rPr>
            <w:noProof/>
            <w:webHidden/>
            <w:sz w:val="22"/>
            <w:szCs w:val="22"/>
          </w:rPr>
        </w:r>
        <w:r w:rsidR="0088149B" w:rsidRPr="00125D2A">
          <w:rPr>
            <w:noProof/>
            <w:webHidden/>
            <w:sz w:val="22"/>
            <w:szCs w:val="22"/>
          </w:rPr>
          <w:fldChar w:fldCharType="separate"/>
        </w:r>
        <w:r w:rsidR="0088149B" w:rsidRPr="00125D2A">
          <w:rPr>
            <w:noProof/>
            <w:webHidden/>
            <w:sz w:val="22"/>
            <w:szCs w:val="22"/>
          </w:rPr>
          <w:t>63</w:t>
        </w:r>
        <w:r w:rsidR="0088149B" w:rsidRPr="00125D2A">
          <w:rPr>
            <w:noProof/>
            <w:webHidden/>
            <w:sz w:val="22"/>
            <w:szCs w:val="22"/>
          </w:rPr>
          <w:fldChar w:fldCharType="end"/>
        </w:r>
      </w:hyperlink>
    </w:p>
    <w:p w14:paraId="106AA423" w14:textId="6D25A073" w:rsidR="0088149B" w:rsidRPr="00125D2A" w:rsidRDefault="003D4499" w:rsidP="00AC6027">
      <w:pPr>
        <w:pStyle w:val="TOC1"/>
        <w:tabs>
          <w:tab w:val="right" w:leader="dot" w:pos="8302"/>
        </w:tabs>
        <w:spacing w:line="360" w:lineRule="auto"/>
        <w:rPr>
          <w:rFonts w:eastAsiaTheme="minorEastAsia" w:hAnsiTheme="minorHAnsi" w:cstheme="minorBidi"/>
          <w:b w:val="0"/>
          <w:bCs w:val="0"/>
          <w:caps w:val="0"/>
          <w:noProof/>
          <w:sz w:val="24"/>
          <w:szCs w:val="28"/>
        </w:rPr>
      </w:pPr>
      <w:hyperlink w:anchor="_Toc47740820" w:history="1">
        <w:r w:rsidR="0088149B" w:rsidRPr="00125D2A">
          <w:rPr>
            <w:rStyle w:val="a6"/>
            <w:noProof/>
            <w:sz w:val="22"/>
            <w:szCs w:val="22"/>
          </w:rPr>
          <w:t>第二部分 经费概算</w:t>
        </w:r>
        <w:r w:rsidR="0088149B" w:rsidRPr="00125D2A">
          <w:rPr>
            <w:noProof/>
            <w:webHidden/>
            <w:sz w:val="22"/>
            <w:szCs w:val="22"/>
          </w:rPr>
          <w:tab/>
        </w:r>
        <w:r w:rsidR="0088149B" w:rsidRPr="00125D2A">
          <w:rPr>
            <w:noProof/>
            <w:webHidden/>
            <w:sz w:val="22"/>
            <w:szCs w:val="22"/>
          </w:rPr>
          <w:fldChar w:fldCharType="begin"/>
        </w:r>
        <w:r w:rsidR="0088149B" w:rsidRPr="00125D2A">
          <w:rPr>
            <w:noProof/>
            <w:webHidden/>
            <w:sz w:val="22"/>
            <w:szCs w:val="22"/>
          </w:rPr>
          <w:instrText xml:space="preserve"> PAGEREF _Toc47740820 \h </w:instrText>
        </w:r>
        <w:r w:rsidR="0088149B" w:rsidRPr="00125D2A">
          <w:rPr>
            <w:noProof/>
            <w:webHidden/>
            <w:sz w:val="22"/>
            <w:szCs w:val="22"/>
          </w:rPr>
        </w:r>
        <w:r w:rsidR="0088149B" w:rsidRPr="00125D2A">
          <w:rPr>
            <w:noProof/>
            <w:webHidden/>
            <w:sz w:val="22"/>
            <w:szCs w:val="22"/>
          </w:rPr>
          <w:fldChar w:fldCharType="separate"/>
        </w:r>
        <w:r w:rsidR="0088149B" w:rsidRPr="00125D2A">
          <w:rPr>
            <w:noProof/>
            <w:webHidden/>
            <w:sz w:val="22"/>
            <w:szCs w:val="22"/>
          </w:rPr>
          <w:t>66</w:t>
        </w:r>
        <w:r w:rsidR="0088149B" w:rsidRPr="00125D2A">
          <w:rPr>
            <w:noProof/>
            <w:webHidden/>
            <w:sz w:val="22"/>
            <w:szCs w:val="22"/>
          </w:rPr>
          <w:fldChar w:fldCharType="end"/>
        </w:r>
      </w:hyperlink>
    </w:p>
    <w:p w14:paraId="66279B05" w14:textId="4623DC86" w:rsidR="0088149B" w:rsidRPr="00125D2A" w:rsidRDefault="003D4499" w:rsidP="00AC6027">
      <w:pPr>
        <w:pStyle w:val="TOC1"/>
        <w:tabs>
          <w:tab w:val="right" w:leader="dot" w:pos="8302"/>
        </w:tabs>
        <w:spacing w:line="360" w:lineRule="auto"/>
        <w:rPr>
          <w:rFonts w:eastAsiaTheme="minorEastAsia" w:hAnsiTheme="minorHAnsi" w:cstheme="minorBidi"/>
          <w:b w:val="0"/>
          <w:bCs w:val="0"/>
          <w:caps w:val="0"/>
          <w:noProof/>
          <w:sz w:val="24"/>
          <w:szCs w:val="28"/>
        </w:rPr>
      </w:pPr>
      <w:hyperlink w:anchor="_Toc47740821" w:history="1">
        <w:r w:rsidR="0088149B" w:rsidRPr="00125D2A">
          <w:rPr>
            <w:rStyle w:val="a6"/>
            <w:noProof/>
            <w:sz w:val="22"/>
            <w:szCs w:val="22"/>
          </w:rPr>
          <w:t>省级科技计划项目经费概算表</w:t>
        </w:r>
        <w:r w:rsidR="0088149B" w:rsidRPr="00125D2A">
          <w:rPr>
            <w:noProof/>
            <w:webHidden/>
            <w:sz w:val="22"/>
            <w:szCs w:val="22"/>
          </w:rPr>
          <w:tab/>
        </w:r>
        <w:r w:rsidR="0088149B" w:rsidRPr="00125D2A">
          <w:rPr>
            <w:noProof/>
            <w:webHidden/>
            <w:sz w:val="22"/>
            <w:szCs w:val="22"/>
          </w:rPr>
          <w:fldChar w:fldCharType="begin"/>
        </w:r>
        <w:r w:rsidR="0088149B" w:rsidRPr="00125D2A">
          <w:rPr>
            <w:noProof/>
            <w:webHidden/>
            <w:sz w:val="22"/>
            <w:szCs w:val="22"/>
          </w:rPr>
          <w:instrText xml:space="preserve"> PAGEREF _Toc47740821 \h </w:instrText>
        </w:r>
        <w:r w:rsidR="0088149B" w:rsidRPr="00125D2A">
          <w:rPr>
            <w:noProof/>
            <w:webHidden/>
            <w:sz w:val="22"/>
            <w:szCs w:val="22"/>
          </w:rPr>
        </w:r>
        <w:r w:rsidR="0088149B" w:rsidRPr="00125D2A">
          <w:rPr>
            <w:noProof/>
            <w:webHidden/>
            <w:sz w:val="22"/>
            <w:szCs w:val="22"/>
          </w:rPr>
          <w:fldChar w:fldCharType="separate"/>
        </w:r>
        <w:r w:rsidR="0088149B" w:rsidRPr="00125D2A">
          <w:rPr>
            <w:noProof/>
            <w:webHidden/>
            <w:sz w:val="22"/>
            <w:szCs w:val="22"/>
          </w:rPr>
          <w:t>67</w:t>
        </w:r>
        <w:r w:rsidR="0088149B" w:rsidRPr="00125D2A">
          <w:rPr>
            <w:noProof/>
            <w:webHidden/>
            <w:sz w:val="22"/>
            <w:szCs w:val="22"/>
          </w:rPr>
          <w:fldChar w:fldCharType="end"/>
        </w:r>
      </w:hyperlink>
    </w:p>
    <w:p w14:paraId="1872F386" w14:textId="15E59902" w:rsidR="0088149B" w:rsidRPr="0088149B" w:rsidRDefault="003D4499" w:rsidP="00AC6027">
      <w:pPr>
        <w:pStyle w:val="TOC1"/>
        <w:tabs>
          <w:tab w:val="right" w:leader="dot" w:pos="8302"/>
        </w:tabs>
        <w:spacing w:line="360" w:lineRule="auto"/>
        <w:rPr>
          <w:rFonts w:eastAsiaTheme="minorEastAsia" w:hAnsiTheme="minorHAnsi" w:cstheme="minorBidi"/>
          <w:b w:val="0"/>
          <w:bCs w:val="0"/>
          <w:caps w:val="0"/>
          <w:noProof/>
          <w:sz w:val="21"/>
          <w:szCs w:val="22"/>
        </w:rPr>
      </w:pPr>
      <w:hyperlink w:anchor="_Toc47740822" w:history="1">
        <w:r w:rsidR="0088149B" w:rsidRPr="00125D2A">
          <w:rPr>
            <w:rStyle w:val="a6"/>
            <w:noProof/>
            <w:sz w:val="22"/>
            <w:szCs w:val="22"/>
          </w:rPr>
          <w:t>预算说明书</w:t>
        </w:r>
        <w:r w:rsidR="0088149B" w:rsidRPr="00125D2A">
          <w:rPr>
            <w:noProof/>
            <w:webHidden/>
            <w:sz w:val="22"/>
            <w:szCs w:val="22"/>
          </w:rPr>
          <w:tab/>
        </w:r>
        <w:r w:rsidR="0088149B" w:rsidRPr="00125D2A">
          <w:rPr>
            <w:noProof/>
            <w:webHidden/>
            <w:sz w:val="22"/>
            <w:szCs w:val="22"/>
          </w:rPr>
          <w:fldChar w:fldCharType="begin"/>
        </w:r>
        <w:r w:rsidR="0088149B" w:rsidRPr="00125D2A">
          <w:rPr>
            <w:noProof/>
            <w:webHidden/>
            <w:sz w:val="22"/>
            <w:szCs w:val="22"/>
          </w:rPr>
          <w:instrText xml:space="preserve"> PAGEREF _Toc47740822 \h </w:instrText>
        </w:r>
        <w:r w:rsidR="0088149B" w:rsidRPr="00125D2A">
          <w:rPr>
            <w:noProof/>
            <w:webHidden/>
            <w:sz w:val="22"/>
            <w:szCs w:val="22"/>
          </w:rPr>
        </w:r>
        <w:r w:rsidR="0088149B" w:rsidRPr="00125D2A">
          <w:rPr>
            <w:noProof/>
            <w:webHidden/>
            <w:sz w:val="22"/>
            <w:szCs w:val="22"/>
          </w:rPr>
          <w:fldChar w:fldCharType="separate"/>
        </w:r>
        <w:r w:rsidR="0088149B" w:rsidRPr="00125D2A">
          <w:rPr>
            <w:noProof/>
            <w:webHidden/>
            <w:sz w:val="22"/>
            <w:szCs w:val="22"/>
          </w:rPr>
          <w:t>69</w:t>
        </w:r>
        <w:r w:rsidR="0088149B" w:rsidRPr="00125D2A">
          <w:rPr>
            <w:noProof/>
            <w:webHidden/>
            <w:sz w:val="22"/>
            <w:szCs w:val="22"/>
          </w:rPr>
          <w:fldChar w:fldCharType="end"/>
        </w:r>
      </w:hyperlink>
    </w:p>
    <w:p w14:paraId="65C41648" w14:textId="0CF513F4" w:rsidR="00E03FBA" w:rsidRDefault="00E03FBA" w:rsidP="00AC6027">
      <w:pPr>
        <w:spacing w:line="360" w:lineRule="auto"/>
        <w:jc w:val="center"/>
        <w:rPr>
          <w:rFonts w:ascii="宋体" w:hAnsi="宋体"/>
          <w:b/>
          <w:kern w:val="0"/>
          <w:sz w:val="44"/>
        </w:rPr>
      </w:pPr>
      <w:r w:rsidRPr="0088149B">
        <w:rPr>
          <w:rFonts w:ascii="宋体" w:hAnsi="宋体"/>
          <w:b/>
          <w:kern w:val="0"/>
          <w:sz w:val="44"/>
        </w:rPr>
        <w:fldChar w:fldCharType="end"/>
      </w:r>
    </w:p>
    <w:p w14:paraId="4B3DEB7B" w14:textId="217FBD7B" w:rsidR="00E03FBA" w:rsidRDefault="00E03FBA">
      <w:pPr>
        <w:spacing w:line="480" w:lineRule="auto"/>
        <w:jc w:val="center"/>
        <w:rPr>
          <w:rFonts w:ascii="宋体" w:hAnsi="宋体"/>
          <w:b/>
          <w:kern w:val="0"/>
          <w:sz w:val="44"/>
        </w:rPr>
      </w:pPr>
    </w:p>
    <w:p w14:paraId="3C94CB76" w14:textId="77777777" w:rsidR="00E03FBA" w:rsidRDefault="00E03FBA">
      <w:pPr>
        <w:spacing w:line="480" w:lineRule="auto"/>
        <w:jc w:val="center"/>
        <w:rPr>
          <w:rFonts w:ascii="宋体" w:hAnsi="宋体"/>
          <w:b/>
          <w:kern w:val="0"/>
          <w:sz w:val="44"/>
        </w:rPr>
      </w:pPr>
    </w:p>
    <w:p w14:paraId="56EE3FAE" w14:textId="25263B4A" w:rsidR="00A11564" w:rsidRDefault="00E03FBA">
      <w:pPr>
        <w:spacing w:line="480" w:lineRule="auto"/>
        <w:jc w:val="center"/>
        <w:rPr>
          <w:rFonts w:ascii="宋体" w:hAnsi="宋体"/>
          <w:b/>
          <w:kern w:val="0"/>
          <w:sz w:val="44"/>
        </w:rPr>
        <w:sectPr w:rsidR="00A11564">
          <w:pgSz w:w="11906" w:h="16838"/>
          <w:pgMar w:top="1440" w:right="1797" w:bottom="1440" w:left="1797" w:header="851" w:footer="992" w:gutter="0"/>
          <w:cols w:space="720"/>
          <w:docGrid w:type="linesAndChars" w:linePitch="312"/>
        </w:sectPr>
      </w:pPr>
      <w:r>
        <w:rPr>
          <w:rFonts w:ascii="宋体" w:eastAsiaTheme="minorHAnsi" w:hAnsi="宋体"/>
          <w:bCs/>
          <w:caps/>
          <w:kern w:val="0"/>
          <w:sz w:val="44"/>
        </w:rPr>
        <w:fldChar w:fldCharType="begin"/>
      </w:r>
      <w:r>
        <w:rPr>
          <w:rFonts w:ascii="宋体" w:eastAsiaTheme="minorHAnsi" w:hAnsi="宋体"/>
          <w:bCs/>
          <w:caps/>
          <w:kern w:val="0"/>
          <w:sz w:val="44"/>
        </w:rPr>
        <w:instrText xml:space="preserve"> TOC \h \z \u \t "</w:instrText>
      </w:r>
      <w:r>
        <w:rPr>
          <w:rFonts w:ascii="宋体" w:eastAsiaTheme="minorHAnsi" w:hAnsi="宋体"/>
          <w:bCs/>
          <w:caps/>
          <w:kern w:val="0"/>
          <w:sz w:val="44"/>
        </w:rPr>
        <w:instrText>标题</w:instrText>
      </w:r>
      <w:r>
        <w:rPr>
          <w:rFonts w:ascii="宋体" w:eastAsiaTheme="minorHAnsi" w:hAnsi="宋体"/>
          <w:bCs/>
          <w:caps/>
          <w:kern w:val="0"/>
          <w:sz w:val="44"/>
        </w:rPr>
        <w:instrText xml:space="preserve"> 1,1,</w:instrText>
      </w:r>
      <w:r>
        <w:rPr>
          <w:rFonts w:ascii="宋体" w:eastAsiaTheme="minorHAnsi" w:hAnsi="宋体"/>
          <w:bCs/>
          <w:caps/>
          <w:kern w:val="0"/>
          <w:sz w:val="44"/>
        </w:rPr>
        <w:instrText>标题</w:instrText>
      </w:r>
      <w:r>
        <w:rPr>
          <w:rFonts w:ascii="宋体" w:eastAsiaTheme="minorHAnsi" w:hAnsi="宋体"/>
          <w:bCs/>
          <w:caps/>
          <w:kern w:val="0"/>
          <w:sz w:val="44"/>
        </w:rPr>
        <w:instrText xml:space="preserve"> 2,2,</w:instrText>
      </w:r>
      <w:r>
        <w:rPr>
          <w:rFonts w:ascii="宋体" w:eastAsiaTheme="minorHAnsi" w:hAnsi="宋体"/>
          <w:bCs/>
          <w:caps/>
          <w:kern w:val="0"/>
          <w:sz w:val="44"/>
        </w:rPr>
        <w:instrText>标题</w:instrText>
      </w:r>
      <w:r>
        <w:rPr>
          <w:rFonts w:ascii="宋体" w:eastAsiaTheme="minorHAnsi" w:hAnsi="宋体"/>
          <w:bCs/>
          <w:caps/>
          <w:kern w:val="0"/>
          <w:sz w:val="44"/>
        </w:rPr>
        <w:instrText xml:space="preserve"> 3,3" </w:instrText>
      </w:r>
      <w:r>
        <w:rPr>
          <w:rFonts w:ascii="宋体" w:eastAsiaTheme="minorHAnsi" w:hAnsi="宋体"/>
          <w:bCs/>
          <w:caps/>
          <w:kern w:val="0"/>
          <w:sz w:val="44"/>
        </w:rPr>
        <w:fldChar w:fldCharType="end"/>
      </w:r>
    </w:p>
    <w:p w14:paraId="5C56DDCE" w14:textId="3B622E26" w:rsidR="00E03FBA" w:rsidRPr="00E03FBA" w:rsidRDefault="00E03FBA" w:rsidP="00E03FBA">
      <w:pPr>
        <w:pStyle w:val="aff1"/>
        <w:jc w:val="center"/>
        <w:rPr>
          <w:sz w:val="32"/>
          <w:szCs w:val="32"/>
        </w:rPr>
      </w:pPr>
      <w:bookmarkStart w:id="0" w:name="_Toc47740779"/>
      <w:r w:rsidRPr="00E03FBA">
        <w:rPr>
          <w:rFonts w:hint="eastAsia"/>
          <w:sz w:val="32"/>
          <w:szCs w:val="32"/>
        </w:rPr>
        <w:lastRenderedPageBreak/>
        <w:t>第一部分 可行性报告</w:t>
      </w:r>
      <w:bookmarkEnd w:id="0"/>
    </w:p>
    <w:p w14:paraId="19FA4782" w14:textId="494E4FC4" w:rsidR="00DF012D" w:rsidRPr="00342602" w:rsidRDefault="00DF012D" w:rsidP="00342602">
      <w:pPr>
        <w:pStyle w:val="aff1"/>
      </w:pPr>
      <w:bookmarkStart w:id="1" w:name="_Toc47740780"/>
      <w:r w:rsidRPr="00342602">
        <w:rPr>
          <w:rFonts w:hint="eastAsia"/>
        </w:rPr>
        <w:t>一、</w:t>
      </w:r>
      <w:r w:rsidRPr="00342602">
        <w:t>国内外研究现状和发展趋势</w:t>
      </w:r>
      <w:bookmarkEnd w:id="1"/>
    </w:p>
    <w:p w14:paraId="3195FF06" w14:textId="0C2B7B4C" w:rsidR="00DF012D" w:rsidRPr="00342602" w:rsidRDefault="00DF012D" w:rsidP="00C05DE5">
      <w:pPr>
        <w:pStyle w:val="aff3"/>
        <w:spacing w:after="156"/>
      </w:pPr>
      <w:bookmarkStart w:id="2" w:name="_Toc47740781"/>
      <w:r w:rsidRPr="00342602">
        <w:t xml:space="preserve">1.1  </w:t>
      </w:r>
      <w:r w:rsidRPr="00342602">
        <w:rPr>
          <w:rFonts w:hint="eastAsia"/>
        </w:rPr>
        <w:t>研究背景</w:t>
      </w:r>
      <w:bookmarkEnd w:id="2"/>
    </w:p>
    <w:p w14:paraId="626556E1" w14:textId="77777777" w:rsidR="00DF012D" w:rsidRPr="00342602" w:rsidRDefault="00DF012D" w:rsidP="007E7919">
      <w:pPr>
        <w:pStyle w:val="aff5"/>
      </w:pPr>
      <w:bookmarkStart w:id="3" w:name="_Toc35120634"/>
      <w:bookmarkStart w:id="4" w:name="_Toc47740782"/>
      <w:r w:rsidRPr="00342602">
        <w:rPr>
          <w:rFonts w:hint="eastAsia"/>
        </w:rPr>
        <w:t>1.</w:t>
      </w:r>
      <w:r w:rsidRPr="00342602">
        <w:t>1</w:t>
      </w:r>
      <w:r w:rsidRPr="00342602">
        <w:rPr>
          <w:rFonts w:hint="eastAsia"/>
        </w:rPr>
        <w:t>.1</w:t>
      </w:r>
      <w:r w:rsidRPr="00342602">
        <w:tab/>
      </w:r>
      <w:bookmarkEnd w:id="3"/>
      <w:r w:rsidRPr="00342602">
        <w:rPr>
          <w:rFonts w:hint="eastAsia"/>
        </w:rPr>
        <w:t>城市工程建设高峰期</w:t>
      </w:r>
      <w:r w:rsidRPr="00342602">
        <w:t>的</w:t>
      </w:r>
      <w:r w:rsidRPr="00342602">
        <w:rPr>
          <w:rFonts w:hint="eastAsia"/>
        </w:rPr>
        <w:t>余泥渣土现状</w:t>
      </w:r>
      <w:bookmarkEnd w:id="4"/>
    </w:p>
    <w:p w14:paraId="64C2DD70" w14:textId="35E37546" w:rsidR="0064034D" w:rsidRPr="00C961C2" w:rsidRDefault="0064034D" w:rsidP="00C05DE5">
      <w:pPr>
        <w:pStyle w:val="af3"/>
        <w:spacing w:before="156" w:after="156"/>
        <w:ind w:firstLine="480"/>
        <w:rPr>
          <w:b/>
          <w:bCs/>
          <w:rPrChange w:id="5" w:author="王永明" w:date="2020-08-08T11:34:00Z">
            <w:rPr/>
          </w:rPrChange>
        </w:rPr>
      </w:pPr>
      <w:r w:rsidRPr="00342602">
        <w:rPr>
          <w:rFonts w:hint="eastAsia"/>
        </w:rPr>
        <w:t>城市</w:t>
      </w:r>
      <w:r w:rsidRPr="00342602">
        <w:t>是现代人类文明的载体，</w:t>
      </w:r>
      <w:r w:rsidRPr="00342602">
        <w:rPr>
          <w:rFonts w:hint="eastAsia"/>
        </w:rPr>
        <w:t>城市化是</w:t>
      </w:r>
      <w:r w:rsidRPr="00342602">
        <w:t>现代化</w:t>
      </w:r>
      <w:r w:rsidRPr="00342602">
        <w:rPr>
          <w:rFonts w:hint="eastAsia"/>
        </w:rPr>
        <w:t>的</w:t>
      </w:r>
      <w:r w:rsidRPr="00342602">
        <w:t>重要标志之一</w:t>
      </w:r>
      <w:r w:rsidRPr="00342602">
        <w:rPr>
          <w:rFonts w:hint="eastAsia"/>
        </w:rPr>
        <w:t>。近年随着我国经济</w:t>
      </w:r>
      <w:r w:rsidRPr="00342602">
        <w:t>的</w:t>
      </w:r>
      <w:r w:rsidRPr="00342602">
        <w:rPr>
          <w:rFonts w:hint="eastAsia"/>
        </w:rPr>
        <w:t>快速</w:t>
      </w:r>
      <w:r w:rsidRPr="00342602">
        <w:t>发展，城市规模也快速增长</w:t>
      </w:r>
      <w:ins w:id="6" w:author="王永明" w:date="2020-08-08T11:29:00Z">
        <w:r w:rsidR="00C961C2">
          <w:rPr>
            <w:rFonts w:hint="eastAsia"/>
          </w:rPr>
          <w:t>，</w:t>
        </w:r>
      </w:ins>
      <w:del w:id="7" w:author="王永明" w:date="2020-08-08T11:29:00Z">
        <w:r w:rsidRPr="00342602" w:rsidDel="00C961C2">
          <w:rPr>
            <w:rFonts w:hint="eastAsia"/>
          </w:rPr>
          <w:delText>。</w:delText>
        </w:r>
        <w:r w:rsidRPr="00342602" w:rsidDel="00C961C2">
          <w:delText>我国</w:delText>
        </w:r>
        <w:r w:rsidRPr="00342602" w:rsidDel="00C961C2">
          <w:rPr>
            <w:rFonts w:hint="eastAsia"/>
          </w:rPr>
          <w:delText>城市化进程持续深入，</w:delText>
        </w:r>
      </w:del>
      <w:r w:rsidRPr="00342602">
        <w:rPr>
          <w:rFonts w:hint="eastAsia"/>
        </w:rPr>
        <w:t>城市工程建设</w:t>
      </w:r>
      <w:del w:id="8" w:author="王永明" w:date="2020-08-08T11:30:00Z">
        <w:r w:rsidRPr="00342602" w:rsidDel="00C961C2">
          <w:rPr>
            <w:rFonts w:hint="eastAsia"/>
          </w:rPr>
          <w:delText>规模持续增长，</w:delText>
        </w:r>
      </w:del>
      <w:del w:id="9" w:author="王永明" w:date="2020-08-08T11:29:00Z">
        <w:r w:rsidRPr="00342602" w:rsidDel="00C961C2">
          <w:rPr>
            <w:rFonts w:hint="eastAsia"/>
          </w:rPr>
          <w:delText>同时</w:delText>
        </w:r>
      </w:del>
      <w:del w:id="10" w:author="王永明" w:date="2020-08-08T11:30:00Z">
        <w:r w:rsidRPr="00342602" w:rsidDel="00C961C2">
          <w:delText>建筑</w:delText>
        </w:r>
      </w:del>
      <w:r w:rsidRPr="00342602">
        <w:rPr>
          <w:rFonts w:hint="eastAsia"/>
        </w:rPr>
        <w:t>过程</w:t>
      </w:r>
      <w:r w:rsidRPr="00342602">
        <w:t>中的</w:t>
      </w:r>
      <w:r w:rsidRPr="00342602">
        <w:rPr>
          <w:rFonts w:hint="eastAsia"/>
        </w:rPr>
        <w:t>余泥渣土</w:t>
      </w:r>
      <w:r w:rsidRPr="00342602">
        <w:t>剧增</w:t>
      </w:r>
      <w:r w:rsidRPr="00342602">
        <w:rPr>
          <w:rFonts w:hint="eastAsia"/>
        </w:rPr>
        <w:t>。一</w:t>
      </w:r>
      <w:r w:rsidRPr="00342602">
        <w:t>方面，</w:t>
      </w:r>
      <w:r w:rsidRPr="00342602">
        <w:rPr>
          <w:rFonts w:hint="eastAsia"/>
        </w:rPr>
        <w:t>从</w:t>
      </w:r>
      <w:r w:rsidRPr="00342602">
        <w:rPr>
          <w:rFonts w:hint="eastAsia"/>
        </w:rPr>
        <w:t>2010</w:t>
      </w:r>
      <w:r w:rsidRPr="00342602">
        <w:rPr>
          <w:rFonts w:hint="eastAsia"/>
        </w:rPr>
        <w:t>年到</w:t>
      </w:r>
      <w:r w:rsidRPr="00342602">
        <w:rPr>
          <w:rFonts w:hint="eastAsia"/>
        </w:rPr>
        <w:t>2019</w:t>
      </w:r>
      <w:r w:rsidRPr="00342602">
        <w:rPr>
          <w:rFonts w:hint="eastAsia"/>
        </w:rPr>
        <w:t>年，我国建筑业房屋建筑面积持续增长（图</w:t>
      </w:r>
      <w:r w:rsidRPr="00342602">
        <w:rPr>
          <w:rFonts w:hint="eastAsia"/>
        </w:rPr>
        <w:t>1</w:t>
      </w:r>
      <w:r w:rsidRPr="00342602">
        <w:t>）</w:t>
      </w:r>
      <w:del w:id="11" w:author="王永明" w:date="2020-08-08T11:31:00Z">
        <w:r w:rsidRPr="00342602" w:rsidDel="00C961C2">
          <w:rPr>
            <w:rFonts w:hint="eastAsia"/>
          </w:rPr>
          <w:delText>。</w:delText>
        </w:r>
      </w:del>
      <w:ins w:id="12" w:author="王永明" w:date="2020-08-08T11:31:00Z">
        <w:r w:rsidR="00C961C2">
          <w:rPr>
            <w:rFonts w:hint="eastAsia"/>
          </w:rPr>
          <w:t>，</w:t>
        </w:r>
      </w:ins>
      <w:r w:rsidRPr="00342602">
        <w:rPr>
          <w:rFonts w:hint="eastAsia"/>
        </w:rPr>
        <w:t>2019</w:t>
      </w:r>
      <w:r w:rsidRPr="00342602">
        <w:rPr>
          <w:rFonts w:hint="eastAsia"/>
        </w:rPr>
        <w:t>年达到</w:t>
      </w:r>
      <w:r w:rsidRPr="00342602">
        <w:rPr>
          <w:rFonts w:hint="eastAsia"/>
        </w:rPr>
        <w:t>144.16</w:t>
      </w:r>
      <w:r w:rsidRPr="00342602">
        <w:rPr>
          <w:rFonts w:hint="eastAsia"/>
        </w:rPr>
        <w:t>亿</w:t>
      </w:r>
      <w:r w:rsidRPr="00342602">
        <w:rPr>
          <w:rFonts w:hint="eastAsia"/>
        </w:rPr>
        <w:t>m</w:t>
      </w:r>
      <w:r w:rsidRPr="00533DED">
        <w:rPr>
          <w:vertAlign w:val="superscript"/>
        </w:rPr>
        <w:t>2</w:t>
      </w:r>
      <w:r w:rsidRPr="00342602">
        <w:rPr>
          <w:rFonts w:hint="eastAsia"/>
        </w:rPr>
        <w:t>。</w:t>
      </w:r>
      <w:ins w:id="13" w:author="王永明" w:date="2020-08-08T11:33:00Z">
        <w:r w:rsidR="00C961C2" w:rsidRPr="00342602">
          <w:rPr>
            <w:rFonts w:hint="eastAsia"/>
          </w:rPr>
          <w:t>另</w:t>
        </w:r>
        <w:r w:rsidR="00C961C2" w:rsidRPr="00342602">
          <w:t>一方面，</w:t>
        </w:r>
        <w:r w:rsidR="00C961C2" w:rsidRPr="00342602">
          <w:rPr>
            <w:rFonts w:hint="eastAsia"/>
          </w:rPr>
          <w:t>我国城市地下空间的开发数量快速增长，年均地下空间新增面积超过</w:t>
        </w:r>
        <w:r w:rsidR="00C961C2" w:rsidRPr="00342602">
          <w:rPr>
            <w:rFonts w:hint="eastAsia"/>
          </w:rPr>
          <w:t>2</w:t>
        </w:r>
        <w:r w:rsidR="00C961C2" w:rsidRPr="00342602">
          <w:t>.5</w:t>
        </w:r>
        <w:r w:rsidR="00C961C2" w:rsidRPr="00342602">
          <w:rPr>
            <w:rFonts w:hint="eastAsia"/>
          </w:rPr>
          <w:t>亿</w:t>
        </w:r>
        <w:r w:rsidR="00C961C2" w:rsidRPr="00342602">
          <w:rPr>
            <w:rFonts w:hint="eastAsia"/>
          </w:rPr>
          <w:t>m</w:t>
        </w:r>
        <w:r w:rsidR="00C961C2" w:rsidRPr="00342602">
          <w:rPr>
            <w:vertAlign w:val="superscript"/>
          </w:rPr>
          <w:t>2</w:t>
        </w:r>
        <w:r w:rsidR="00C961C2" w:rsidRPr="00342602">
          <w:rPr>
            <w:rFonts w:hint="eastAsia"/>
          </w:rPr>
          <w:t>，主要分布在城市轨道交通、地下综合管廊、地下快速路、地下停车场、地下商业街、地下综合体、地下仓储物流等方面。根据</w:t>
        </w:r>
        <w:r w:rsidR="00C961C2" w:rsidRPr="00342602">
          <w:rPr>
            <w:rFonts w:hint="eastAsia"/>
          </w:rPr>
          <w:t>2</w:t>
        </w:r>
        <w:r w:rsidR="00C961C2" w:rsidRPr="00342602">
          <w:t>015</w:t>
        </w:r>
        <w:r w:rsidR="00C961C2" w:rsidRPr="00342602">
          <w:rPr>
            <w:rFonts w:hint="eastAsia"/>
          </w:rPr>
          <w:t>～</w:t>
        </w:r>
        <w:r w:rsidR="00C961C2" w:rsidRPr="00342602">
          <w:t>2020</w:t>
        </w:r>
        <w:r w:rsidR="00C961C2" w:rsidRPr="00342602">
          <w:rPr>
            <w:rFonts w:hint="eastAsia"/>
          </w:rPr>
          <w:t>年国家规划实施的地下空间开发规模，上海、广州、深圳和杭州等</w:t>
        </w:r>
        <w:r w:rsidR="00C961C2" w:rsidRPr="00342602">
          <w:rPr>
            <w:rFonts w:hint="eastAsia"/>
          </w:rPr>
          <w:t>7</w:t>
        </w:r>
        <w:r w:rsidR="00C961C2" w:rsidRPr="00342602">
          <w:rPr>
            <w:rFonts w:hint="eastAsia"/>
          </w:rPr>
          <w:t>个城市的开发规模增量均在</w:t>
        </w:r>
        <w:r w:rsidR="00C961C2" w:rsidRPr="00342602">
          <w:rPr>
            <w:rFonts w:hint="eastAsia"/>
          </w:rPr>
          <w:t>2</w:t>
        </w:r>
        <w:r w:rsidR="00C961C2" w:rsidRPr="00342602">
          <w:t>000</w:t>
        </w:r>
        <w:r w:rsidR="00C961C2" w:rsidRPr="00342602">
          <w:rPr>
            <w:rFonts w:hint="eastAsia"/>
          </w:rPr>
          <w:t>万</w:t>
        </w:r>
        <w:r w:rsidR="00C961C2" w:rsidRPr="00342602">
          <w:rPr>
            <w:rFonts w:hint="eastAsia"/>
          </w:rPr>
          <w:t>m</w:t>
        </w:r>
        <w:r w:rsidR="00C961C2" w:rsidRPr="00342602">
          <w:rPr>
            <w:vertAlign w:val="superscript"/>
          </w:rPr>
          <w:t>2</w:t>
        </w:r>
        <w:r w:rsidR="00C961C2" w:rsidRPr="00342602">
          <w:rPr>
            <w:rFonts w:hint="eastAsia"/>
          </w:rPr>
          <w:t>，一个普通地铁站的渣土量就</w:t>
        </w:r>
        <w:r w:rsidR="00C961C2" w:rsidRPr="00342602">
          <w:t>可</w:t>
        </w:r>
        <w:r w:rsidR="00C961C2" w:rsidRPr="00342602">
          <w:rPr>
            <w:rFonts w:hint="eastAsia"/>
          </w:rPr>
          <w:t>达</w:t>
        </w:r>
        <w:r w:rsidR="00C961C2" w:rsidRPr="00342602">
          <w:rPr>
            <w:rFonts w:hint="eastAsia"/>
          </w:rPr>
          <w:t>9</w:t>
        </w:r>
        <w:r w:rsidR="00C961C2" w:rsidRPr="00342602">
          <w:rPr>
            <w:rFonts w:hint="eastAsia"/>
          </w:rPr>
          <w:t>万</w:t>
        </w:r>
        <w:r w:rsidR="00C961C2" w:rsidRPr="00342602">
          <w:rPr>
            <w:rFonts w:hint="eastAsia"/>
          </w:rPr>
          <w:t>m</w:t>
        </w:r>
        <w:r w:rsidR="00C961C2" w:rsidRPr="00342602">
          <w:rPr>
            <w:rFonts w:hint="eastAsia"/>
            <w:vertAlign w:val="superscript"/>
          </w:rPr>
          <w:t>3</w:t>
        </w:r>
      </w:ins>
      <w:ins w:id="14" w:author="王永明" w:date="2020-08-08T11:34:00Z">
        <w:r w:rsidR="00C961C2">
          <w:rPr>
            <w:rFonts w:hint="eastAsia"/>
          </w:rPr>
          <w:t>，</w:t>
        </w:r>
        <w:r w:rsidR="00C961C2" w:rsidRPr="00342602">
          <w:rPr>
            <w:rFonts w:hint="eastAsia"/>
          </w:rPr>
          <w:t>超大规模的地下空间开发带来大量的余泥渣土</w:t>
        </w:r>
        <w:r w:rsidR="00C961C2">
          <w:rPr>
            <w:rFonts w:hint="eastAsia"/>
          </w:rPr>
          <w:t>。</w:t>
        </w:r>
      </w:ins>
    </w:p>
    <w:p w14:paraId="22B5FA84" w14:textId="2C58B339" w:rsidR="00DF012D" w:rsidRPr="00342602" w:rsidRDefault="00B50569" w:rsidP="00E03FBA">
      <w:pPr>
        <w:pStyle w:val="ae"/>
      </w:pPr>
      <w:r w:rsidRPr="00342602">
        <w:rPr>
          <w:rFonts w:hint="eastAsia"/>
          <w:noProof/>
        </w:rPr>
        <w:drawing>
          <wp:inline distT="0" distB="0" distL="0" distR="0" wp14:anchorId="19838699" wp14:editId="0BAAA3C0">
            <wp:extent cx="3924300" cy="2695575"/>
            <wp:effectExtent l="0" t="0" r="0" b="0"/>
            <wp:docPr id="18" name="图片 164" descr="微信图片_20200805103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4" descr="微信图片_20200805103414"/>
                    <pic:cNvPicPr>
                      <a:picLocks noChangeAspect="1" noChangeArrowheads="1"/>
                    </pic:cNvPicPr>
                  </pic:nvPicPr>
                  <pic:blipFill>
                    <a:blip r:embed="rId9" cstate="print">
                      <a:extLst>
                        <a:ext uri="{28A0092B-C50C-407E-A947-70E740481C1C}">
                          <a14:useLocalDpi xmlns:a14="http://schemas.microsoft.com/office/drawing/2010/main" val="0"/>
                        </a:ext>
                      </a:extLst>
                    </a:blip>
                    <a:srcRect l="14967" t="6039" r="10680" b="21861"/>
                    <a:stretch>
                      <a:fillRect/>
                    </a:stretch>
                  </pic:blipFill>
                  <pic:spPr bwMode="auto">
                    <a:xfrm>
                      <a:off x="0" y="0"/>
                      <a:ext cx="3924300" cy="2695575"/>
                    </a:xfrm>
                    <a:prstGeom prst="rect">
                      <a:avLst/>
                    </a:prstGeom>
                    <a:noFill/>
                    <a:ln>
                      <a:noFill/>
                    </a:ln>
                  </pic:spPr>
                </pic:pic>
              </a:graphicData>
            </a:graphic>
          </wp:inline>
        </w:drawing>
      </w:r>
    </w:p>
    <w:p w14:paraId="3A5851DA" w14:textId="6AAB280F" w:rsidR="0064034D" w:rsidRPr="00342602" w:rsidRDefault="00660D6F" w:rsidP="00FC20AB">
      <w:pPr>
        <w:pStyle w:val="ae"/>
      </w:pPr>
      <w:r w:rsidRPr="00342602">
        <w:rPr>
          <w:rFonts w:hint="eastAsia"/>
        </w:rPr>
        <w:t>图</w:t>
      </w:r>
      <w:r w:rsidRPr="00342602">
        <w:rPr>
          <w:rFonts w:hint="eastAsia"/>
        </w:rPr>
        <w:t xml:space="preserve"> </w:t>
      </w:r>
      <w:r w:rsidRPr="00342602">
        <w:fldChar w:fldCharType="begin"/>
      </w:r>
      <w:r w:rsidRPr="00342602">
        <w:instrText xml:space="preserve"> </w:instrText>
      </w:r>
      <w:r w:rsidRPr="00342602">
        <w:rPr>
          <w:rFonts w:hint="eastAsia"/>
        </w:rPr>
        <w:instrText xml:space="preserve">SEQ </w:instrText>
      </w:r>
      <w:r w:rsidRPr="00342602">
        <w:rPr>
          <w:rFonts w:hint="eastAsia"/>
        </w:rPr>
        <w:instrText>图</w:instrText>
      </w:r>
      <w:r w:rsidRPr="00342602">
        <w:rPr>
          <w:rFonts w:hint="eastAsia"/>
        </w:rPr>
        <w:instrText xml:space="preserve"> \* ARABIC</w:instrText>
      </w:r>
      <w:r w:rsidRPr="00342602">
        <w:instrText xml:space="preserve"> </w:instrText>
      </w:r>
      <w:r w:rsidRPr="00342602">
        <w:fldChar w:fldCharType="separate"/>
      </w:r>
      <w:r w:rsidR="005243CC">
        <w:rPr>
          <w:noProof/>
        </w:rPr>
        <w:t>1</w:t>
      </w:r>
      <w:r w:rsidRPr="00342602">
        <w:fldChar w:fldCharType="end"/>
      </w:r>
      <w:r w:rsidRPr="00342602">
        <w:t xml:space="preserve"> </w:t>
      </w:r>
      <w:r w:rsidR="00E03FBA">
        <w:t xml:space="preserve"> </w:t>
      </w:r>
      <w:r w:rsidR="0064034D" w:rsidRPr="00342602">
        <w:rPr>
          <w:rFonts w:hint="eastAsia"/>
        </w:rPr>
        <w:t>2010</w:t>
      </w:r>
      <w:r w:rsidR="0064034D" w:rsidRPr="00342602">
        <w:rPr>
          <w:rFonts w:hint="eastAsia"/>
        </w:rPr>
        <w:t>～</w:t>
      </w:r>
      <w:r w:rsidR="0064034D" w:rsidRPr="00342602">
        <w:rPr>
          <w:rFonts w:hint="eastAsia"/>
        </w:rPr>
        <w:t>2019</w:t>
      </w:r>
      <w:r w:rsidR="0064034D" w:rsidRPr="00342602">
        <w:rPr>
          <w:rFonts w:hint="eastAsia"/>
        </w:rPr>
        <w:t>年建筑业企业房屋施工面积、竣工面积及增速</w:t>
      </w:r>
    </w:p>
    <w:p w14:paraId="6948DF00" w14:textId="51482518" w:rsidR="0064034D" w:rsidRPr="00342602" w:rsidDel="00C961C2" w:rsidRDefault="0064034D" w:rsidP="00D22D34">
      <w:pPr>
        <w:pStyle w:val="af3"/>
        <w:spacing w:before="156" w:after="156"/>
        <w:ind w:firstLine="480"/>
        <w:rPr>
          <w:del w:id="15" w:author="王永明" w:date="2020-08-08T11:33:00Z"/>
        </w:rPr>
      </w:pPr>
      <w:del w:id="16" w:author="王永明" w:date="2020-08-08T11:33:00Z">
        <w:r w:rsidRPr="00342602" w:rsidDel="00C961C2">
          <w:rPr>
            <w:rFonts w:hint="eastAsia"/>
          </w:rPr>
          <w:delText>另</w:delText>
        </w:r>
        <w:r w:rsidRPr="00342602" w:rsidDel="00C961C2">
          <w:delText>一方面，</w:delText>
        </w:r>
        <w:r w:rsidRPr="00342602" w:rsidDel="00C961C2">
          <w:rPr>
            <w:rFonts w:hint="eastAsia"/>
          </w:rPr>
          <w:delText>我国城市地下空间的开发数量快速增长，年均地下空间新增面积超过</w:delText>
        </w:r>
        <w:r w:rsidRPr="00342602" w:rsidDel="00C961C2">
          <w:rPr>
            <w:rFonts w:hint="eastAsia"/>
          </w:rPr>
          <w:delText>2</w:delText>
        </w:r>
        <w:r w:rsidRPr="00342602" w:rsidDel="00C961C2">
          <w:delText>.5</w:delText>
        </w:r>
        <w:r w:rsidRPr="00342602" w:rsidDel="00C961C2">
          <w:rPr>
            <w:rFonts w:hint="eastAsia"/>
          </w:rPr>
          <w:delText>亿</w:delText>
        </w:r>
        <w:r w:rsidRPr="00342602" w:rsidDel="00C961C2">
          <w:rPr>
            <w:rFonts w:hint="eastAsia"/>
          </w:rPr>
          <w:delText>m</w:delText>
        </w:r>
        <w:r w:rsidRPr="00342602" w:rsidDel="00C961C2">
          <w:rPr>
            <w:vertAlign w:val="superscript"/>
          </w:rPr>
          <w:delText>2</w:delText>
        </w:r>
        <w:r w:rsidRPr="00342602" w:rsidDel="00C961C2">
          <w:rPr>
            <w:rFonts w:hint="eastAsia"/>
          </w:rPr>
          <w:delText>，主要分布在城市轨道交通、地下综合管廊、地下快速路、地下停车场、地下商业街、地下综合体、地下仓储物流等方面。</w:delText>
        </w:r>
      </w:del>
      <w:del w:id="17" w:author="王永明" w:date="2020-08-08T11:32:00Z">
        <w:r w:rsidRPr="00342602" w:rsidDel="00C961C2">
          <w:rPr>
            <w:rFonts w:hint="eastAsia"/>
          </w:rPr>
          <w:delText>城市地下空间继续延续“三心三轴”的发展结构。其中，“三心”指中国地下空间发展核心，即京津冀、长江三角洲和珠江三角洲；“三轴”指东部沿海发展轴、沿长江发展轴和沿京广线发展轴。</w:delText>
        </w:r>
      </w:del>
      <w:del w:id="18" w:author="王永明" w:date="2020-08-08T11:33:00Z">
        <w:r w:rsidRPr="00342602" w:rsidDel="00C961C2">
          <w:rPr>
            <w:rFonts w:hint="eastAsia"/>
          </w:rPr>
          <w:delText>根据</w:delText>
        </w:r>
        <w:r w:rsidRPr="00342602" w:rsidDel="00C961C2">
          <w:rPr>
            <w:rFonts w:hint="eastAsia"/>
          </w:rPr>
          <w:delText>2</w:delText>
        </w:r>
        <w:r w:rsidRPr="00342602" w:rsidDel="00C961C2">
          <w:delText>015</w:delText>
        </w:r>
        <w:r w:rsidRPr="00342602" w:rsidDel="00C961C2">
          <w:rPr>
            <w:rFonts w:hint="eastAsia"/>
          </w:rPr>
          <w:delText>～</w:delText>
        </w:r>
        <w:r w:rsidRPr="00342602" w:rsidDel="00C961C2">
          <w:delText>2020</w:delText>
        </w:r>
        <w:r w:rsidRPr="00342602" w:rsidDel="00C961C2">
          <w:rPr>
            <w:rFonts w:hint="eastAsia"/>
          </w:rPr>
          <w:delText>年国家规划实施的地下空间开发规模，上海、广州、深圳和杭州等</w:delText>
        </w:r>
        <w:r w:rsidRPr="00342602" w:rsidDel="00C961C2">
          <w:rPr>
            <w:rFonts w:hint="eastAsia"/>
          </w:rPr>
          <w:delText>7</w:delText>
        </w:r>
        <w:r w:rsidRPr="00342602" w:rsidDel="00C961C2">
          <w:rPr>
            <w:rFonts w:hint="eastAsia"/>
          </w:rPr>
          <w:delText>个城市的开发规模增量均在</w:delText>
        </w:r>
        <w:r w:rsidRPr="00342602" w:rsidDel="00C961C2">
          <w:rPr>
            <w:rFonts w:hint="eastAsia"/>
          </w:rPr>
          <w:delText>2</w:delText>
        </w:r>
        <w:r w:rsidRPr="00342602" w:rsidDel="00C961C2">
          <w:delText>000</w:delText>
        </w:r>
        <w:r w:rsidRPr="00342602" w:rsidDel="00C961C2">
          <w:rPr>
            <w:rFonts w:hint="eastAsia"/>
          </w:rPr>
          <w:delText>万</w:delText>
        </w:r>
        <w:r w:rsidRPr="00342602" w:rsidDel="00C961C2">
          <w:rPr>
            <w:rFonts w:hint="eastAsia"/>
          </w:rPr>
          <w:delText>m</w:delText>
        </w:r>
        <w:r w:rsidRPr="00342602" w:rsidDel="00C961C2">
          <w:rPr>
            <w:vertAlign w:val="superscript"/>
          </w:rPr>
          <w:delText>2</w:delText>
        </w:r>
        <w:r w:rsidRPr="00342602" w:rsidDel="00C961C2">
          <w:rPr>
            <w:rFonts w:hint="eastAsia"/>
          </w:rPr>
          <w:delText>，北京、天津、南京和厦门等</w:delText>
        </w:r>
        <w:r w:rsidRPr="00342602" w:rsidDel="00C961C2">
          <w:rPr>
            <w:rFonts w:hint="eastAsia"/>
          </w:rPr>
          <w:delText>1</w:delText>
        </w:r>
        <w:r w:rsidRPr="00342602" w:rsidDel="00C961C2">
          <w:delText>3</w:delText>
        </w:r>
        <w:r w:rsidRPr="00342602" w:rsidDel="00C961C2">
          <w:rPr>
            <w:rFonts w:hint="eastAsia"/>
          </w:rPr>
          <w:delText>个城市的开发规模增量在</w:delText>
        </w:r>
        <w:r w:rsidRPr="00342602" w:rsidDel="00C961C2">
          <w:rPr>
            <w:rFonts w:hint="eastAsia"/>
          </w:rPr>
          <w:delText>1</w:delText>
        </w:r>
        <w:r w:rsidRPr="00342602" w:rsidDel="00C961C2">
          <w:delText>000</w:delText>
        </w:r>
        <w:r w:rsidRPr="00342602" w:rsidDel="00C961C2">
          <w:rPr>
            <w:rFonts w:hint="eastAsia"/>
          </w:rPr>
          <w:delText>～</w:delText>
        </w:r>
        <w:r w:rsidRPr="00342602" w:rsidDel="00C961C2">
          <w:delText>2000</w:delText>
        </w:r>
        <w:r w:rsidRPr="00342602" w:rsidDel="00C961C2">
          <w:rPr>
            <w:rFonts w:hint="eastAsia"/>
          </w:rPr>
          <w:delText>万</w:delText>
        </w:r>
        <w:r w:rsidRPr="00342602" w:rsidDel="00C961C2">
          <w:rPr>
            <w:rFonts w:hint="eastAsia"/>
          </w:rPr>
          <w:delText>m</w:delText>
        </w:r>
        <w:r w:rsidRPr="00342602" w:rsidDel="00C961C2">
          <w:rPr>
            <w:vertAlign w:val="superscript"/>
          </w:rPr>
          <w:delText>2</w:delText>
        </w:r>
        <w:r w:rsidRPr="00342602" w:rsidDel="00C961C2">
          <w:rPr>
            <w:rFonts w:hint="eastAsia"/>
          </w:rPr>
          <w:delText>，西安、重庆、太原和珠海的开发规模增量在</w:delText>
        </w:r>
        <w:r w:rsidRPr="00342602" w:rsidDel="00C961C2">
          <w:rPr>
            <w:rFonts w:hint="eastAsia"/>
          </w:rPr>
          <w:delText>5</w:delText>
        </w:r>
        <w:r w:rsidRPr="00342602" w:rsidDel="00C961C2">
          <w:delText>00</w:delText>
        </w:r>
        <w:r w:rsidRPr="00342602" w:rsidDel="00C961C2">
          <w:rPr>
            <w:rFonts w:hint="eastAsia"/>
          </w:rPr>
          <w:delText>～</w:delText>
        </w:r>
        <w:r w:rsidRPr="00342602" w:rsidDel="00C961C2">
          <w:delText>1000</w:delText>
        </w:r>
        <w:r w:rsidRPr="00342602" w:rsidDel="00C961C2">
          <w:rPr>
            <w:rFonts w:hint="eastAsia"/>
          </w:rPr>
          <w:delText>万</w:delText>
        </w:r>
        <w:r w:rsidRPr="00342602" w:rsidDel="00C961C2">
          <w:rPr>
            <w:rFonts w:hint="eastAsia"/>
          </w:rPr>
          <w:delText>m</w:delText>
        </w:r>
        <w:r w:rsidRPr="00342602" w:rsidDel="00C961C2">
          <w:rPr>
            <w:vertAlign w:val="superscript"/>
          </w:rPr>
          <w:delText>2</w:delText>
        </w:r>
        <w:r w:rsidRPr="00342602" w:rsidDel="00C961C2">
          <w:rPr>
            <w:rFonts w:hint="eastAsia"/>
          </w:rPr>
          <w:delText>。超大规模的地下空间开发带来大量的余泥渣土，一个普通地铁站的渣土量就</w:delText>
        </w:r>
        <w:r w:rsidRPr="00342602" w:rsidDel="00C961C2">
          <w:delText>可</w:delText>
        </w:r>
        <w:r w:rsidRPr="00342602" w:rsidDel="00C961C2">
          <w:rPr>
            <w:rFonts w:hint="eastAsia"/>
          </w:rPr>
          <w:delText>达</w:delText>
        </w:r>
        <w:r w:rsidRPr="00342602" w:rsidDel="00C961C2">
          <w:rPr>
            <w:rFonts w:hint="eastAsia"/>
          </w:rPr>
          <w:delText>9</w:delText>
        </w:r>
        <w:r w:rsidRPr="00342602" w:rsidDel="00C961C2">
          <w:rPr>
            <w:rFonts w:hint="eastAsia"/>
          </w:rPr>
          <w:delText>万</w:delText>
        </w:r>
        <w:r w:rsidRPr="00342602" w:rsidDel="00C961C2">
          <w:rPr>
            <w:rFonts w:hint="eastAsia"/>
          </w:rPr>
          <w:delText>m</w:delText>
        </w:r>
        <w:r w:rsidRPr="00342602" w:rsidDel="00C961C2">
          <w:rPr>
            <w:rFonts w:hint="eastAsia"/>
            <w:vertAlign w:val="superscript"/>
          </w:rPr>
          <w:delText>3</w:delText>
        </w:r>
        <w:r w:rsidRPr="00342602" w:rsidDel="00C961C2">
          <w:rPr>
            <w:rFonts w:hint="eastAsia"/>
          </w:rPr>
          <w:delText>。</w:delText>
        </w:r>
      </w:del>
    </w:p>
    <w:p w14:paraId="2B9FF5CB" w14:textId="214B93EB" w:rsidR="0064034D" w:rsidRPr="00342602" w:rsidRDefault="0064034D" w:rsidP="00055654">
      <w:pPr>
        <w:pStyle w:val="af3"/>
        <w:spacing w:before="156" w:after="156"/>
        <w:ind w:firstLine="480"/>
      </w:pPr>
      <w:r w:rsidRPr="00342602">
        <w:rPr>
          <w:rFonts w:hint="eastAsia"/>
        </w:rPr>
        <w:t>经有关测算，我国各城市地下空间大规模开发建设，产生的工程渣土量达</w:t>
      </w:r>
      <w:r w:rsidRPr="00342602">
        <w:rPr>
          <w:rFonts w:hint="eastAsia"/>
        </w:rPr>
        <w:t>20</w:t>
      </w:r>
      <w:r w:rsidRPr="00342602">
        <w:rPr>
          <w:rFonts w:hint="eastAsia"/>
        </w:rPr>
        <w:t>亿吨</w:t>
      </w:r>
      <w:r w:rsidRPr="00342602">
        <w:rPr>
          <w:rFonts w:hint="eastAsia"/>
        </w:rPr>
        <w:t>/</w:t>
      </w:r>
      <w:r w:rsidRPr="00342602">
        <w:rPr>
          <w:rFonts w:hint="eastAsia"/>
        </w:rPr>
        <w:t>年，浙江省每年产生的建筑垃圾约</w:t>
      </w:r>
      <w:r w:rsidRPr="00342602">
        <w:rPr>
          <w:rFonts w:hint="eastAsia"/>
        </w:rPr>
        <w:t>1.</w:t>
      </w:r>
      <w:r w:rsidRPr="00342602">
        <w:t>6</w:t>
      </w:r>
      <w:r w:rsidRPr="00342602">
        <w:rPr>
          <w:rFonts w:hint="eastAsia"/>
        </w:rPr>
        <w:t>亿吨。浙江省杭州市</w:t>
      </w:r>
      <w:del w:id="19" w:author="王永明" w:date="2020-08-08T11:34:00Z">
        <w:r w:rsidRPr="00342602" w:rsidDel="00C961C2">
          <w:rPr>
            <w:rFonts w:hint="eastAsia"/>
          </w:rPr>
          <w:delText>，</w:delText>
        </w:r>
      </w:del>
      <w:r w:rsidRPr="00342602">
        <w:rPr>
          <w:rFonts w:hint="eastAsia"/>
        </w:rPr>
        <w:t>近</w:t>
      </w:r>
      <w:r w:rsidRPr="00342602">
        <w:rPr>
          <w:rFonts w:hint="eastAsia"/>
        </w:rPr>
        <w:t>5</w:t>
      </w:r>
      <w:r w:rsidRPr="00342602">
        <w:rPr>
          <w:rFonts w:hint="eastAsia"/>
        </w:rPr>
        <w:t>年</w:t>
      </w:r>
      <w:ins w:id="20" w:author="王永明" w:date="2020-08-08T11:35:00Z">
        <w:r w:rsidR="00C961C2">
          <w:rPr>
            <w:rFonts w:hint="eastAsia"/>
          </w:rPr>
          <w:t>平均</w:t>
        </w:r>
      </w:ins>
      <w:r w:rsidRPr="00342602">
        <w:rPr>
          <w:rFonts w:hint="eastAsia"/>
        </w:rPr>
        <w:t>渣土量已达</w:t>
      </w:r>
      <w:r w:rsidRPr="00342602">
        <w:rPr>
          <w:rFonts w:hint="eastAsia"/>
        </w:rPr>
        <w:t>4000</w:t>
      </w:r>
      <w:r w:rsidRPr="00342602">
        <w:rPr>
          <w:rFonts w:hint="eastAsia"/>
        </w:rPr>
        <w:t>～</w:t>
      </w:r>
      <w:r w:rsidRPr="00342602">
        <w:rPr>
          <w:rFonts w:hint="eastAsia"/>
        </w:rPr>
        <w:t>9000</w:t>
      </w:r>
      <w:r w:rsidRPr="00342602">
        <w:rPr>
          <w:rFonts w:hint="eastAsia"/>
        </w:rPr>
        <w:t>万</w:t>
      </w:r>
      <w:r w:rsidRPr="00342602">
        <w:rPr>
          <w:rFonts w:hint="eastAsia"/>
        </w:rPr>
        <w:t>m</w:t>
      </w:r>
      <w:r w:rsidRPr="00342602">
        <w:rPr>
          <w:vertAlign w:val="superscript"/>
        </w:rPr>
        <w:t>3</w:t>
      </w:r>
      <w:r w:rsidRPr="00342602">
        <w:rPr>
          <w:rFonts w:hint="eastAsia"/>
        </w:rPr>
        <w:t>，并呈逐年平稳增长趋势（图</w:t>
      </w:r>
      <w:r w:rsidRPr="00342602">
        <w:rPr>
          <w:rFonts w:hint="eastAsia"/>
        </w:rPr>
        <w:t>2</w:t>
      </w:r>
      <w:r w:rsidRPr="00342602">
        <w:rPr>
          <w:rFonts w:hint="eastAsia"/>
        </w:rPr>
        <w:t>）。近年</w:t>
      </w:r>
      <w:r w:rsidRPr="00342602">
        <w:t>，</w:t>
      </w:r>
      <w:r w:rsidRPr="00342602">
        <w:rPr>
          <w:rFonts w:cs="Arial" w:hint="eastAsia"/>
        </w:rPr>
        <w:t>杭州市进入地铁及亚运场馆</w:t>
      </w:r>
      <w:del w:id="21" w:author="王永明" w:date="2020-08-08T11:36:00Z">
        <w:r w:rsidRPr="00342602" w:rsidDel="00C961C2">
          <w:rPr>
            <w:rFonts w:cs="Arial" w:hint="eastAsia"/>
          </w:rPr>
          <w:delText>筹建</w:delText>
        </w:r>
      </w:del>
      <w:ins w:id="22" w:author="王永明" w:date="2020-08-08T11:36:00Z">
        <w:r w:rsidR="00C961C2">
          <w:rPr>
            <w:rFonts w:cs="Arial" w:hint="eastAsia"/>
          </w:rPr>
          <w:t>建设</w:t>
        </w:r>
      </w:ins>
      <w:r w:rsidRPr="00342602">
        <w:rPr>
          <w:rFonts w:cs="Arial" w:hint="eastAsia"/>
        </w:rPr>
        <w:t>高峰期，</w:t>
      </w:r>
      <w:del w:id="23" w:author="王永明" w:date="2020-08-08T11:36:00Z">
        <w:r w:rsidRPr="00342602" w:rsidDel="00C961C2">
          <w:rPr>
            <w:rFonts w:hint="eastAsia"/>
          </w:rPr>
          <w:delText>尤其是</w:delText>
        </w:r>
      </w:del>
      <w:r w:rsidRPr="00342602">
        <w:rPr>
          <w:rFonts w:hint="eastAsia"/>
        </w:rPr>
        <w:t>2</w:t>
      </w:r>
      <w:r w:rsidRPr="00342602">
        <w:t>019</w:t>
      </w:r>
      <w:r w:rsidRPr="00342602">
        <w:rPr>
          <w:rFonts w:hint="eastAsia"/>
        </w:rPr>
        <w:t>年</w:t>
      </w:r>
      <w:r w:rsidRPr="00342602">
        <w:rPr>
          <w:rFonts w:cs="Arial" w:hint="eastAsia"/>
        </w:rPr>
        <w:t>渣土总量达到</w:t>
      </w:r>
      <w:r w:rsidRPr="00342602">
        <w:rPr>
          <w:rFonts w:cs="Arial" w:hint="eastAsia"/>
        </w:rPr>
        <w:t>1</w:t>
      </w:r>
      <w:r w:rsidRPr="00342602">
        <w:rPr>
          <w:rFonts w:cs="Arial"/>
        </w:rPr>
        <w:t>5400</w:t>
      </w:r>
      <w:r w:rsidRPr="00342602">
        <w:rPr>
          <w:rFonts w:hint="eastAsia"/>
        </w:rPr>
        <w:t>万</w:t>
      </w:r>
      <w:r w:rsidRPr="00342602">
        <w:rPr>
          <w:rFonts w:hint="eastAsia"/>
        </w:rPr>
        <w:t>m</w:t>
      </w:r>
      <w:r w:rsidRPr="00342602">
        <w:rPr>
          <w:vertAlign w:val="superscript"/>
        </w:rPr>
        <w:t>3</w:t>
      </w:r>
      <w:del w:id="24" w:author="王永明" w:date="2020-08-08T11:37:00Z">
        <w:r w:rsidRPr="00342602" w:rsidDel="00C961C2">
          <w:rPr>
            <w:rFonts w:hint="eastAsia"/>
          </w:rPr>
          <w:delText>，其中地铁等省市重点工程</w:delText>
        </w:r>
        <w:r w:rsidRPr="00342602" w:rsidDel="00C961C2">
          <w:rPr>
            <w:rFonts w:hint="eastAsia"/>
          </w:rPr>
          <w:delText>7</w:delText>
        </w:r>
        <w:r w:rsidRPr="00342602" w:rsidDel="00C961C2">
          <w:delText>200</w:delText>
        </w:r>
        <w:r w:rsidRPr="00342602" w:rsidDel="00C961C2">
          <w:rPr>
            <w:rFonts w:hint="eastAsia"/>
          </w:rPr>
          <w:delText>万</w:delText>
        </w:r>
        <w:r w:rsidRPr="00342602" w:rsidDel="00C961C2">
          <w:rPr>
            <w:rFonts w:hint="eastAsia"/>
          </w:rPr>
          <w:delText>m</w:delText>
        </w:r>
        <w:r w:rsidRPr="00342602" w:rsidDel="00C961C2">
          <w:rPr>
            <w:vertAlign w:val="superscript"/>
          </w:rPr>
          <w:delText>3</w:delText>
        </w:r>
        <w:r w:rsidRPr="00342602" w:rsidDel="00C961C2">
          <w:rPr>
            <w:rFonts w:cs="Arial" w:hint="eastAsia"/>
          </w:rPr>
          <w:delText>，其他项目</w:delText>
        </w:r>
        <w:r w:rsidRPr="00342602" w:rsidDel="00C961C2">
          <w:rPr>
            <w:rFonts w:cs="Arial" w:hint="eastAsia"/>
          </w:rPr>
          <w:delText>8</w:delText>
        </w:r>
        <w:r w:rsidRPr="00342602" w:rsidDel="00C961C2">
          <w:rPr>
            <w:rFonts w:cs="Arial"/>
          </w:rPr>
          <w:delText>200</w:delText>
        </w:r>
        <w:r w:rsidRPr="00342602" w:rsidDel="00C961C2">
          <w:rPr>
            <w:rFonts w:cs="Arial" w:hint="eastAsia"/>
          </w:rPr>
          <w:delText>万</w:delText>
        </w:r>
        <w:r w:rsidRPr="00342602" w:rsidDel="00C961C2">
          <w:rPr>
            <w:rFonts w:cs="Arial" w:hint="eastAsia"/>
          </w:rPr>
          <w:delText>m</w:delText>
        </w:r>
        <w:r w:rsidRPr="00342602" w:rsidDel="00C961C2">
          <w:rPr>
            <w:rFonts w:cs="Arial"/>
            <w:vertAlign w:val="superscript"/>
          </w:rPr>
          <w:delText>3</w:delText>
        </w:r>
      </w:del>
      <w:r w:rsidRPr="00342602">
        <w:rPr>
          <w:rFonts w:hint="eastAsia"/>
        </w:rPr>
        <w:t>。渣土</w:t>
      </w:r>
      <w:ins w:id="25" w:author="王永明" w:date="2020-08-08T11:38:00Z">
        <w:r w:rsidR="00C961C2">
          <w:rPr>
            <w:rFonts w:hint="eastAsia"/>
          </w:rPr>
          <w:t>产出</w:t>
        </w:r>
      </w:ins>
      <w:del w:id="26" w:author="王永明" w:date="2020-08-08T11:38:00Z">
        <w:r w:rsidRPr="00342602" w:rsidDel="00C961C2">
          <w:rPr>
            <w:rFonts w:hint="eastAsia"/>
          </w:rPr>
          <w:delText>的产生空间和时间分布很不均衡，</w:delText>
        </w:r>
      </w:del>
      <w:r w:rsidRPr="00342602">
        <w:rPr>
          <w:rFonts w:hint="eastAsia"/>
        </w:rPr>
        <w:t>主要在城市建设较集中的余杭、西湖、萧山、拱墅</w:t>
      </w:r>
      <w:r w:rsidRPr="00342602">
        <w:rPr>
          <w:rFonts w:hint="eastAsia"/>
        </w:rPr>
        <w:t>4</w:t>
      </w:r>
      <w:r w:rsidRPr="00342602">
        <w:rPr>
          <w:rFonts w:hint="eastAsia"/>
        </w:rPr>
        <w:t>区。以余杭区为例，</w:t>
      </w:r>
      <w:r w:rsidRPr="00342602">
        <w:rPr>
          <w:rFonts w:hint="eastAsia"/>
        </w:rPr>
        <w:t>2</w:t>
      </w:r>
      <w:r w:rsidRPr="00342602">
        <w:t>019</w:t>
      </w:r>
      <w:r w:rsidRPr="00342602">
        <w:rPr>
          <w:rFonts w:hint="eastAsia"/>
        </w:rPr>
        <w:t>年余杭</w:t>
      </w:r>
      <w:r w:rsidRPr="00342602">
        <w:rPr>
          <w:rFonts w:hint="eastAsia"/>
        </w:rPr>
        <w:lastRenderedPageBreak/>
        <w:t>区全区开工建设的项目共计</w:t>
      </w:r>
      <w:r w:rsidRPr="00342602">
        <w:rPr>
          <w:rFonts w:hint="eastAsia"/>
        </w:rPr>
        <w:t>3</w:t>
      </w:r>
      <w:r w:rsidRPr="00342602">
        <w:t>10</w:t>
      </w:r>
      <w:r w:rsidRPr="00342602">
        <w:rPr>
          <w:rFonts w:hint="eastAsia"/>
        </w:rPr>
        <w:t>项，其中政府投资项目</w:t>
      </w:r>
      <w:r w:rsidRPr="00342602">
        <w:rPr>
          <w:rFonts w:hint="eastAsia"/>
        </w:rPr>
        <w:t>2</w:t>
      </w:r>
      <w:r w:rsidRPr="00342602">
        <w:t>72</w:t>
      </w:r>
      <w:r w:rsidRPr="00342602">
        <w:rPr>
          <w:rFonts w:hint="eastAsia"/>
        </w:rPr>
        <w:t>个，共计产生渣土约</w:t>
      </w:r>
      <w:r w:rsidRPr="00342602">
        <w:rPr>
          <w:rFonts w:hint="eastAsia"/>
        </w:rPr>
        <w:t>4</w:t>
      </w:r>
      <w:r w:rsidRPr="00342602">
        <w:t>485</w:t>
      </w:r>
      <w:r w:rsidRPr="00342602">
        <w:rPr>
          <w:rFonts w:cs="Arial" w:hint="eastAsia"/>
        </w:rPr>
        <w:t>m</w:t>
      </w:r>
      <w:r w:rsidRPr="00342602">
        <w:rPr>
          <w:rFonts w:cs="Arial"/>
          <w:vertAlign w:val="superscript"/>
        </w:rPr>
        <w:t>3</w:t>
      </w:r>
      <w:r w:rsidRPr="00342602">
        <w:rPr>
          <w:rFonts w:hint="eastAsia"/>
        </w:rPr>
        <w:t>。</w:t>
      </w:r>
      <w:moveFromRangeStart w:id="27" w:author="王永明" w:date="2020-08-08T11:41:00Z" w:name="move47779278"/>
      <w:moveFrom w:id="28" w:author="王永明" w:date="2020-08-08T11:41:00Z">
        <w:r w:rsidR="009C44EE" w:rsidRPr="00342602" w:rsidDel="00C961C2">
          <w:rPr>
            <w:rFonts w:hint="eastAsia"/>
          </w:rPr>
          <w:t>显然，杭州市每年有大量、</w:t>
        </w:r>
        <w:r w:rsidR="009C44EE" w:rsidRPr="00342602" w:rsidDel="00C961C2">
          <w:t>多源</w:t>
        </w:r>
        <w:r w:rsidR="009C44EE" w:rsidRPr="00342602" w:rsidDel="00C961C2">
          <w:rPr>
            <w:rFonts w:hint="eastAsia"/>
          </w:rPr>
          <w:t>的余泥渣土需要处置</w:t>
        </w:r>
        <w:r w:rsidR="009C44EE" w:rsidRPr="00342602" w:rsidDel="00C961C2">
          <w:rPr>
            <w:rFonts w:hint="eastAsia"/>
            <w:vertAlign w:val="superscript"/>
          </w:rPr>
          <w:t>[</w:t>
        </w:r>
        <w:r w:rsidR="009C44EE" w:rsidRPr="00342602" w:rsidDel="00C961C2">
          <w:rPr>
            <w:vertAlign w:val="superscript"/>
          </w:rPr>
          <w:t>1]</w:t>
        </w:r>
        <w:r w:rsidR="009C44EE" w:rsidRPr="00342602" w:rsidDel="00C961C2">
          <w:rPr>
            <w:rFonts w:hint="eastAsia"/>
          </w:rPr>
          <w:t>。</w:t>
        </w:r>
      </w:moveFrom>
      <w:moveFromRangeEnd w:id="27"/>
      <w:r w:rsidRPr="00342602">
        <w:rPr>
          <w:rFonts w:hint="eastAsia"/>
        </w:rPr>
        <w:t>根据</w:t>
      </w:r>
      <w:r w:rsidRPr="00342602">
        <w:t>城市发展规划，</w:t>
      </w:r>
      <w:r w:rsidRPr="00342602">
        <w:rPr>
          <w:rFonts w:hint="eastAsia"/>
        </w:rPr>
        <w:t>至</w:t>
      </w:r>
      <w:r w:rsidRPr="00342602">
        <w:rPr>
          <w:rFonts w:hint="eastAsia"/>
        </w:rPr>
        <w:t>2021</w:t>
      </w:r>
      <w:r w:rsidRPr="00342602">
        <w:rPr>
          <w:rFonts w:hint="eastAsia"/>
        </w:rPr>
        <w:t>年杭州将建成</w:t>
      </w:r>
      <w:r w:rsidRPr="00342602">
        <w:rPr>
          <w:rFonts w:hint="eastAsia"/>
        </w:rPr>
        <w:t>12</w:t>
      </w:r>
      <w:r w:rsidRPr="00342602">
        <w:rPr>
          <w:rFonts w:hint="eastAsia"/>
        </w:rPr>
        <w:t>条共</w:t>
      </w:r>
      <w:r w:rsidRPr="00342602">
        <w:rPr>
          <w:rFonts w:hint="eastAsia"/>
        </w:rPr>
        <w:t>446</w:t>
      </w:r>
      <w:r w:rsidRPr="00342602">
        <w:rPr>
          <w:rFonts w:hint="eastAsia"/>
        </w:rPr>
        <w:t>公里的城市快速轨道交通网，不仅能直达机场，还能快速抵达临安、绍兴</w:t>
      </w:r>
      <w:r w:rsidR="002C06B0" w:rsidRPr="00342602">
        <w:rPr>
          <w:rFonts w:hint="eastAsia"/>
        </w:rPr>
        <w:t>等城市</w:t>
      </w:r>
      <w:del w:id="29" w:author="王永明" w:date="2020-08-08T11:38:00Z">
        <w:r w:rsidRPr="00342602" w:rsidDel="00C961C2">
          <w:rPr>
            <w:rFonts w:hint="eastAsia"/>
          </w:rPr>
          <w:delText>，</w:delText>
        </w:r>
      </w:del>
      <w:ins w:id="30" w:author="王永明" w:date="2020-08-08T11:38:00Z">
        <w:r w:rsidR="00C961C2">
          <w:rPr>
            <w:rFonts w:hint="eastAsia"/>
          </w:rPr>
          <w:t>。</w:t>
        </w:r>
      </w:ins>
      <w:moveToRangeStart w:id="31" w:author="王永明" w:date="2020-08-08T11:41:00Z" w:name="move47779278"/>
      <w:moveTo w:id="32" w:author="王永明" w:date="2020-08-08T11:41:00Z">
        <w:del w:id="33" w:author="王永明" w:date="2020-08-08T11:42:00Z">
          <w:r w:rsidR="00C961C2" w:rsidRPr="00342602" w:rsidDel="00C961C2">
            <w:rPr>
              <w:rFonts w:hint="eastAsia"/>
            </w:rPr>
            <w:delText>显然</w:delText>
          </w:r>
        </w:del>
      </w:moveTo>
      <w:ins w:id="34" w:author="王永明" w:date="2020-08-08T11:42:00Z">
        <w:r w:rsidR="00C961C2">
          <w:rPr>
            <w:rFonts w:hint="eastAsia"/>
          </w:rPr>
          <w:t>可以预测</w:t>
        </w:r>
      </w:ins>
      <w:moveTo w:id="35" w:author="王永明" w:date="2020-08-08T11:41:00Z">
        <w:r w:rsidR="00C961C2" w:rsidRPr="00342602">
          <w:rPr>
            <w:rFonts w:hint="eastAsia"/>
          </w:rPr>
          <w:t>，</w:t>
        </w:r>
      </w:moveTo>
      <w:ins w:id="36" w:author="王永明" w:date="2020-08-08T11:42:00Z">
        <w:r w:rsidR="00C961C2">
          <w:rPr>
            <w:rFonts w:hint="eastAsia"/>
          </w:rPr>
          <w:t>现在和可见的将来，浙江省和</w:t>
        </w:r>
      </w:ins>
      <w:moveTo w:id="37" w:author="王永明" w:date="2020-08-08T11:41:00Z">
        <w:r w:rsidR="00C961C2" w:rsidRPr="00342602">
          <w:rPr>
            <w:rFonts w:hint="eastAsia"/>
          </w:rPr>
          <w:t>杭州市</w:t>
        </w:r>
        <w:del w:id="38" w:author="王永明" w:date="2020-08-08T11:42:00Z">
          <w:r w:rsidR="00C961C2" w:rsidRPr="00342602" w:rsidDel="00C961C2">
            <w:rPr>
              <w:rFonts w:hint="eastAsia"/>
            </w:rPr>
            <w:delText>每年有</w:delText>
          </w:r>
        </w:del>
      </w:moveTo>
      <w:ins w:id="39" w:author="王永明" w:date="2020-08-08T11:42:00Z">
        <w:r w:rsidR="00C961C2">
          <w:rPr>
            <w:rFonts w:hint="eastAsia"/>
          </w:rPr>
          <w:t>都会产生</w:t>
        </w:r>
      </w:ins>
      <w:moveTo w:id="40" w:author="王永明" w:date="2020-08-08T11:41:00Z">
        <w:r w:rsidR="00C961C2" w:rsidRPr="00342602">
          <w:rPr>
            <w:rFonts w:hint="eastAsia"/>
          </w:rPr>
          <w:t>大量、</w:t>
        </w:r>
        <w:r w:rsidR="00C961C2" w:rsidRPr="00342602">
          <w:t>多源</w:t>
        </w:r>
        <w:r w:rsidR="00C961C2" w:rsidRPr="00342602">
          <w:rPr>
            <w:rFonts w:hint="eastAsia"/>
          </w:rPr>
          <w:t>的余泥渣土</w:t>
        </w:r>
        <w:del w:id="41" w:author="王永明" w:date="2020-08-08T11:43:00Z">
          <w:r w:rsidR="00C961C2" w:rsidRPr="00342602" w:rsidDel="00C961C2">
            <w:rPr>
              <w:rFonts w:hint="eastAsia"/>
            </w:rPr>
            <w:delText>需要处置</w:delText>
          </w:r>
        </w:del>
        <w:r w:rsidR="00C961C2" w:rsidRPr="00342602">
          <w:rPr>
            <w:rFonts w:hint="eastAsia"/>
            <w:vertAlign w:val="superscript"/>
          </w:rPr>
          <w:t>[</w:t>
        </w:r>
        <w:r w:rsidR="00C961C2" w:rsidRPr="00342602">
          <w:rPr>
            <w:vertAlign w:val="superscript"/>
          </w:rPr>
          <w:t>1]</w:t>
        </w:r>
        <w:del w:id="42" w:author="王永明" w:date="2020-08-08T11:43:00Z">
          <w:r w:rsidR="00C961C2" w:rsidRPr="00342602" w:rsidDel="00C961C2">
            <w:rPr>
              <w:rFonts w:hint="eastAsia"/>
            </w:rPr>
            <w:delText>。</w:delText>
          </w:r>
        </w:del>
      </w:moveTo>
      <w:moveToRangeEnd w:id="31"/>
      <w:del w:id="43" w:author="王永明" w:date="2020-08-08T11:43:00Z">
        <w:r w:rsidRPr="00342602" w:rsidDel="00C961C2">
          <w:rPr>
            <w:rFonts w:hint="eastAsia"/>
          </w:rPr>
          <w:delText>渣土远期产生水平仍将持续维持高位。</w:delText>
        </w:r>
      </w:del>
      <w:ins w:id="44" w:author="王永明" w:date="2020-08-08T11:43:00Z">
        <w:r w:rsidR="00C961C2" w:rsidRPr="00342602">
          <w:rPr>
            <w:rFonts w:hint="eastAsia"/>
          </w:rPr>
          <w:t>。</w:t>
        </w:r>
      </w:ins>
    </w:p>
    <w:p w14:paraId="32A52AB7" w14:textId="4D8ED640" w:rsidR="00DF012D" w:rsidRPr="00342602" w:rsidRDefault="00B50569" w:rsidP="00E03FBA">
      <w:pPr>
        <w:pStyle w:val="ae"/>
      </w:pPr>
      <w:r w:rsidRPr="00342602">
        <w:rPr>
          <w:rFonts w:hint="eastAsia"/>
          <w:noProof/>
        </w:rPr>
        <w:drawing>
          <wp:inline distT="0" distB="0" distL="0" distR="0" wp14:anchorId="65CF67C8" wp14:editId="792967EE">
            <wp:extent cx="5276850" cy="274320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t="3773" b="28302"/>
                    <a:stretch>
                      <a:fillRect/>
                    </a:stretch>
                  </pic:blipFill>
                  <pic:spPr bwMode="auto">
                    <a:xfrm>
                      <a:off x="0" y="0"/>
                      <a:ext cx="5276850" cy="2743200"/>
                    </a:xfrm>
                    <a:prstGeom prst="rect">
                      <a:avLst/>
                    </a:prstGeom>
                    <a:noFill/>
                    <a:ln>
                      <a:noFill/>
                    </a:ln>
                  </pic:spPr>
                </pic:pic>
              </a:graphicData>
            </a:graphic>
          </wp:inline>
        </w:drawing>
      </w:r>
    </w:p>
    <w:p w14:paraId="05646A47" w14:textId="6AEA9866" w:rsidR="00DF012D" w:rsidRPr="00342602" w:rsidRDefault="00D22D34" w:rsidP="00FC20AB">
      <w:pPr>
        <w:pStyle w:val="ae"/>
      </w:pPr>
      <w:r w:rsidRPr="00342602">
        <w:rPr>
          <w:rFonts w:hint="eastAsia"/>
        </w:rPr>
        <w:t>图</w:t>
      </w:r>
      <w:r w:rsidRPr="00342602">
        <w:rPr>
          <w:rFonts w:hint="eastAsia"/>
        </w:rPr>
        <w:t xml:space="preserve"> </w:t>
      </w:r>
      <w:r w:rsidRPr="00342602">
        <w:fldChar w:fldCharType="begin"/>
      </w:r>
      <w:r w:rsidRPr="00342602">
        <w:instrText xml:space="preserve"> </w:instrText>
      </w:r>
      <w:r w:rsidRPr="00342602">
        <w:rPr>
          <w:rFonts w:hint="eastAsia"/>
        </w:rPr>
        <w:instrText xml:space="preserve">SEQ </w:instrText>
      </w:r>
      <w:r w:rsidRPr="00342602">
        <w:rPr>
          <w:rFonts w:hint="eastAsia"/>
        </w:rPr>
        <w:instrText>图</w:instrText>
      </w:r>
      <w:r w:rsidRPr="00342602">
        <w:rPr>
          <w:rFonts w:hint="eastAsia"/>
        </w:rPr>
        <w:instrText xml:space="preserve"> \* ARABIC</w:instrText>
      </w:r>
      <w:r w:rsidRPr="00342602">
        <w:instrText xml:space="preserve"> </w:instrText>
      </w:r>
      <w:r w:rsidRPr="00342602">
        <w:fldChar w:fldCharType="separate"/>
      </w:r>
      <w:r w:rsidR="005243CC">
        <w:rPr>
          <w:noProof/>
        </w:rPr>
        <w:t>2</w:t>
      </w:r>
      <w:r w:rsidRPr="00342602">
        <w:fldChar w:fldCharType="end"/>
      </w:r>
      <w:r w:rsidR="00DF012D" w:rsidRPr="00342602">
        <w:t xml:space="preserve">  </w:t>
      </w:r>
      <w:r w:rsidR="00DF012D" w:rsidRPr="00342602">
        <w:rPr>
          <w:rFonts w:hint="eastAsia"/>
        </w:rPr>
        <w:t>2014</w:t>
      </w:r>
      <w:r w:rsidR="00DF012D" w:rsidRPr="00342602">
        <w:rPr>
          <w:rFonts w:hint="eastAsia"/>
        </w:rPr>
        <w:t>～</w:t>
      </w:r>
      <w:r w:rsidR="00DF012D" w:rsidRPr="00342602">
        <w:rPr>
          <w:rFonts w:hint="eastAsia"/>
        </w:rPr>
        <w:t>2019</w:t>
      </w:r>
      <w:r w:rsidR="00DF012D" w:rsidRPr="00342602">
        <w:rPr>
          <w:rFonts w:hint="eastAsia"/>
        </w:rPr>
        <w:t>年渣土产生量及年增长率</w:t>
      </w:r>
      <w:r w:rsidR="009C44EE" w:rsidRPr="00342602">
        <w:rPr>
          <w:vertAlign w:val="superscript"/>
        </w:rPr>
        <w:fldChar w:fldCharType="begin"/>
      </w:r>
      <w:r w:rsidR="009C44EE" w:rsidRPr="00342602">
        <w:rPr>
          <w:vertAlign w:val="superscript"/>
        </w:rPr>
        <w:instrText xml:space="preserve"> REF _Ref47431029 \r \h </w:instrText>
      </w:r>
      <w:r w:rsidR="00342602" w:rsidRPr="00342602">
        <w:rPr>
          <w:vertAlign w:val="superscript"/>
        </w:rPr>
        <w:instrText xml:space="preserve"> \* MERGEFORMAT </w:instrText>
      </w:r>
      <w:r w:rsidR="009C44EE" w:rsidRPr="00342602">
        <w:rPr>
          <w:vertAlign w:val="superscript"/>
        </w:rPr>
      </w:r>
      <w:r w:rsidR="009C44EE" w:rsidRPr="00342602">
        <w:rPr>
          <w:vertAlign w:val="superscript"/>
        </w:rPr>
        <w:fldChar w:fldCharType="separate"/>
      </w:r>
      <w:r w:rsidR="009C44EE" w:rsidRPr="00342602">
        <w:rPr>
          <w:vertAlign w:val="superscript"/>
        </w:rPr>
        <w:t>[1]</w:t>
      </w:r>
      <w:r w:rsidR="009C44EE" w:rsidRPr="00342602">
        <w:rPr>
          <w:vertAlign w:val="superscript"/>
        </w:rPr>
        <w:fldChar w:fldCharType="end"/>
      </w:r>
    </w:p>
    <w:p w14:paraId="784DD751" w14:textId="01339023" w:rsidR="0064034D" w:rsidRPr="00342602" w:rsidDel="00C961C2" w:rsidRDefault="0064034D" w:rsidP="00D22D34">
      <w:pPr>
        <w:pStyle w:val="af3"/>
        <w:spacing w:before="156" w:after="156"/>
        <w:ind w:firstLine="480"/>
        <w:rPr>
          <w:del w:id="45" w:author="王永明" w:date="2020-08-08T11:44:00Z"/>
        </w:rPr>
      </w:pPr>
      <w:del w:id="46" w:author="王永明" w:date="2020-08-08T11:44:00Z">
        <w:r w:rsidRPr="00342602" w:rsidDel="00C961C2">
          <w:rPr>
            <w:rFonts w:hint="eastAsia"/>
          </w:rPr>
          <w:delText>可见</w:delText>
        </w:r>
        <w:r w:rsidRPr="00342602" w:rsidDel="00C961C2">
          <w:delText>，</w:delText>
        </w:r>
        <w:r w:rsidRPr="00342602" w:rsidDel="00C961C2">
          <w:rPr>
            <w:rFonts w:hint="eastAsia"/>
          </w:rPr>
          <w:delText>城市</w:delText>
        </w:r>
        <w:r w:rsidRPr="00342602" w:rsidDel="00C961C2">
          <w:delText>建设</w:delText>
        </w:r>
        <w:r w:rsidRPr="00342602" w:rsidDel="00C961C2">
          <w:rPr>
            <w:rFonts w:hint="eastAsia"/>
          </w:rPr>
          <w:delText>过程中</w:delText>
        </w:r>
        <w:r w:rsidRPr="00342602" w:rsidDel="00C961C2">
          <w:delText>产生</w:delText>
        </w:r>
        <w:r w:rsidRPr="00342602" w:rsidDel="00C961C2">
          <w:rPr>
            <w:rFonts w:hint="eastAsia"/>
          </w:rPr>
          <w:delText>的如此巨量的余泥渣土，必须利用现代科技，</w:delText>
        </w:r>
      </w:del>
      <w:del w:id="47" w:author="王永明" w:date="2020-08-08T11:43:00Z">
        <w:r w:rsidRPr="00342602" w:rsidDel="00C961C2">
          <w:rPr>
            <w:rFonts w:hint="eastAsia"/>
          </w:rPr>
          <w:delText>建立科学、经济、环保的处置机制。</w:delText>
        </w:r>
      </w:del>
    </w:p>
    <w:p w14:paraId="1F12788A" w14:textId="40806F6B" w:rsidR="003B0B90" w:rsidRPr="00342602" w:rsidRDefault="0064034D" w:rsidP="00452C72">
      <w:pPr>
        <w:pStyle w:val="af3"/>
        <w:spacing w:before="156" w:after="156"/>
        <w:ind w:firstLine="480"/>
        <w:rPr>
          <w:rFonts w:hint="eastAsia"/>
        </w:rPr>
      </w:pPr>
      <w:r w:rsidRPr="00342602">
        <w:rPr>
          <w:rFonts w:hint="eastAsia"/>
        </w:rPr>
        <w:t>然而，目前城市</w:t>
      </w:r>
      <w:r w:rsidRPr="00342602">
        <w:t>建设的</w:t>
      </w:r>
      <w:r w:rsidRPr="00342602">
        <w:rPr>
          <w:rFonts w:hint="eastAsia"/>
        </w:rPr>
        <w:t>余泥渣土处置手段较为单一，各主要城市余泥渣土的主要处置方式见表</w:t>
      </w:r>
      <w:r w:rsidRPr="00342602">
        <w:rPr>
          <w:rFonts w:hint="eastAsia"/>
        </w:rPr>
        <w:t>1</w:t>
      </w:r>
      <w:del w:id="48" w:author="王永明" w:date="2020-08-08T11:55:00Z">
        <w:r w:rsidRPr="00342602" w:rsidDel="003B0B90">
          <w:rPr>
            <w:rFonts w:hint="eastAsia"/>
          </w:rPr>
          <w:delText>。可见</w:delText>
        </w:r>
      </w:del>
      <w:r w:rsidRPr="00342602">
        <w:t>，</w:t>
      </w:r>
      <w:ins w:id="49" w:author="王永明" w:date="2020-08-08T11:51:00Z">
        <w:r w:rsidR="00961D9A" w:rsidRPr="00342602">
          <w:rPr>
            <w:rFonts w:hint="eastAsia"/>
          </w:rPr>
          <w:t>外运与</w:t>
        </w:r>
      </w:ins>
      <w:r w:rsidRPr="00342602">
        <w:rPr>
          <w:rFonts w:hint="eastAsia"/>
        </w:rPr>
        <w:t>填埋受纳</w:t>
      </w:r>
      <w:del w:id="50" w:author="王永明" w:date="2020-08-08T11:51:00Z">
        <w:r w:rsidRPr="00342602" w:rsidDel="00961D9A">
          <w:rPr>
            <w:rFonts w:hint="eastAsia"/>
          </w:rPr>
          <w:delText>与外运</w:delText>
        </w:r>
      </w:del>
      <w:r w:rsidRPr="00342602">
        <w:rPr>
          <w:rFonts w:hint="eastAsia"/>
        </w:rPr>
        <w:t>是最主要的处置手段。</w:t>
      </w:r>
      <w:del w:id="51" w:author="王永明" w:date="2020-08-08T11:56:00Z">
        <w:r w:rsidRPr="00342602" w:rsidDel="003B0B90">
          <w:rPr>
            <w:rFonts w:hint="eastAsia"/>
          </w:rPr>
          <w:delText>目前，</w:delText>
        </w:r>
      </w:del>
      <w:r w:rsidRPr="00342602">
        <w:rPr>
          <w:rFonts w:hint="eastAsia"/>
        </w:rPr>
        <w:t>杭州市</w:t>
      </w:r>
      <w:ins w:id="52" w:author="王永明" w:date="2020-08-08T11:59:00Z">
        <w:r w:rsidR="004C2533">
          <w:rPr>
            <w:rFonts w:hint="eastAsia"/>
          </w:rPr>
          <w:t>余泥</w:t>
        </w:r>
      </w:ins>
      <w:r w:rsidRPr="00342602">
        <w:rPr>
          <w:rFonts w:hint="eastAsia"/>
        </w:rPr>
        <w:t>渣土的处置方式也以外运为主，运往德清、海宁消纳，甚至</w:t>
      </w:r>
      <w:r w:rsidRPr="00342602">
        <w:t>远达</w:t>
      </w:r>
      <w:r w:rsidRPr="00342602">
        <w:rPr>
          <w:rFonts w:hint="eastAsia"/>
        </w:rPr>
        <w:t>江苏宜兴，</w:t>
      </w:r>
      <w:r w:rsidR="009C44EE" w:rsidRPr="00342602">
        <w:rPr>
          <w:rFonts w:hint="eastAsia"/>
        </w:rPr>
        <w:t>外运</w:t>
      </w:r>
      <w:r w:rsidRPr="00342602">
        <w:rPr>
          <w:rFonts w:hint="eastAsia"/>
        </w:rPr>
        <w:t>占比达</w:t>
      </w:r>
      <w:r w:rsidRPr="00342602">
        <w:rPr>
          <w:rFonts w:hint="eastAsia"/>
        </w:rPr>
        <w:t>4</w:t>
      </w:r>
      <w:r w:rsidRPr="00342602">
        <w:t>6</w:t>
      </w:r>
      <w:r w:rsidRPr="00342602">
        <w:rPr>
          <w:rFonts w:hint="eastAsia"/>
        </w:rPr>
        <w:t>%</w:t>
      </w:r>
      <w:r w:rsidRPr="00342602">
        <w:rPr>
          <w:rFonts w:hint="eastAsia"/>
        </w:rPr>
        <w:t>。但是，随着环保意识的提高，各地政府纷纷编制本地渣土消纳计划，渣土外运的末端消纳容量快速下降</w:t>
      </w:r>
      <w:ins w:id="53" w:author="王永明" w:date="2020-08-08T12:16:00Z">
        <w:r w:rsidR="00CC1B7E">
          <w:rPr>
            <w:rFonts w:hint="eastAsia"/>
          </w:rPr>
          <w:t>，而城市受纳场的建设速度远跟不上</w:t>
        </w:r>
      </w:ins>
      <w:ins w:id="54" w:author="王永明" w:date="2020-08-08T12:17:00Z">
        <w:r w:rsidR="00C27F4B">
          <w:rPr>
            <w:rFonts w:hint="eastAsia"/>
          </w:rPr>
          <w:t>受纳</w:t>
        </w:r>
        <w:r w:rsidR="00CC1B7E">
          <w:rPr>
            <w:rFonts w:hint="eastAsia"/>
          </w:rPr>
          <w:t>需求</w:t>
        </w:r>
      </w:ins>
      <w:del w:id="55" w:author="王永明" w:date="2020-08-08T11:48:00Z">
        <w:r w:rsidRPr="00342602" w:rsidDel="00961D9A">
          <w:rPr>
            <w:rFonts w:hint="eastAsia"/>
          </w:rPr>
          <w:delText>。</w:delText>
        </w:r>
      </w:del>
      <w:ins w:id="56" w:author="王永明" w:date="2020-08-08T11:53:00Z">
        <w:r w:rsidR="00961D9A">
          <w:rPr>
            <w:rFonts w:hint="eastAsia"/>
          </w:rPr>
          <w:t>。</w:t>
        </w:r>
      </w:ins>
      <w:ins w:id="57" w:author="王永明" w:date="2020-08-08T11:54:00Z">
        <w:r w:rsidR="00961D9A" w:rsidRPr="00342602">
          <w:t>城市渣土</w:t>
        </w:r>
        <w:r w:rsidR="00961D9A" w:rsidRPr="00342602">
          <w:rPr>
            <w:rFonts w:hint="eastAsia"/>
          </w:rPr>
          <w:t>处置</w:t>
        </w:r>
        <w:r w:rsidR="00961D9A" w:rsidRPr="00342602">
          <w:t>问题日益突出</w:t>
        </w:r>
        <w:r w:rsidR="00961D9A" w:rsidRPr="00342602">
          <w:rPr>
            <w:rFonts w:hint="eastAsia"/>
          </w:rPr>
          <w:t>，</w:t>
        </w:r>
        <w:r w:rsidR="00961D9A" w:rsidRPr="00342602">
          <w:rPr>
            <w:rFonts w:ascii="楷体" w:hAnsi="楷体"/>
          </w:rPr>
          <w:t>“</w:t>
        </w:r>
        <w:r w:rsidR="00961D9A" w:rsidRPr="00342602">
          <w:rPr>
            <w:rFonts w:ascii="楷体" w:hAnsi="楷体" w:hint="eastAsia"/>
          </w:rPr>
          <w:t>渣土</w:t>
        </w:r>
        <w:r w:rsidR="00961D9A" w:rsidRPr="00342602">
          <w:rPr>
            <w:rFonts w:ascii="楷体" w:hAnsi="楷体"/>
          </w:rPr>
          <w:t>围城</w:t>
        </w:r>
        <w:r w:rsidR="00961D9A" w:rsidRPr="00342602">
          <w:rPr>
            <w:rFonts w:ascii="楷体" w:hAnsi="楷体"/>
          </w:rPr>
          <w:t>”</w:t>
        </w:r>
        <w:r w:rsidR="00961D9A" w:rsidRPr="00342602">
          <w:rPr>
            <w:rFonts w:hint="eastAsia"/>
          </w:rPr>
          <w:t>的隐疾已</w:t>
        </w:r>
        <w:r w:rsidR="00961D9A" w:rsidRPr="00342602">
          <w:t>成为很多城市发展的痛点</w:t>
        </w:r>
        <w:r w:rsidR="00961D9A" w:rsidRPr="00342602">
          <w:rPr>
            <w:vertAlign w:val="superscript"/>
          </w:rPr>
          <w:fldChar w:fldCharType="begin"/>
        </w:r>
        <w:r w:rsidR="00961D9A" w:rsidRPr="00342602">
          <w:rPr>
            <w:vertAlign w:val="superscript"/>
          </w:rPr>
          <w:instrText xml:space="preserve"> REF _Ref47431207 \r \h  \* MERGEFORMAT </w:instrText>
        </w:r>
        <w:r w:rsidR="00961D9A" w:rsidRPr="00342602">
          <w:rPr>
            <w:vertAlign w:val="superscript"/>
          </w:rPr>
        </w:r>
        <w:r w:rsidR="00961D9A" w:rsidRPr="00342602">
          <w:rPr>
            <w:vertAlign w:val="superscript"/>
          </w:rPr>
          <w:fldChar w:fldCharType="separate"/>
        </w:r>
        <w:r w:rsidR="00961D9A" w:rsidRPr="00342602">
          <w:rPr>
            <w:vertAlign w:val="superscript"/>
          </w:rPr>
          <w:t>[3]</w:t>
        </w:r>
        <w:r w:rsidR="00961D9A" w:rsidRPr="00342602">
          <w:rPr>
            <w:vertAlign w:val="superscript"/>
          </w:rPr>
          <w:fldChar w:fldCharType="end"/>
        </w:r>
        <w:r w:rsidR="00961D9A">
          <w:rPr>
            <w:rFonts w:hint="eastAsia"/>
          </w:rPr>
          <w:t>，需要利用现代科技，建立</w:t>
        </w:r>
        <w:r w:rsidR="00961D9A" w:rsidRPr="00342602">
          <w:rPr>
            <w:rFonts w:hint="eastAsia"/>
          </w:rPr>
          <w:t>科学、经济、环保的处置机制</w:t>
        </w:r>
        <w:r w:rsidR="00961D9A">
          <w:rPr>
            <w:rFonts w:hint="eastAsia"/>
          </w:rPr>
          <w:t>。</w:t>
        </w:r>
      </w:ins>
    </w:p>
    <w:p w14:paraId="04B053E5" w14:textId="26B55032" w:rsidR="00DF012D" w:rsidRPr="00342602" w:rsidRDefault="00D22D34" w:rsidP="00FC20AB">
      <w:pPr>
        <w:pStyle w:val="ae"/>
        <w:rPr>
          <w:rFonts w:ascii="宋体" w:hAnsi="宋体"/>
          <w:kern w:val="0"/>
        </w:rPr>
      </w:pPr>
      <w:r w:rsidRPr="00342602">
        <w:rPr>
          <w:rFonts w:hint="eastAsia"/>
        </w:rPr>
        <w:t>表</w:t>
      </w:r>
      <w:r w:rsidRPr="00342602">
        <w:rPr>
          <w:rFonts w:hint="eastAsia"/>
        </w:rPr>
        <w:t xml:space="preserve"> </w:t>
      </w:r>
      <w:r w:rsidRPr="00342602">
        <w:fldChar w:fldCharType="begin"/>
      </w:r>
      <w:r w:rsidRPr="00342602">
        <w:instrText xml:space="preserve"> </w:instrText>
      </w:r>
      <w:r w:rsidRPr="00342602">
        <w:rPr>
          <w:rFonts w:hint="eastAsia"/>
        </w:rPr>
        <w:instrText xml:space="preserve">SEQ </w:instrText>
      </w:r>
      <w:r w:rsidRPr="00342602">
        <w:rPr>
          <w:rFonts w:hint="eastAsia"/>
        </w:rPr>
        <w:instrText>表</w:instrText>
      </w:r>
      <w:r w:rsidRPr="00342602">
        <w:rPr>
          <w:rFonts w:hint="eastAsia"/>
        </w:rPr>
        <w:instrText xml:space="preserve"> \* ARABIC</w:instrText>
      </w:r>
      <w:r w:rsidRPr="00342602">
        <w:instrText xml:space="preserve"> </w:instrText>
      </w:r>
      <w:r w:rsidRPr="00342602">
        <w:fldChar w:fldCharType="separate"/>
      </w:r>
      <w:r w:rsidR="009A192E">
        <w:rPr>
          <w:noProof/>
        </w:rPr>
        <w:t>1</w:t>
      </w:r>
      <w:r w:rsidRPr="00342602">
        <w:fldChar w:fldCharType="end"/>
      </w:r>
      <w:r w:rsidR="00DF012D" w:rsidRPr="00342602">
        <w:rPr>
          <w:rFonts w:ascii="宋体" w:hAnsi="宋体" w:hint="eastAsia"/>
          <w:kern w:val="0"/>
        </w:rPr>
        <w:t>国内城市渣土主要处置方式</w:t>
      </w:r>
      <w:r w:rsidR="00DF012D" w:rsidRPr="00342602">
        <w:rPr>
          <w:vertAlign w:val="superscript"/>
        </w:rPr>
        <w:fldChar w:fldCharType="begin"/>
      </w:r>
      <w:r w:rsidR="00DF012D" w:rsidRPr="00342602">
        <w:rPr>
          <w:vertAlign w:val="superscript"/>
        </w:rPr>
        <w:instrText xml:space="preserve"> REF _Ref47431343 \r \h  \* MERGEFORMAT </w:instrText>
      </w:r>
      <w:r w:rsidR="00DF012D" w:rsidRPr="00342602">
        <w:rPr>
          <w:vertAlign w:val="superscript"/>
        </w:rPr>
      </w:r>
      <w:r w:rsidR="00DF012D" w:rsidRPr="00342602">
        <w:rPr>
          <w:vertAlign w:val="superscript"/>
        </w:rPr>
        <w:fldChar w:fldCharType="separate"/>
      </w:r>
      <w:r w:rsidR="00DF012D" w:rsidRPr="00342602">
        <w:rPr>
          <w:vertAlign w:val="superscript"/>
        </w:rPr>
        <w:t>[2]</w:t>
      </w:r>
      <w:r w:rsidR="00DF012D" w:rsidRPr="00342602">
        <w:rPr>
          <w:vertAlign w:val="superscript"/>
        </w:rPr>
        <w:fldChar w:fldCharType="end"/>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91"/>
        <w:gridCol w:w="2504"/>
        <w:gridCol w:w="3507"/>
      </w:tblGrid>
      <w:tr w:rsidR="00342602" w:rsidRPr="00342602" w14:paraId="08B5ABD8" w14:textId="77777777" w:rsidTr="00E03FBA">
        <w:trPr>
          <w:jc w:val="center"/>
        </w:trPr>
        <w:tc>
          <w:tcPr>
            <w:tcW w:w="1380" w:type="pct"/>
            <w:shd w:val="clear" w:color="auto" w:fill="E7E6E6"/>
          </w:tcPr>
          <w:p w14:paraId="7B8F3CAC" w14:textId="77777777" w:rsidR="00DF012D" w:rsidRPr="00342602" w:rsidRDefault="00DF012D" w:rsidP="007E7919">
            <w:pPr>
              <w:autoSpaceDE w:val="0"/>
              <w:autoSpaceDN w:val="0"/>
              <w:adjustRightInd w:val="0"/>
              <w:spacing w:line="360" w:lineRule="auto"/>
              <w:jc w:val="center"/>
              <w:rPr>
                <w:rFonts w:ascii="宋体" w:eastAsia="楷体" w:hAnsi="宋体"/>
                <w:kern w:val="0"/>
                <w:szCs w:val="24"/>
              </w:rPr>
            </w:pPr>
            <w:r w:rsidRPr="00342602">
              <w:rPr>
                <w:rFonts w:ascii="宋体" w:eastAsia="楷体" w:hAnsi="宋体" w:hint="eastAsia"/>
                <w:kern w:val="0"/>
                <w:szCs w:val="24"/>
              </w:rPr>
              <w:t>城市</w:t>
            </w:r>
          </w:p>
        </w:tc>
        <w:tc>
          <w:tcPr>
            <w:tcW w:w="1508" w:type="pct"/>
            <w:shd w:val="clear" w:color="auto" w:fill="E7E6E6"/>
          </w:tcPr>
          <w:p w14:paraId="41179370" w14:textId="77777777" w:rsidR="00DF012D" w:rsidRPr="00342602" w:rsidRDefault="00DF012D" w:rsidP="007E7919">
            <w:pPr>
              <w:autoSpaceDE w:val="0"/>
              <w:autoSpaceDN w:val="0"/>
              <w:adjustRightInd w:val="0"/>
              <w:spacing w:line="360" w:lineRule="auto"/>
              <w:jc w:val="center"/>
              <w:rPr>
                <w:rFonts w:ascii="宋体" w:eastAsia="楷体" w:hAnsi="宋体"/>
                <w:kern w:val="0"/>
                <w:szCs w:val="24"/>
              </w:rPr>
            </w:pPr>
            <w:r w:rsidRPr="00342602">
              <w:rPr>
                <w:rFonts w:ascii="宋体" w:eastAsia="楷体" w:hAnsi="宋体" w:hint="eastAsia"/>
                <w:kern w:val="0"/>
                <w:szCs w:val="24"/>
              </w:rPr>
              <w:t>近期年均渣土量</w:t>
            </w:r>
          </w:p>
        </w:tc>
        <w:tc>
          <w:tcPr>
            <w:tcW w:w="2112" w:type="pct"/>
            <w:shd w:val="clear" w:color="auto" w:fill="E7E6E6"/>
          </w:tcPr>
          <w:p w14:paraId="407FFA64" w14:textId="77777777" w:rsidR="00DF012D" w:rsidRPr="00342602" w:rsidRDefault="00DF012D" w:rsidP="007E7919">
            <w:pPr>
              <w:autoSpaceDE w:val="0"/>
              <w:autoSpaceDN w:val="0"/>
              <w:adjustRightInd w:val="0"/>
              <w:spacing w:line="360" w:lineRule="auto"/>
              <w:jc w:val="center"/>
              <w:rPr>
                <w:rFonts w:ascii="宋体" w:eastAsia="楷体" w:hAnsi="宋体"/>
                <w:kern w:val="0"/>
                <w:szCs w:val="24"/>
              </w:rPr>
            </w:pPr>
            <w:r w:rsidRPr="00342602">
              <w:rPr>
                <w:rFonts w:ascii="宋体" w:eastAsia="楷体" w:hAnsi="宋体" w:hint="eastAsia"/>
                <w:kern w:val="0"/>
                <w:szCs w:val="24"/>
              </w:rPr>
              <w:t>主要处置方式</w:t>
            </w:r>
          </w:p>
        </w:tc>
      </w:tr>
      <w:tr w:rsidR="00342602" w:rsidRPr="00342602" w14:paraId="3AF51FE2" w14:textId="77777777" w:rsidTr="00E03FBA">
        <w:trPr>
          <w:jc w:val="center"/>
        </w:trPr>
        <w:tc>
          <w:tcPr>
            <w:tcW w:w="1380" w:type="pct"/>
          </w:tcPr>
          <w:p w14:paraId="3C8E24F5" w14:textId="77777777" w:rsidR="00DF012D" w:rsidRPr="00342602" w:rsidRDefault="00DF012D" w:rsidP="007E7919">
            <w:pPr>
              <w:autoSpaceDE w:val="0"/>
              <w:autoSpaceDN w:val="0"/>
              <w:adjustRightInd w:val="0"/>
              <w:spacing w:line="360" w:lineRule="auto"/>
              <w:jc w:val="center"/>
              <w:rPr>
                <w:rFonts w:ascii="宋体" w:eastAsia="楷体" w:hAnsi="宋体"/>
                <w:kern w:val="0"/>
                <w:szCs w:val="24"/>
              </w:rPr>
            </w:pPr>
            <w:r w:rsidRPr="00342602">
              <w:rPr>
                <w:rFonts w:ascii="宋体" w:eastAsia="楷体" w:hAnsi="宋体" w:hint="eastAsia"/>
                <w:kern w:val="0"/>
                <w:szCs w:val="24"/>
              </w:rPr>
              <w:t>深圳</w:t>
            </w:r>
          </w:p>
        </w:tc>
        <w:tc>
          <w:tcPr>
            <w:tcW w:w="1508" w:type="pct"/>
          </w:tcPr>
          <w:p w14:paraId="342C9A47" w14:textId="76F7C7E5" w:rsidR="00DF012D" w:rsidRPr="00342602" w:rsidRDefault="00DF012D" w:rsidP="007E7919">
            <w:pPr>
              <w:autoSpaceDE w:val="0"/>
              <w:autoSpaceDN w:val="0"/>
              <w:adjustRightInd w:val="0"/>
              <w:spacing w:line="360" w:lineRule="auto"/>
              <w:jc w:val="center"/>
              <w:rPr>
                <w:rFonts w:ascii="宋体" w:eastAsia="楷体" w:hAnsi="宋体"/>
                <w:kern w:val="0"/>
                <w:szCs w:val="24"/>
              </w:rPr>
            </w:pPr>
            <w:r w:rsidRPr="00342602">
              <w:rPr>
                <w:rFonts w:ascii="宋体" w:eastAsia="楷体" w:hAnsi="宋体" w:hint="eastAsia"/>
                <w:kern w:val="0"/>
                <w:szCs w:val="24"/>
              </w:rPr>
              <w:t>9</w:t>
            </w:r>
            <w:r w:rsidRPr="00342602">
              <w:rPr>
                <w:rFonts w:ascii="宋体" w:eastAsia="楷体" w:hAnsi="宋体"/>
                <w:kern w:val="0"/>
                <w:szCs w:val="24"/>
              </w:rPr>
              <w:t>000</w:t>
            </w:r>
            <w:r w:rsidRPr="00342602">
              <w:rPr>
                <w:rFonts w:ascii="宋体" w:eastAsia="楷体" w:hAnsi="宋体" w:hint="eastAsia"/>
                <w:kern w:val="0"/>
                <w:szCs w:val="24"/>
              </w:rPr>
              <w:t>万</w:t>
            </w:r>
            <w:ins w:id="58" w:author="王永明" w:date="2020-08-08T12:08:00Z">
              <w:r w:rsidR="00962E61" w:rsidRPr="00342602">
                <w:rPr>
                  <w:rFonts w:hint="eastAsia"/>
                </w:rPr>
                <w:t>m</w:t>
              </w:r>
              <w:r w:rsidR="00962E61" w:rsidRPr="00342602">
                <w:rPr>
                  <w:vertAlign w:val="superscript"/>
                </w:rPr>
                <w:t>3</w:t>
              </w:r>
            </w:ins>
          </w:p>
        </w:tc>
        <w:tc>
          <w:tcPr>
            <w:tcW w:w="2112" w:type="pct"/>
          </w:tcPr>
          <w:p w14:paraId="2E277660" w14:textId="77777777" w:rsidR="00DF012D" w:rsidRPr="00342602" w:rsidRDefault="00DF012D">
            <w:pPr>
              <w:autoSpaceDE w:val="0"/>
              <w:autoSpaceDN w:val="0"/>
              <w:adjustRightInd w:val="0"/>
              <w:spacing w:line="360" w:lineRule="auto"/>
              <w:jc w:val="left"/>
              <w:rPr>
                <w:rFonts w:ascii="宋体" w:eastAsia="楷体" w:hAnsi="宋体"/>
                <w:kern w:val="0"/>
                <w:szCs w:val="24"/>
              </w:rPr>
            </w:pPr>
            <w:r w:rsidRPr="00342602">
              <w:rPr>
                <w:rFonts w:ascii="宋体" w:eastAsia="楷体" w:hAnsi="宋体" w:hint="eastAsia"/>
                <w:kern w:val="0"/>
                <w:szCs w:val="24"/>
              </w:rPr>
              <w:t>外运、洼地、露天堆放</w:t>
            </w:r>
          </w:p>
        </w:tc>
      </w:tr>
      <w:tr w:rsidR="00342602" w:rsidRPr="00342602" w14:paraId="03E8CB91" w14:textId="77777777" w:rsidTr="00E03FBA">
        <w:trPr>
          <w:jc w:val="center"/>
        </w:trPr>
        <w:tc>
          <w:tcPr>
            <w:tcW w:w="1380" w:type="pct"/>
          </w:tcPr>
          <w:p w14:paraId="68D5073A" w14:textId="77777777" w:rsidR="00DF012D" w:rsidRPr="00342602" w:rsidRDefault="00DF012D" w:rsidP="007E7919">
            <w:pPr>
              <w:autoSpaceDE w:val="0"/>
              <w:autoSpaceDN w:val="0"/>
              <w:adjustRightInd w:val="0"/>
              <w:spacing w:line="360" w:lineRule="auto"/>
              <w:jc w:val="center"/>
              <w:rPr>
                <w:rFonts w:ascii="宋体" w:eastAsia="楷体" w:hAnsi="宋体"/>
                <w:kern w:val="0"/>
                <w:szCs w:val="24"/>
              </w:rPr>
            </w:pPr>
            <w:r w:rsidRPr="00342602">
              <w:rPr>
                <w:rFonts w:ascii="宋体" w:eastAsia="楷体" w:hAnsi="宋体" w:hint="eastAsia"/>
                <w:kern w:val="0"/>
                <w:szCs w:val="24"/>
              </w:rPr>
              <w:t>上海</w:t>
            </w:r>
          </w:p>
        </w:tc>
        <w:tc>
          <w:tcPr>
            <w:tcW w:w="1508" w:type="pct"/>
          </w:tcPr>
          <w:p w14:paraId="4F832C03" w14:textId="46A59ABD" w:rsidR="00DF012D" w:rsidRPr="00342602" w:rsidRDefault="00DF012D" w:rsidP="007E7919">
            <w:pPr>
              <w:autoSpaceDE w:val="0"/>
              <w:autoSpaceDN w:val="0"/>
              <w:adjustRightInd w:val="0"/>
              <w:spacing w:line="360" w:lineRule="auto"/>
              <w:jc w:val="center"/>
              <w:rPr>
                <w:rFonts w:ascii="宋体" w:eastAsia="楷体" w:hAnsi="宋体"/>
                <w:kern w:val="0"/>
                <w:szCs w:val="24"/>
              </w:rPr>
            </w:pPr>
            <w:r w:rsidRPr="00342602">
              <w:rPr>
                <w:rFonts w:ascii="宋体" w:eastAsia="楷体" w:hAnsi="宋体" w:hint="eastAsia"/>
                <w:kern w:val="0"/>
                <w:szCs w:val="24"/>
              </w:rPr>
              <w:t>5</w:t>
            </w:r>
            <w:r w:rsidRPr="00342602">
              <w:rPr>
                <w:rFonts w:ascii="宋体" w:eastAsia="楷体" w:hAnsi="宋体"/>
                <w:kern w:val="0"/>
                <w:szCs w:val="24"/>
              </w:rPr>
              <w:t>000</w:t>
            </w:r>
            <w:r w:rsidRPr="00342602">
              <w:rPr>
                <w:rFonts w:ascii="宋体" w:eastAsia="楷体" w:hAnsi="宋体" w:hint="eastAsia"/>
                <w:kern w:val="0"/>
                <w:szCs w:val="24"/>
              </w:rPr>
              <w:t>万</w:t>
            </w:r>
            <w:ins w:id="59" w:author="王永明" w:date="2020-08-08T12:08:00Z">
              <w:r w:rsidR="00962E61" w:rsidRPr="00342602">
                <w:rPr>
                  <w:rFonts w:hint="eastAsia"/>
                </w:rPr>
                <w:t>m</w:t>
              </w:r>
              <w:r w:rsidR="00962E61" w:rsidRPr="00342602">
                <w:rPr>
                  <w:vertAlign w:val="superscript"/>
                </w:rPr>
                <w:t>3</w:t>
              </w:r>
            </w:ins>
          </w:p>
        </w:tc>
        <w:tc>
          <w:tcPr>
            <w:tcW w:w="2112" w:type="pct"/>
          </w:tcPr>
          <w:p w14:paraId="763C572A" w14:textId="77777777" w:rsidR="00DF012D" w:rsidRPr="00342602" w:rsidRDefault="00DF012D">
            <w:pPr>
              <w:autoSpaceDE w:val="0"/>
              <w:autoSpaceDN w:val="0"/>
              <w:adjustRightInd w:val="0"/>
              <w:spacing w:line="360" w:lineRule="auto"/>
              <w:jc w:val="left"/>
              <w:rPr>
                <w:rFonts w:ascii="宋体" w:eastAsia="楷体" w:hAnsi="宋体"/>
                <w:kern w:val="0"/>
                <w:szCs w:val="24"/>
              </w:rPr>
            </w:pPr>
            <w:r w:rsidRPr="00342602">
              <w:rPr>
                <w:rFonts w:ascii="宋体" w:eastAsia="楷体" w:hAnsi="宋体" w:hint="eastAsia"/>
                <w:kern w:val="0"/>
                <w:szCs w:val="24"/>
              </w:rPr>
              <w:t>外运、滩涂圈围、洼地堆放</w:t>
            </w:r>
          </w:p>
        </w:tc>
      </w:tr>
      <w:tr w:rsidR="00342602" w:rsidRPr="00342602" w14:paraId="5463E9A3" w14:textId="77777777" w:rsidTr="00E03FBA">
        <w:trPr>
          <w:jc w:val="center"/>
        </w:trPr>
        <w:tc>
          <w:tcPr>
            <w:tcW w:w="1380" w:type="pct"/>
          </w:tcPr>
          <w:p w14:paraId="14D61CF8" w14:textId="77777777" w:rsidR="00DF012D" w:rsidRPr="00342602" w:rsidRDefault="00DF012D" w:rsidP="007E7919">
            <w:pPr>
              <w:autoSpaceDE w:val="0"/>
              <w:autoSpaceDN w:val="0"/>
              <w:adjustRightInd w:val="0"/>
              <w:spacing w:line="360" w:lineRule="auto"/>
              <w:jc w:val="center"/>
              <w:rPr>
                <w:rFonts w:ascii="宋体" w:eastAsia="楷体" w:hAnsi="宋体"/>
                <w:kern w:val="0"/>
                <w:szCs w:val="24"/>
              </w:rPr>
            </w:pPr>
            <w:r w:rsidRPr="00342602">
              <w:rPr>
                <w:rFonts w:ascii="宋体" w:eastAsia="楷体" w:hAnsi="宋体" w:hint="eastAsia"/>
                <w:kern w:val="0"/>
                <w:szCs w:val="24"/>
              </w:rPr>
              <w:t>武汉</w:t>
            </w:r>
          </w:p>
        </w:tc>
        <w:tc>
          <w:tcPr>
            <w:tcW w:w="1508" w:type="pct"/>
          </w:tcPr>
          <w:p w14:paraId="75221EC5" w14:textId="5A2E1608" w:rsidR="00DF012D" w:rsidRPr="00342602" w:rsidRDefault="00DF012D" w:rsidP="007E7919">
            <w:pPr>
              <w:autoSpaceDE w:val="0"/>
              <w:autoSpaceDN w:val="0"/>
              <w:adjustRightInd w:val="0"/>
              <w:spacing w:line="360" w:lineRule="auto"/>
              <w:jc w:val="center"/>
              <w:rPr>
                <w:rFonts w:ascii="宋体" w:eastAsia="楷体" w:hAnsi="宋体"/>
                <w:kern w:val="0"/>
                <w:szCs w:val="24"/>
              </w:rPr>
            </w:pPr>
            <w:r w:rsidRPr="00342602">
              <w:rPr>
                <w:rFonts w:ascii="宋体" w:eastAsia="楷体" w:hAnsi="宋体" w:hint="eastAsia"/>
                <w:kern w:val="0"/>
                <w:szCs w:val="24"/>
              </w:rPr>
              <w:t>2</w:t>
            </w:r>
            <w:r w:rsidRPr="00342602">
              <w:rPr>
                <w:rFonts w:ascii="宋体" w:eastAsia="楷体" w:hAnsi="宋体"/>
                <w:kern w:val="0"/>
                <w:szCs w:val="24"/>
              </w:rPr>
              <w:t>100</w:t>
            </w:r>
            <w:r w:rsidRPr="00342602">
              <w:rPr>
                <w:rFonts w:ascii="宋体" w:eastAsia="楷体" w:hAnsi="宋体" w:hint="eastAsia"/>
                <w:kern w:val="0"/>
                <w:szCs w:val="24"/>
              </w:rPr>
              <w:t>万</w:t>
            </w:r>
            <w:ins w:id="60" w:author="王永明" w:date="2020-08-08T12:08:00Z">
              <w:r w:rsidR="00962E61" w:rsidRPr="00342602">
                <w:rPr>
                  <w:rFonts w:hint="eastAsia"/>
                </w:rPr>
                <w:t>m</w:t>
              </w:r>
              <w:r w:rsidR="00962E61" w:rsidRPr="00342602">
                <w:rPr>
                  <w:vertAlign w:val="superscript"/>
                </w:rPr>
                <w:t>3</w:t>
              </w:r>
            </w:ins>
          </w:p>
        </w:tc>
        <w:tc>
          <w:tcPr>
            <w:tcW w:w="2112" w:type="pct"/>
          </w:tcPr>
          <w:p w14:paraId="3903731D" w14:textId="77777777" w:rsidR="00DF012D" w:rsidRPr="00342602" w:rsidRDefault="00DF012D">
            <w:pPr>
              <w:autoSpaceDE w:val="0"/>
              <w:autoSpaceDN w:val="0"/>
              <w:adjustRightInd w:val="0"/>
              <w:spacing w:line="360" w:lineRule="auto"/>
              <w:jc w:val="left"/>
              <w:rPr>
                <w:rFonts w:ascii="宋体" w:eastAsia="楷体" w:hAnsi="宋体"/>
                <w:kern w:val="0"/>
                <w:szCs w:val="24"/>
              </w:rPr>
            </w:pPr>
            <w:r w:rsidRPr="00342602">
              <w:rPr>
                <w:rFonts w:ascii="宋体" w:eastAsia="楷体" w:hAnsi="宋体" w:hint="eastAsia"/>
                <w:kern w:val="0"/>
                <w:szCs w:val="24"/>
              </w:rPr>
              <w:t>企业自行处理、低洼回填</w:t>
            </w:r>
          </w:p>
        </w:tc>
      </w:tr>
      <w:tr w:rsidR="00342602" w:rsidRPr="00342602" w14:paraId="2B57DA96" w14:textId="77777777" w:rsidTr="00E03FBA">
        <w:trPr>
          <w:jc w:val="center"/>
        </w:trPr>
        <w:tc>
          <w:tcPr>
            <w:tcW w:w="1380" w:type="pct"/>
          </w:tcPr>
          <w:p w14:paraId="180704B5" w14:textId="77777777" w:rsidR="00DF012D" w:rsidRPr="00342602" w:rsidRDefault="00DF012D" w:rsidP="007E7919">
            <w:pPr>
              <w:autoSpaceDE w:val="0"/>
              <w:autoSpaceDN w:val="0"/>
              <w:adjustRightInd w:val="0"/>
              <w:spacing w:line="360" w:lineRule="auto"/>
              <w:jc w:val="center"/>
              <w:rPr>
                <w:rFonts w:ascii="宋体" w:eastAsia="楷体" w:hAnsi="宋体"/>
                <w:kern w:val="0"/>
                <w:szCs w:val="24"/>
              </w:rPr>
            </w:pPr>
            <w:r w:rsidRPr="00342602">
              <w:rPr>
                <w:rFonts w:ascii="宋体" w:eastAsia="楷体" w:hAnsi="宋体" w:hint="eastAsia"/>
                <w:kern w:val="0"/>
                <w:szCs w:val="24"/>
              </w:rPr>
              <w:t>杭州</w:t>
            </w:r>
          </w:p>
        </w:tc>
        <w:tc>
          <w:tcPr>
            <w:tcW w:w="1508" w:type="pct"/>
          </w:tcPr>
          <w:p w14:paraId="604C5C35" w14:textId="351014C9" w:rsidR="00DF012D" w:rsidRPr="00342602" w:rsidRDefault="00DF012D" w:rsidP="007E7919">
            <w:pPr>
              <w:autoSpaceDE w:val="0"/>
              <w:autoSpaceDN w:val="0"/>
              <w:adjustRightInd w:val="0"/>
              <w:spacing w:line="360" w:lineRule="auto"/>
              <w:jc w:val="center"/>
              <w:rPr>
                <w:rFonts w:ascii="宋体" w:eastAsia="楷体" w:hAnsi="宋体"/>
                <w:kern w:val="0"/>
                <w:szCs w:val="24"/>
              </w:rPr>
            </w:pPr>
            <w:r w:rsidRPr="00342602">
              <w:rPr>
                <w:rFonts w:ascii="宋体" w:eastAsia="楷体" w:hAnsi="宋体" w:hint="eastAsia"/>
                <w:kern w:val="0"/>
                <w:szCs w:val="24"/>
              </w:rPr>
              <w:t>8</w:t>
            </w:r>
            <w:r w:rsidRPr="00342602">
              <w:rPr>
                <w:rFonts w:ascii="宋体" w:eastAsia="楷体" w:hAnsi="宋体"/>
                <w:kern w:val="0"/>
                <w:szCs w:val="24"/>
              </w:rPr>
              <w:t>000</w:t>
            </w:r>
            <w:r w:rsidRPr="00342602">
              <w:rPr>
                <w:rFonts w:ascii="宋体" w:eastAsia="楷体" w:hAnsi="宋体" w:hint="eastAsia"/>
                <w:kern w:val="0"/>
                <w:szCs w:val="24"/>
              </w:rPr>
              <w:t>万</w:t>
            </w:r>
            <w:ins w:id="61" w:author="王永明" w:date="2020-08-08T12:08:00Z">
              <w:r w:rsidR="00962E61" w:rsidRPr="00342602">
                <w:rPr>
                  <w:rFonts w:hint="eastAsia"/>
                </w:rPr>
                <w:t>m</w:t>
              </w:r>
              <w:r w:rsidR="00962E61" w:rsidRPr="00342602">
                <w:rPr>
                  <w:vertAlign w:val="superscript"/>
                </w:rPr>
                <w:t>3</w:t>
              </w:r>
            </w:ins>
          </w:p>
        </w:tc>
        <w:tc>
          <w:tcPr>
            <w:tcW w:w="2112" w:type="pct"/>
          </w:tcPr>
          <w:p w14:paraId="6C7A4FE4" w14:textId="77777777" w:rsidR="00DF012D" w:rsidRPr="00342602" w:rsidRDefault="00DF012D">
            <w:pPr>
              <w:autoSpaceDE w:val="0"/>
              <w:autoSpaceDN w:val="0"/>
              <w:adjustRightInd w:val="0"/>
              <w:spacing w:line="360" w:lineRule="auto"/>
              <w:jc w:val="left"/>
              <w:rPr>
                <w:rFonts w:ascii="宋体" w:eastAsia="楷体" w:hAnsi="宋体"/>
                <w:kern w:val="0"/>
                <w:szCs w:val="24"/>
              </w:rPr>
            </w:pPr>
            <w:r w:rsidRPr="00342602">
              <w:rPr>
                <w:rFonts w:ascii="宋体" w:eastAsia="楷体" w:hAnsi="宋体" w:hint="eastAsia"/>
                <w:kern w:val="0"/>
                <w:szCs w:val="24"/>
              </w:rPr>
              <w:t>水、陆路外运、低洼回填</w:t>
            </w:r>
          </w:p>
        </w:tc>
      </w:tr>
      <w:tr w:rsidR="00342602" w:rsidRPr="00342602" w14:paraId="34CB6876" w14:textId="77777777" w:rsidTr="00E03FBA">
        <w:trPr>
          <w:jc w:val="center"/>
        </w:trPr>
        <w:tc>
          <w:tcPr>
            <w:tcW w:w="1380" w:type="pct"/>
          </w:tcPr>
          <w:p w14:paraId="6469709A" w14:textId="77777777" w:rsidR="00DF012D" w:rsidRPr="00342602" w:rsidRDefault="00DF012D" w:rsidP="007E7919">
            <w:pPr>
              <w:autoSpaceDE w:val="0"/>
              <w:autoSpaceDN w:val="0"/>
              <w:adjustRightInd w:val="0"/>
              <w:spacing w:line="360" w:lineRule="auto"/>
              <w:jc w:val="center"/>
              <w:rPr>
                <w:rFonts w:ascii="宋体" w:eastAsia="楷体" w:hAnsi="宋体"/>
                <w:kern w:val="0"/>
                <w:szCs w:val="24"/>
              </w:rPr>
            </w:pPr>
            <w:r w:rsidRPr="00342602">
              <w:rPr>
                <w:rFonts w:ascii="宋体" w:eastAsia="楷体" w:hAnsi="宋体" w:hint="eastAsia"/>
                <w:kern w:val="0"/>
                <w:szCs w:val="24"/>
              </w:rPr>
              <w:t>太原</w:t>
            </w:r>
          </w:p>
        </w:tc>
        <w:tc>
          <w:tcPr>
            <w:tcW w:w="1508" w:type="pct"/>
          </w:tcPr>
          <w:p w14:paraId="3C11A20E" w14:textId="77777777" w:rsidR="00DF012D" w:rsidRPr="00342602" w:rsidRDefault="00DF012D" w:rsidP="007E7919">
            <w:pPr>
              <w:autoSpaceDE w:val="0"/>
              <w:autoSpaceDN w:val="0"/>
              <w:adjustRightInd w:val="0"/>
              <w:spacing w:line="360" w:lineRule="auto"/>
              <w:jc w:val="center"/>
              <w:rPr>
                <w:rFonts w:ascii="宋体" w:eastAsia="楷体" w:hAnsi="宋体"/>
                <w:kern w:val="0"/>
                <w:szCs w:val="24"/>
              </w:rPr>
            </w:pPr>
            <w:r w:rsidRPr="00342602">
              <w:rPr>
                <w:rFonts w:ascii="宋体" w:eastAsia="楷体" w:hAnsi="宋体" w:hint="eastAsia"/>
                <w:kern w:val="0"/>
                <w:szCs w:val="24"/>
              </w:rPr>
              <w:t>2</w:t>
            </w:r>
            <w:r w:rsidRPr="00342602">
              <w:rPr>
                <w:rFonts w:ascii="宋体" w:eastAsia="楷体" w:hAnsi="宋体"/>
                <w:kern w:val="0"/>
                <w:szCs w:val="24"/>
              </w:rPr>
              <w:t>000</w:t>
            </w:r>
            <w:r w:rsidRPr="00342602">
              <w:rPr>
                <w:rFonts w:ascii="宋体" w:eastAsia="楷体" w:hAnsi="宋体" w:hint="eastAsia"/>
                <w:kern w:val="0"/>
                <w:szCs w:val="24"/>
              </w:rPr>
              <w:t>-</w:t>
            </w:r>
            <w:r w:rsidRPr="00342602">
              <w:rPr>
                <w:rFonts w:ascii="宋体" w:eastAsia="楷体" w:hAnsi="宋体"/>
                <w:kern w:val="0"/>
                <w:szCs w:val="24"/>
              </w:rPr>
              <w:t>3500</w:t>
            </w:r>
            <w:r w:rsidRPr="00342602">
              <w:rPr>
                <w:rFonts w:ascii="宋体" w:eastAsia="楷体" w:hAnsi="宋体" w:hint="eastAsia"/>
                <w:kern w:val="0"/>
                <w:szCs w:val="24"/>
              </w:rPr>
              <w:t>万</w:t>
            </w:r>
          </w:p>
        </w:tc>
        <w:tc>
          <w:tcPr>
            <w:tcW w:w="2112" w:type="pct"/>
          </w:tcPr>
          <w:p w14:paraId="0B82D253" w14:textId="77777777" w:rsidR="00DF012D" w:rsidRPr="00342602" w:rsidRDefault="00DF012D">
            <w:pPr>
              <w:autoSpaceDE w:val="0"/>
              <w:autoSpaceDN w:val="0"/>
              <w:adjustRightInd w:val="0"/>
              <w:spacing w:line="360" w:lineRule="auto"/>
              <w:jc w:val="left"/>
              <w:rPr>
                <w:rFonts w:ascii="宋体" w:eastAsia="楷体" w:hAnsi="宋体"/>
                <w:kern w:val="0"/>
                <w:szCs w:val="24"/>
              </w:rPr>
            </w:pPr>
            <w:r w:rsidRPr="00342602">
              <w:rPr>
                <w:rFonts w:ascii="宋体" w:eastAsia="楷体" w:hAnsi="宋体" w:hint="eastAsia"/>
                <w:kern w:val="0"/>
                <w:szCs w:val="24"/>
              </w:rPr>
              <w:t>填埋</w:t>
            </w:r>
          </w:p>
        </w:tc>
      </w:tr>
    </w:tbl>
    <w:p w14:paraId="30A1F2D4" w14:textId="7E5607EE" w:rsidR="00DF012D" w:rsidRPr="00342602" w:rsidDel="004C2533" w:rsidRDefault="002C06B0" w:rsidP="00D22D34">
      <w:pPr>
        <w:pStyle w:val="af3"/>
        <w:spacing w:before="156" w:after="156"/>
        <w:ind w:firstLine="480"/>
        <w:rPr>
          <w:del w:id="62" w:author="王永明" w:date="2020-08-08T11:59:00Z"/>
        </w:rPr>
      </w:pPr>
      <w:del w:id="63" w:author="王永明" w:date="2020-08-08T11:53:00Z">
        <w:r w:rsidRPr="00342602" w:rsidDel="00961D9A">
          <w:rPr>
            <w:rFonts w:hint="eastAsia"/>
          </w:rPr>
          <w:lastRenderedPageBreak/>
          <w:delText>从表中可知，</w:delText>
        </w:r>
        <w:r w:rsidR="00155930" w:rsidRPr="00342602" w:rsidDel="00961D9A">
          <w:rPr>
            <w:rFonts w:hint="eastAsia"/>
          </w:rPr>
          <w:delText>很多城市，如北京、广州、深圳、武汉、南京等都是政府规划并建设受纳场。根据深圳市</w:delText>
        </w:r>
        <w:r w:rsidR="00155930" w:rsidRPr="00342602" w:rsidDel="00961D9A">
          <w:rPr>
            <w:rFonts w:hint="eastAsia"/>
          </w:rPr>
          <w:delText>2</w:delText>
        </w:r>
        <w:r w:rsidR="00155930" w:rsidRPr="00342602" w:rsidDel="00961D9A">
          <w:delText>018</w:delText>
        </w:r>
        <w:r w:rsidR="00155930" w:rsidRPr="00342602" w:rsidDel="00961D9A">
          <w:rPr>
            <w:rFonts w:hint="eastAsia"/>
          </w:rPr>
          <w:delText>年规划，重点选取了</w:delText>
        </w:r>
        <w:r w:rsidR="00155930" w:rsidRPr="00342602" w:rsidDel="00961D9A">
          <w:rPr>
            <w:rFonts w:hint="eastAsia"/>
          </w:rPr>
          <w:delText>8</w:delText>
        </w:r>
        <w:r w:rsidR="00155930" w:rsidRPr="00342602" w:rsidDel="00961D9A">
          <w:rPr>
            <w:rFonts w:hint="eastAsia"/>
          </w:rPr>
          <w:delText>座余泥渣土受纳场，总容积超过</w:delText>
        </w:r>
        <w:r w:rsidR="00155930" w:rsidRPr="00342602" w:rsidDel="00961D9A">
          <w:rPr>
            <w:rFonts w:hint="eastAsia"/>
          </w:rPr>
          <w:delText>3</w:delText>
        </w:r>
        <w:r w:rsidR="00155930" w:rsidRPr="00342602" w:rsidDel="00961D9A">
          <w:delText>000</w:delText>
        </w:r>
        <w:r w:rsidR="00155930" w:rsidRPr="00342602" w:rsidDel="00961D9A">
          <w:rPr>
            <w:rFonts w:hint="eastAsia"/>
          </w:rPr>
          <w:delText>万</w:delText>
        </w:r>
        <w:r w:rsidR="00155930" w:rsidRPr="00342602" w:rsidDel="00961D9A">
          <w:rPr>
            <w:rFonts w:hint="eastAsia"/>
          </w:rPr>
          <w:delText>m</w:delText>
        </w:r>
        <w:r w:rsidR="00155930" w:rsidRPr="00342602" w:rsidDel="00961D9A">
          <w:rPr>
            <w:vertAlign w:val="superscript"/>
          </w:rPr>
          <w:delText>3</w:delText>
        </w:r>
        <w:r w:rsidR="00155930" w:rsidRPr="00342602" w:rsidDel="00961D9A">
          <w:rPr>
            <w:rFonts w:hint="eastAsia"/>
          </w:rPr>
          <w:delText>。但是，由于</w:delText>
        </w:r>
        <w:r w:rsidR="00155930" w:rsidRPr="00342602" w:rsidDel="00961D9A">
          <w:delText>城市快速发展，建设弃渣需求强烈，</w:delText>
        </w:r>
        <w:r w:rsidR="00155930" w:rsidRPr="00342602" w:rsidDel="00961D9A">
          <w:rPr>
            <w:rFonts w:hint="eastAsia"/>
          </w:rPr>
          <w:delText>受纳场堆渣的速度远超规划预期。据报道，</w:delText>
        </w:r>
        <w:r w:rsidR="00155930" w:rsidRPr="00342602" w:rsidDel="00961D9A">
          <w:rPr>
            <w:rFonts w:hint="eastAsia"/>
          </w:rPr>
          <w:delText>2</w:delText>
        </w:r>
        <w:r w:rsidR="00155930" w:rsidRPr="00342602" w:rsidDel="00961D9A">
          <w:delText>008</w:delText>
        </w:r>
        <w:r w:rsidR="00155930" w:rsidRPr="00342602" w:rsidDel="00961D9A">
          <w:delText>～</w:delText>
        </w:r>
        <w:r w:rsidR="00155930" w:rsidRPr="00342602" w:rsidDel="00961D9A">
          <w:delText>2015</w:delText>
        </w:r>
        <w:r w:rsidR="00155930" w:rsidRPr="00342602" w:rsidDel="00961D9A">
          <w:rPr>
            <w:rFonts w:hint="eastAsia"/>
          </w:rPr>
          <w:delText>年，济南市</w:delText>
        </w:r>
        <w:r w:rsidR="00155930" w:rsidRPr="00342602" w:rsidDel="00961D9A">
          <w:rPr>
            <w:rFonts w:hint="eastAsia"/>
          </w:rPr>
          <w:delText>4</w:delText>
        </w:r>
        <w:r w:rsidR="00155930" w:rsidRPr="00342602" w:rsidDel="00961D9A">
          <w:delText>4</w:delText>
        </w:r>
        <w:r w:rsidR="00155930" w:rsidRPr="00342602" w:rsidDel="00961D9A">
          <w:rPr>
            <w:rFonts w:hint="eastAsia"/>
          </w:rPr>
          <w:delText>处受纳场已经陆续填满，可用的仅有</w:delText>
        </w:r>
        <w:r w:rsidR="00155930" w:rsidRPr="00342602" w:rsidDel="00961D9A">
          <w:rPr>
            <w:rFonts w:hint="eastAsia"/>
          </w:rPr>
          <w:delText>9</w:delText>
        </w:r>
        <w:r w:rsidR="00155930" w:rsidRPr="00342602" w:rsidDel="00961D9A">
          <w:rPr>
            <w:rFonts w:hint="eastAsia"/>
          </w:rPr>
          <w:delText>处</w:delText>
        </w:r>
        <w:r w:rsidR="00031C3D" w:rsidRPr="00342602" w:rsidDel="00961D9A">
          <w:rPr>
            <w:vertAlign w:val="superscript"/>
          </w:rPr>
          <w:fldChar w:fldCharType="begin"/>
        </w:r>
        <w:r w:rsidR="00031C3D" w:rsidRPr="00342602" w:rsidDel="00961D9A">
          <w:rPr>
            <w:vertAlign w:val="superscript"/>
          </w:rPr>
          <w:delInstrText xml:space="preserve"> </w:delInstrText>
        </w:r>
        <w:r w:rsidR="00031C3D" w:rsidRPr="00342602" w:rsidDel="00961D9A">
          <w:rPr>
            <w:rFonts w:hint="eastAsia"/>
            <w:vertAlign w:val="superscript"/>
          </w:rPr>
          <w:delInstrText>REF _Ref47528988 \r \h</w:delInstrText>
        </w:r>
        <w:r w:rsidR="00031C3D" w:rsidRPr="00342602" w:rsidDel="00961D9A">
          <w:rPr>
            <w:vertAlign w:val="superscript"/>
          </w:rPr>
          <w:delInstrText xml:space="preserve">  \* MERGEFORMAT </w:delInstrText>
        </w:r>
        <w:r w:rsidR="00031C3D" w:rsidRPr="00342602" w:rsidDel="00961D9A">
          <w:rPr>
            <w:vertAlign w:val="superscript"/>
          </w:rPr>
        </w:r>
        <w:r w:rsidR="00031C3D" w:rsidRPr="00342602" w:rsidDel="00961D9A">
          <w:rPr>
            <w:vertAlign w:val="superscript"/>
          </w:rPr>
          <w:fldChar w:fldCharType="separate"/>
        </w:r>
        <w:r w:rsidR="00DF012D" w:rsidRPr="00342602" w:rsidDel="00961D9A">
          <w:rPr>
            <w:vertAlign w:val="superscript"/>
          </w:rPr>
          <w:delText>[2]</w:delText>
        </w:r>
        <w:r w:rsidR="00031C3D" w:rsidRPr="00342602" w:rsidDel="00961D9A">
          <w:rPr>
            <w:vertAlign w:val="superscript"/>
          </w:rPr>
          <w:fldChar w:fldCharType="end"/>
        </w:r>
        <w:r w:rsidR="00155930" w:rsidRPr="00342602" w:rsidDel="00961D9A">
          <w:rPr>
            <w:rFonts w:hint="eastAsia"/>
          </w:rPr>
          <w:delText>。</w:delText>
        </w:r>
      </w:del>
      <w:del w:id="64" w:author="王永明" w:date="2020-08-08T11:54:00Z">
        <w:r w:rsidR="00155930" w:rsidRPr="00342602" w:rsidDel="00961D9A">
          <w:delText>城市渣土</w:delText>
        </w:r>
        <w:r w:rsidR="00155930" w:rsidRPr="00342602" w:rsidDel="00961D9A">
          <w:rPr>
            <w:rFonts w:hint="eastAsia"/>
          </w:rPr>
          <w:delText>处置</w:delText>
        </w:r>
        <w:r w:rsidR="00155930" w:rsidRPr="00342602" w:rsidDel="00961D9A">
          <w:delText>问题日益突出</w:delText>
        </w:r>
        <w:r w:rsidR="00155930" w:rsidRPr="00342602" w:rsidDel="00961D9A">
          <w:rPr>
            <w:rFonts w:hint="eastAsia"/>
          </w:rPr>
          <w:delText>，</w:delText>
        </w:r>
        <w:r w:rsidR="00155930" w:rsidRPr="00342602" w:rsidDel="00961D9A">
          <w:rPr>
            <w:rFonts w:ascii="楷体" w:hAnsi="楷体"/>
          </w:rPr>
          <w:delText>“</w:delText>
        </w:r>
        <w:r w:rsidR="00155930" w:rsidRPr="00342602" w:rsidDel="00961D9A">
          <w:rPr>
            <w:rFonts w:ascii="楷体" w:hAnsi="楷体" w:hint="eastAsia"/>
          </w:rPr>
          <w:delText>渣土</w:delText>
        </w:r>
        <w:r w:rsidR="00155930" w:rsidRPr="00342602" w:rsidDel="00961D9A">
          <w:rPr>
            <w:rFonts w:ascii="楷体" w:hAnsi="楷体"/>
          </w:rPr>
          <w:delText>围城</w:delText>
        </w:r>
        <w:r w:rsidR="00155930" w:rsidRPr="00342602" w:rsidDel="00961D9A">
          <w:rPr>
            <w:rFonts w:ascii="楷体" w:hAnsi="楷体"/>
          </w:rPr>
          <w:delText>”</w:delText>
        </w:r>
        <w:r w:rsidR="00155930" w:rsidRPr="00342602" w:rsidDel="00961D9A">
          <w:rPr>
            <w:rFonts w:hint="eastAsia"/>
          </w:rPr>
          <w:delText>的隐疾已</w:delText>
        </w:r>
        <w:r w:rsidR="00155930" w:rsidRPr="00342602" w:rsidDel="00961D9A">
          <w:delText>成为很多城市发展的痛点</w:delText>
        </w:r>
        <w:r w:rsidR="00031C3D" w:rsidRPr="00342602" w:rsidDel="00961D9A">
          <w:rPr>
            <w:vertAlign w:val="superscript"/>
          </w:rPr>
          <w:fldChar w:fldCharType="begin"/>
        </w:r>
        <w:r w:rsidR="00031C3D" w:rsidRPr="00342602" w:rsidDel="00961D9A">
          <w:rPr>
            <w:vertAlign w:val="superscript"/>
          </w:rPr>
          <w:delInstrText xml:space="preserve"> REF _Ref47431207 \r \h  \* MERGEFORMAT </w:delInstrText>
        </w:r>
        <w:r w:rsidR="00031C3D" w:rsidRPr="00342602" w:rsidDel="00961D9A">
          <w:rPr>
            <w:vertAlign w:val="superscript"/>
          </w:rPr>
        </w:r>
        <w:r w:rsidR="00031C3D" w:rsidRPr="00342602" w:rsidDel="00961D9A">
          <w:rPr>
            <w:vertAlign w:val="superscript"/>
          </w:rPr>
          <w:fldChar w:fldCharType="separate"/>
        </w:r>
        <w:r w:rsidR="00DF012D" w:rsidRPr="00342602" w:rsidDel="00961D9A">
          <w:rPr>
            <w:vertAlign w:val="superscript"/>
          </w:rPr>
          <w:delText>[3]</w:delText>
        </w:r>
        <w:r w:rsidR="00031C3D" w:rsidRPr="00342602" w:rsidDel="00961D9A">
          <w:rPr>
            <w:vertAlign w:val="superscript"/>
          </w:rPr>
          <w:fldChar w:fldCharType="end"/>
        </w:r>
        <w:r w:rsidR="00155930" w:rsidRPr="00342602" w:rsidDel="00961D9A">
          <w:rPr>
            <w:rFonts w:hint="eastAsia"/>
          </w:rPr>
          <w:delText>。并且，大型受纳场填筑量大、堆渣高度高，存在滑坡风险。在填筑高峰期加之雨季汛期，疏于监管维护的渣场，极有可能成为威胁周边居民、企业、设施安全的“不定时炸弹”。</w:delText>
        </w:r>
      </w:del>
    </w:p>
    <w:p w14:paraId="4FED89C1" w14:textId="77777777" w:rsidR="00DF012D" w:rsidRPr="00342602" w:rsidRDefault="00DF012D" w:rsidP="007E7919">
      <w:pPr>
        <w:pStyle w:val="aff5"/>
      </w:pPr>
      <w:bookmarkStart w:id="65" w:name="_Toc47740783"/>
      <w:bookmarkStart w:id="66" w:name="_Toc35120635"/>
      <w:r w:rsidRPr="00342602">
        <w:rPr>
          <w:rFonts w:hint="eastAsia"/>
        </w:rPr>
        <w:t>1.</w:t>
      </w:r>
      <w:r w:rsidRPr="00342602">
        <w:t>1</w:t>
      </w:r>
      <w:r w:rsidRPr="00342602">
        <w:rPr>
          <w:rFonts w:hint="eastAsia"/>
        </w:rPr>
        <w:t>.</w:t>
      </w:r>
      <w:r w:rsidRPr="00342602">
        <w:t>2</w:t>
      </w:r>
      <w:r w:rsidRPr="00342602">
        <w:tab/>
      </w:r>
      <w:r w:rsidRPr="00342602">
        <w:rPr>
          <w:rFonts w:hint="eastAsia"/>
        </w:rPr>
        <w:t>城市工程建设余泥渣土的</w:t>
      </w:r>
      <w:del w:id="67" w:author="王永明" w:date="2020-08-08T12:00:00Z">
        <w:r w:rsidRPr="00342602" w:rsidDel="002224EC">
          <w:rPr>
            <w:rFonts w:hint="eastAsia"/>
          </w:rPr>
          <w:delText>基本</w:delText>
        </w:r>
      </w:del>
      <w:r w:rsidRPr="00342602">
        <w:rPr>
          <w:rFonts w:hint="eastAsia"/>
        </w:rPr>
        <w:t>分类</w:t>
      </w:r>
      <w:bookmarkEnd w:id="65"/>
    </w:p>
    <w:p w14:paraId="66CA89AD" w14:textId="77777777" w:rsidR="00031C3D" w:rsidRPr="00342602" w:rsidRDefault="00031C3D" w:rsidP="007E7919">
      <w:pPr>
        <w:pStyle w:val="af3"/>
        <w:spacing w:before="156" w:after="156"/>
        <w:ind w:firstLine="480"/>
      </w:pPr>
      <w:r w:rsidRPr="00342602">
        <w:rPr>
          <w:rFonts w:ascii="宋体" w:hAnsi="宋体" w:hint="eastAsia"/>
          <w:szCs w:val="24"/>
        </w:rPr>
        <w:t>余泥渣土是指城市工程建设中产生的工程泥砂（浆）和工程渣土，</w:t>
      </w:r>
      <w:r w:rsidRPr="00342602">
        <w:rPr>
          <w:rFonts w:hint="eastAsia"/>
        </w:rPr>
        <w:t>工程渣土是指含水量小于</w:t>
      </w:r>
      <w:r w:rsidRPr="00342602">
        <w:rPr>
          <w:rFonts w:hint="eastAsia"/>
        </w:rPr>
        <w:t>40%</w:t>
      </w:r>
      <w:r w:rsidRPr="00342602">
        <w:rPr>
          <w:rFonts w:hint="eastAsia"/>
        </w:rPr>
        <w:t>的泥砂土，工程泥砂（浆）是指含水量大于</w:t>
      </w:r>
      <w:r w:rsidRPr="00342602">
        <w:rPr>
          <w:rFonts w:hint="eastAsia"/>
        </w:rPr>
        <w:t>40%</w:t>
      </w:r>
      <w:r w:rsidRPr="00342602">
        <w:rPr>
          <w:rFonts w:hint="eastAsia"/>
        </w:rPr>
        <w:t>的泥砂土或泥砂浆。</w:t>
      </w:r>
    </w:p>
    <w:p w14:paraId="0310A684" w14:textId="4A32AACB" w:rsidR="00DF012D" w:rsidRPr="00342602" w:rsidRDefault="00DF012D" w:rsidP="007E7919">
      <w:pPr>
        <w:pStyle w:val="af3"/>
        <w:spacing w:before="156" w:after="156"/>
        <w:ind w:firstLine="480"/>
      </w:pPr>
      <w:r w:rsidRPr="00342602">
        <w:rPr>
          <w:rFonts w:hint="eastAsia"/>
        </w:rPr>
        <w:t>按城市工程建设余泥渣土的来源，</w:t>
      </w:r>
      <w:r w:rsidRPr="00342602">
        <w:t>大致</w:t>
      </w:r>
      <w:r w:rsidRPr="00342602">
        <w:rPr>
          <w:rFonts w:hint="eastAsia"/>
        </w:rPr>
        <w:t>可以</w:t>
      </w:r>
      <w:r w:rsidRPr="00342602">
        <w:t>分为</w:t>
      </w:r>
      <w:r w:rsidRPr="00342602">
        <w:rPr>
          <w:rFonts w:hint="eastAsia"/>
        </w:rPr>
        <w:t>3</w:t>
      </w:r>
      <w:r w:rsidRPr="00342602">
        <w:rPr>
          <w:rFonts w:hint="eastAsia"/>
        </w:rPr>
        <w:t>类：</w:t>
      </w:r>
      <w:r w:rsidRPr="00342602">
        <w:rPr>
          <w:rFonts w:hint="eastAsia"/>
          <w:b/>
          <w:bCs/>
        </w:rPr>
        <w:t>第</w:t>
      </w:r>
      <w:r w:rsidRPr="00342602">
        <w:rPr>
          <w:rFonts w:hint="eastAsia"/>
          <w:b/>
          <w:bCs/>
        </w:rPr>
        <w:t>1</w:t>
      </w:r>
      <w:r w:rsidRPr="00342602">
        <w:rPr>
          <w:rFonts w:hint="eastAsia"/>
          <w:b/>
          <w:bCs/>
        </w:rPr>
        <w:t>类是建筑工程开挖料</w:t>
      </w:r>
      <w:r w:rsidRPr="00342602">
        <w:rPr>
          <w:rFonts w:hint="eastAsia"/>
        </w:rPr>
        <w:t>，以第四系粘土、塘泥、全风化料等为主，少数</w:t>
      </w:r>
      <w:r w:rsidRPr="00342602">
        <w:t>情况下</w:t>
      </w:r>
      <w:del w:id="68" w:author="王永明" w:date="2020-08-08T12:03:00Z">
        <w:r w:rsidRPr="00342602" w:rsidDel="002224EC">
          <w:rPr>
            <w:rFonts w:hint="eastAsia"/>
          </w:rPr>
          <w:delText>掺有</w:delText>
        </w:r>
      </w:del>
      <w:ins w:id="69" w:author="王永明" w:date="2020-08-08T12:03:00Z">
        <w:r w:rsidR="002224EC">
          <w:rPr>
            <w:rFonts w:hint="eastAsia"/>
          </w:rPr>
          <w:t>夹杂</w:t>
        </w:r>
      </w:ins>
      <w:r w:rsidRPr="00342602">
        <w:rPr>
          <w:rFonts w:hint="eastAsia"/>
        </w:rPr>
        <w:t>卵石、</w:t>
      </w:r>
      <w:r w:rsidRPr="00342602">
        <w:t>块石</w:t>
      </w:r>
      <w:r w:rsidRPr="00342602">
        <w:rPr>
          <w:rFonts w:hint="eastAsia"/>
        </w:rPr>
        <w:t>。</w:t>
      </w:r>
      <w:r w:rsidRPr="00342602">
        <w:rPr>
          <w:rFonts w:hint="eastAsia"/>
          <w:b/>
          <w:bCs/>
        </w:rPr>
        <w:t>第</w:t>
      </w:r>
      <w:r w:rsidRPr="00342602">
        <w:rPr>
          <w:rFonts w:hint="eastAsia"/>
          <w:b/>
          <w:bCs/>
        </w:rPr>
        <w:t>2</w:t>
      </w:r>
      <w:r w:rsidRPr="00342602">
        <w:rPr>
          <w:rFonts w:hint="eastAsia"/>
          <w:b/>
          <w:bCs/>
        </w:rPr>
        <w:t>类是城市地下管网</w:t>
      </w:r>
      <w:del w:id="70" w:author="王永明" w:date="2020-08-08T12:02:00Z">
        <w:r w:rsidRPr="00342602" w:rsidDel="002224EC">
          <w:rPr>
            <w:rFonts w:hint="eastAsia"/>
            <w:b/>
            <w:bCs/>
          </w:rPr>
          <w:delText>、桩</w:delText>
        </w:r>
      </w:del>
      <w:r w:rsidRPr="00342602">
        <w:rPr>
          <w:rFonts w:hint="eastAsia"/>
          <w:b/>
          <w:bCs/>
        </w:rPr>
        <w:t>开挖料，主要是盾构土</w:t>
      </w:r>
      <w:r w:rsidRPr="00342602">
        <w:rPr>
          <w:rFonts w:hint="eastAsia"/>
        </w:rPr>
        <w:t>。多为泥水平衡法盾构产生</w:t>
      </w:r>
      <w:r w:rsidRPr="00342602">
        <w:t>的</w:t>
      </w:r>
      <w:r w:rsidRPr="00342602">
        <w:rPr>
          <w:rFonts w:hint="eastAsia"/>
        </w:rPr>
        <w:t>掺入发泡剂的泥浆，掺有砂、卵石等。此外还有一部分建筑桩基施工的废泥浆。</w:t>
      </w:r>
      <w:r w:rsidRPr="00342602">
        <w:rPr>
          <w:rFonts w:hint="eastAsia"/>
          <w:b/>
          <w:bCs/>
        </w:rPr>
        <w:t>第</w:t>
      </w:r>
      <w:r w:rsidRPr="00342602">
        <w:rPr>
          <w:b/>
          <w:bCs/>
        </w:rPr>
        <w:t>3</w:t>
      </w:r>
      <w:r w:rsidRPr="00342602">
        <w:rPr>
          <w:rFonts w:hint="eastAsia"/>
          <w:b/>
          <w:bCs/>
        </w:rPr>
        <w:t>类是城市河道治理清淤疏浚的挖除料</w:t>
      </w:r>
      <w:r w:rsidRPr="00342602">
        <w:rPr>
          <w:rFonts w:hint="eastAsia"/>
        </w:rPr>
        <w:t>，主要包括</w:t>
      </w:r>
      <w:r w:rsidRPr="00342602">
        <w:t>：</w:t>
      </w:r>
      <w:r w:rsidRPr="00342602">
        <w:rPr>
          <w:rFonts w:hint="eastAsia"/>
        </w:rPr>
        <w:t>淤泥、底泥、砂的混合物，</w:t>
      </w:r>
      <w:del w:id="71" w:author="王永明" w:date="2020-08-08T12:03:00Z">
        <w:r w:rsidRPr="00342602" w:rsidDel="002224EC">
          <w:rPr>
            <w:rFonts w:hint="eastAsia"/>
          </w:rPr>
          <w:delText>大多</w:delText>
        </w:r>
      </w:del>
      <w:ins w:id="72" w:author="王永明" w:date="2020-08-08T12:03:00Z">
        <w:r w:rsidR="002224EC">
          <w:rPr>
            <w:rFonts w:hint="eastAsia"/>
          </w:rPr>
          <w:t>部分</w:t>
        </w:r>
      </w:ins>
      <w:r w:rsidRPr="00342602">
        <w:rPr>
          <w:rFonts w:hint="eastAsia"/>
        </w:rPr>
        <w:t>氮、磷富集。</w:t>
      </w:r>
    </w:p>
    <w:p w14:paraId="30D0C250" w14:textId="045EF329" w:rsidR="00DF012D" w:rsidRPr="00342602" w:rsidRDefault="00962E61" w:rsidP="007E7919">
      <w:pPr>
        <w:pStyle w:val="af3"/>
        <w:spacing w:before="156" w:after="156"/>
        <w:ind w:firstLine="480"/>
      </w:pPr>
      <w:ins w:id="73" w:author="王永明" w:date="2020-08-08T12:10:00Z">
        <w:r w:rsidRPr="00452C72">
          <w:rPr>
            <w:rFonts w:hint="eastAsia"/>
          </w:rPr>
          <w:t>按照处置方法，余泥渣土的</w:t>
        </w:r>
        <w:r w:rsidRPr="00962E61">
          <w:rPr>
            <w:rPrChange w:id="74" w:author="王永明" w:date="2020-08-08T12:10:00Z">
              <w:rPr/>
            </w:rPrChange>
          </w:rPr>
          <w:t>料性可以分为：</w:t>
        </w:r>
        <w:r w:rsidRPr="00962E61">
          <w:rPr>
            <w:rFonts w:hint="eastAsia"/>
            <w:b/>
            <w:bCs/>
            <w:rPrChange w:id="75" w:author="王永明" w:date="2020-08-08T12:10:00Z">
              <w:rPr>
                <w:rFonts w:hint="eastAsia"/>
                <w:b/>
                <w:bCs/>
              </w:rPr>
            </w:rPrChange>
          </w:rPr>
          <w:t>耕植土、深层土、土石混合物、泥浆、</w:t>
        </w:r>
        <w:r w:rsidRPr="00962E61">
          <w:rPr>
            <w:b/>
            <w:bCs/>
            <w:rPrChange w:id="76" w:author="王永明" w:date="2020-08-08T12:10:00Z">
              <w:rPr>
                <w:b/>
                <w:bCs/>
              </w:rPr>
            </w:rPrChange>
          </w:rPr>
          <w:t>污泥</w:t>
        </w:r>
        <w:r w:rsidRPr="00962E61">
          <w:rPr>
            <w:rFonts w:hint="eastAsia"/>
            <w:b/>
            <w:bCs/>
            <w:rPrChange w:id="77" w:author="王永明" w:date="2020-08-08T12:10:00Z">
              <w:rPr>
                <w:rFonts w:hint="eastAsia"/>
              </w:rPr>
            </w:rPrChange>
          </w:rPr>
          <w:t>等。</w:t>
        </w:r>
        <w:r w:rsidRPr="00962E61">
          <w:rPr>
            <w:rFonts w:hint="eastAsia"/>
            <w:rPrChange w:id="78" w:author="王永明" w:date="2020-08-08T12:10:00Z">
              <w:rPr>
                <w:rFonts w:hint="eastAsia"/>
                <w:lang w:val="x-none" w:eastAsia="x-none"/>
              </w:rPr>
            </w:rPrChange>
          </w:rPr>
          <w:t>目前</w:t>
        </w:r>
        <w:r w:rsidRPr="00962E61">
          <w:rPr>
            <w:rFonts w:hint="eastAsia"/>
            <w:rPrChange w:id="79" w:author="王永明" w:date="2020-08-08T12:10:00Z">
              <w:rPr>
                <w:rFonts w:hint="eastAsia"/>
                <w:lang w:val="x-none"/>
              </w:rPr>
            </w:rPrChange>
          </w:rPr>
          <w:t>，</w:t>
        </w:r>
      </w:ins>
      <w:ins w:id="80" w:author="王永明" w:date="2020-08-08T12:11:00Z">
        <w:r>
          <w:rPr>
            <w:rFonts w:hint="eastAsia"/>
          </w:rPr>
          <w:t>外运和</w:t>
        </w:r>
      </w:ins>
      <w:ins w:id="81" w:author="王永明" w:date="2020-08-08T12:10:00Z">
        <w:r w:rsidRPr="00962E61">
          <w:rPr>
            <w:rFonts w:hint="eastAsia"/>
            <w:rPrChange w:id="82" w:author="王永明" w:date="2020-08-08T12:10:00Z">
              <w:rPr>
                <w:rFonts w:hint="eastAsia"/>
                <w:lang w:val="x-none" w:eastAsia="x-none"/>
              </w:rPr>
            </w:rPrChange>
          </w:rPr>
          <w:t>受纳</w:t>
        </w:r>
        <w:r w:rsidRPr="00962E61">
          <w:rPr>
            <w:rFonts w:hint="eastAsia"/>
            <w:rPrChange w:id="83" w:author="王永明" w:date="2020-08-08T12:10:00Z">
              <w:rPr>
                <w:rFonts w:hint="eastAsia"/>
                <w:lang w:val="x-none"/>
              </w:rPr>
            </w:rPrChange>
          </w:rPr>
          <w:t>场</w:t>
        </w:r>
        <w:r w:rsidRPr="00962E61">
          <w:rPr>
            <w:rFonts w:hint="eastAsia"/>
            <w:rPrChange w:id="84" w:author="王永明" w:date="2020-08-08T12:10:00Z">
              <w:rPr>
                <w:rFonts w:hint="eastAsia"/>
                <w:lang w:val="x-none" w:eastAsia="x-none"/>
              </w:rPr>
            </w:rPrChange>
          </w:rPr>
          <w:t>填埋是</w:t>
        </w:r>
      </w:ins>
      <w:ins w:id="85" w:author="王永明" w:date="2020-08-08T12:12:00Z">
        <w:r>
          <w:rPr>
            <w:rFonts w:hint="eastAsia"/>
          </w:rPr>
          <w:t>其</w:t>
        </w:r>
      </w:ins>
      <w:ins w:id="86" w:author="王永明" w:date="2020-08-08T12:10:00Z">
        <w:r w:rsidRPr="00962E61">
          <w:rPr>
            <w:rFonts w:hint="eastAsia"/>
            <w:rPrChange w:id="87" w:author="王永明" w:date="2020-08-08T12:10:00Z">
              <w:rPr>
                <w:rFonts w:hint="eastAsia"/>
                <w:lang w:val="x-none" w:eastAsia="x-none"/>
              </w:rPr>
            </w:rPrChange>
          </w:rPr>
          <w:t>主要</w:t>
        </w:r>
        <w:r w:rsidRPr="00962E61">
          <w:rPr>
            <w:rFonts w:hint="eastAsia"/>
            <w:rPrChange w:id="88" w:author="王永明" w:date="2020-08-08T12:10:00Z">
              <w:rPr>
                <w:rFonts w:hint="eastAsia"/>
                <w:lang w:val="x-none"/>
              </w:rPr>
            </w:rPrChange>
          </w:rPr>
          <w:t>处置</w:t>
        </w:r>
        <w:r w:rsidRPr="00962E61">
          <w:rPr>
            <w:rFonts w:hint="eastAsia"/>
            <w:rPrChange w:id="89" w:author="王永明" w:date="2020-08-08T12:10:00Z">
              <w:rPr>
                <w:rFonts w:hint="eastAsia"/>
                <w:lang w:val="x-none" w:eastAsia="x-none"/>
              </w:rPr>
            </w:rPrChange>
          </w:rPr>
          <w:t>手段</w:t>
        </w:r>
        <w:r w:rsidRPr="00452C72">
          <w:t>，</w:t>
        </w:r>
        <w:r w:rsidRPr="00962E61">
          <w:rPr>
            <w:rFonts w:hint="eastAsia"/>
            <w:rPrChange w:id="90" w:author="王永明" w:date="2020-08-08T12:10:00Z">
              <w:rPr>
                <w:rFonts w:hint="eastAsia"/>
                <w:b/>
              </w:rPr>
            </w:rPrChange>
          </w:rPr>
          <w:t>泥浆</w:t>
        </w:r>
        <w:r w:rsidRPr="00962E61">
          <w:rPr>
            <w:rPrChange w:id="91" w:author="王永明" w:date="2020-08-08T12:10:00Z">
              <w:rPr>
                <w:b/>
              </w:rPr>
            </w:rPrChange>
          </w:rPr>
          <w:t>和污泥处置</w:t>
        </w:r>
      </w:ins>
      <w:ins w:id="92" w:author="王永明" w:date="2020-08-08T12:14:00Z">
        <w:r>
          <w:rPr>
            <w:rFonts w:hint="eastAsia"/>
          </w:rPr>
          <w:t>尤其</w:t>
        </w:r>
      </w:ins>
      <w:ins w:id="93" w:author="王永明" w:date="2020-08-08T12:10:00Z">
        <w:r w:rsidRPr="00962E61">
          <w:rPr>
            <w:rFonts w:hint="eastAsia"/>
            <w:rPrChange w:id="94" w:author="王永明" w:date="2020-08-08T12:10:00Z">
              <w:rPr>
                <w:rFonts w:hint="eastAsia"/>
                <w:b/>
              </w:rPr>
            </w:rPrChange>
          </w:rPr>
          <w:t>较为困难</w:t>
        </w:r>
        <w:r w:rsidRPr="00452C72">
          <w:rPr>
            <w:rFonts w:hint="eastAsia"/>
          </w:rPr>
          <w:t>。首先</w:t>
        </w:r>
        <w:r w:rsidRPr="00962E61">
          <w:rPr>
            <w:rPrChange w:id="95" w:author="王永明" w:date="2020-08-08T12:10:00Z">
              <w:rPr/>
            </w:rPrChange>
          </w:rPr>
          <w:t>，</w:t>
        </w:r>
        <w:r w:rsidRPr="00962E61">
          <w:rPr>
            <w:rFonts w:hint="eastAsia"/>
            <w:rPrChange w:id="96" w:author="王永明" w:date="2020-08-08T12:10:00Z">
              <w:rPr>
                <w:rFonts w:hint="eastAsia"/>
              </w:rPr>
            </w:rPrChange>
          </w:rPr>
          <w:t>以</w:t>
        </w:r>
        <w:r w:rsidRPr="00962E61">
          <w:rPr>
            <w:rPrChange w:id="97" w:author="王永明" w:date="2020-08-08T12:10:00Z">
              <w:rPr/>
            </w:rPrChange>
          </w:rPr>
          <w:t>液态形式直接排入天然水体会造成城市水体污染</w:t>
        </w:r>
        <w:r w:rsidRPr="00452C72">
          <w:rPr>
            <w:vertAlign w:val="superscript"/>
          </w:rPr>
          <w:fldChar w:fldCharType="begin"/>
        </w:r>
        <w:r w:rsidRPr="00962E61">
          <w:rPr>
            <w:vertAlign w:val="superscript"/>
            <w:rPrChange w:id="98" w:author="王永明" w:date="2020-08-08T12:13:00Z">
              <w:rPr>
                <w:vertAlign w:val="superscript"/>
              </w:rPr>
            </w:rPrChange>
          </w:rPr>
          <w:instrText xml:space="preserve"> REF _Ref47530297 \r \h </w:instrText>
        </w:r>
        <w:r w:rsidRPr="00962E61">
          <w:rPr>
            <w:vertAlign w:val="superscript"/>
            <w:rPrChange w:id="99" w:author="王永明" w:date="2020-08-08T12:13:00Z">
              <w:rPr>
                <w:vertAlign w:val="superscript"/>
              </w:rPr>
            </w:rPrChange>
          </w:rPr>
        </w:r>
        <w:r w:rsidRPr="00962E61">
          <w:rPr>
            <w:vertAlign w:val="superscript"/>
            <w:rPrChange w:id="100" w:author="王永明" w:date="2020-08-08T12:13:00Z">
              <w:rPr>
                <w:vertAlign w:val="superscript"/>
              </w:rPr>
            </w:rPrChange>
          </w:rPr>
          <w:instrText xml:space="preserve"> \* MERGEFORMAT </w:instrText>
        </w:r>
        <w:r w:rsidRPr="00962E61">
          <w:rPr>
            <w:vertAlign w:val="superscript"/>
            <w:rPrChange w:id="101" w:author="王永明" w:date="2020-08-08T12:13:00Z">
              <w:rPr>
                <w:vertAlign w:val="superscript"/>
              </w:rPr>
            </w:rPrChange>
          </w:rPr>
          <w:fldChar w:fldCharType="separate"/>
        </w:r>
        <w:r w:rsidRPr="00452C72">
          <w:rPr>
            <w:vertAlign w:val="superscript"/>
          </w:rPr>
          <w:t>[4</w:t>
        </w:r>
        <w:r w:rsidRPr="00452C72">
          <w:rPr>
            <w:vertAlign w:val="superscript"/>
          </w:rPr>
          <w:t>]</w:t>
        </w:r>
        <w:r w:rsidRPr="00452C72">
          <w:rPr>
            <w:vertAlign w:val="superscript"/>
          </w:rPr>
          <w:fldChar w:fldCharType="end"/>
        </w:r>
        <w:r w:rsidRPr="00452C72">
          <w:t>；</w:t>
        </w:r>
        <w:r w:rsidRPr="00452C72">
          <w:rPr>
            <w:rFonts w:hint="eastAsia"/>
          </w:rPr>
          <w:t>其次</w:t>
        </w:r>
        <w:r w:rsidRPr="00962E61">
          <w:rPr>
            <w:rPrChange w:id="102" w:author="王永明" w:date="2020-08-08T12:10:00Z">
              <w:rPr/>
            </w:rPrChange>
          </w:rPr>
          <w:t>，</w:t>
        </w:r>
        <w:r w:rsidRPr="00962E61">
          <w:rPr>
            <w:rFonts w:hint="eastAsia"/>
            <w:rPrChange w:id="103" w:author="王永明" w:date="2020-08-08T12:10:00Z">
              <w:rPr>
                <w:rFonts w:hint="eastAsia"/>
              </w:rPr>
            </w:rPrChange>
          </w:rPr>
          <w:t>受纳场一般仅</w:t>
        </w:r>
        <w:r w:rsidRPr="00962E61">
          <w:rPr>
            <w:rPrChange w:id="104" w:author="王永明" w:date="2020-08-08T12:10:00Z">
              <w:rPr/>
            </w:rPrChange>
          </w:rPr>
          <w:t>接受固形物</w:t>
        </w:r>
        <w:r w:rsidRPr="00962E61">
          <w:rPr>
            <w:rFonts w:hint="eastAsia"/>
            <w:rPrChange w:id="105" w:author="王永明" w:date="2020-08-08T12:10:00Z">
              <w:rPr>
                <w:rFonts w:hint="eastAsia"/>
              </w:rPr>
            </w:rPrChange>
          </w:rPr>
          <w:t>，少有受纳场受纳泥浆；再次</w:t>
        </w:r>
        <w:r w:rsidRPr="00962E61">
          <w:rPr>
            <w:rPrChange w:id="106" w:author="王永明" w:date="2020-08-08T12:10:00Z">
              <w:rPr/>
            </w:rPrChange>
          </w:rPr>
          <w:t>，</w:t>
        </w:r>
        <w:r w:rsidRPr="00962E61">
          <w:rPr>
            <w:rFonts w:hint="eastAsia"/>
            <w:rPrChange w:id="107" w:author="王永明" w:date="2020-08-08T12:10:00Z">
              <w:rPr>
                <w:rFonts w:hint="eastAsia"/>
              </w:rPr>
            </w:rPrChange>
          </w:rPr>
          <w:t>泥浆常</w:t>
        </w:r>
        <w:r w:rsidRPr="00962E61">
          <w:rPr>
            <w:rPrChange w:id="108" w:author="王永明" w:date="2020-08-08T12:10:00Z">
              <w:rPr/>
            </w:rPrChange>
          </w:rPr>
          <w:t>需</w:t>
        </w:r>
        <w:r w:rsidRPr="00962E61">
          <w:rPr>
            <w:rFonts w:hint="eastAsia"/>
            <w:rPrChange w:id="109" w:author="王永明" w:date="2020-08-08T12:10:00Z">
              <w:rPr>
                <w:rFonts w:hint="eastAsia"/>
              </w:rPr>
            </w:rPrChange>
          </w:rPr>
          <w:t>槽罐车运输，处置成本较高</w:t>
        </w:r>
        <w:r>
          <w:t>。</w:t>
        </w:r>
      </w:ins>
      <w:del w:id="110" w:author="王永明" w:date="2020-08-08T12:10:00Z">
        <w:r w:rsidR="00DF012D" w:rsidRPr="00342602" w:rsidDel="00962E61">
          <w:rPr>
            <w:rFonts w:hint="eastAsia"/>
          </w:rPr>
          <w:delText>按照</w:delText>
        </w:r>
      </w:del>
      <w:del w:id="111" w:author="王永明" w:date="2020-08-08T12:04:00Z">
        <w:r w:rsidR="00DF012D" w:rsidRPr="00342602" w:rsidDel="002224EC">
          <w:delText>用途和</w:delText>
        </w:r>
      </w:del>
      <w:del w:id="112" w:author="王永明" w:date="2020-08-08T12:10:00Z">
        <w:r w:rsidR="00DF012D" w:rsidRPr="00342602" w:rsidDel="00962E61">
          <w:rPr>
            <w:rFonts w:hint="eastAsia"/>
          </w:rPr>
          <w:delText>处置方法，余泥渣土</w:delText>
        </w:r>
      </w:del>
      <w:del w:id="113" w:author="王永明" w:date="2020-08-08T12:04:00Z">
        <w:r w:rsidR="00DF012D" w:rsidRPr="00342602" w:rsidDel="002224EC">
          <w:rPr>
            <w:rFonts w:hint="eastAsia"/>
          </w:rPr>
          <w:delText>还</w:delText>
        </w:r>
      </w:del>
      <w:del w:id="114" w:author="王永明" w:date="2020-08-08T12:10:00Z">
        <w:r w:rsidR="00DF012D" w:rsidRPr="00342602" w:rsidDel="00962E61">
          <w:delText>可以分为：</w:delText>
        </w:r>
      </w:del>
      <w:del w:id="115" w:author="王永明" w:date="2020-08-08T12:09:00Z">
        <w:r w:rsidR="00DF012D" w:rsidRPr="00342602" w:rsidDel="00962E61">
          <w:rPr>
            <w:rFonts w:hint="eastAsia"/>
            <w:b/>
            <w:bCs/>
          </w:rPr>
          <w:delText>种</w:delText>
        </w:r>
      </w:del>
      <w:del w:id="116" w:author="王永明" w:date="2020-08-08T12:10:00Z">
        <w:r w:rsidR="00DF012D" w:rsidRPr="00342602" w:rsidDel="00962E61">
          <w:rPr>
            <w:rFonts w:hint="eastAsia"/>
            <w:b/>
            <w:bCs/>
          </w:rPr>
          <w:delText>植土、深层土、土石混合物、砂石泥浆、</w:delText>
        </w:r>
        <w:r w:rsidR="00DF012D" w:rsidRPr="00342602" w:rsidDel="00962E61">
          <w:rPr>
            <w:b/>
            <w:bCs/>
          </w:rPr>
          <w:delText>污泥</w:delText>
        </w:r>
        <w:r w:rsidR="00DF012D" w:rsidRPr="00342602" w:rsidDel="00962E61">
          <w:rPr>
            <w:rFonts w:hint="eastAsia"/>
          </w:rPr>
          <w:delText>等</w:delText>
        </w:r>
        <w:r w:rsidR="00DF012D" w:rsidRPr="00342602" w:rsidDel="00962E61">
          <w:delText>类别</w:delText>
        </w:r>
        <w:r w:rsidR="00DF012D" w:rsidRPr="00342602" w:rsidDel="00962E61">
          <w:rPr>
            <w:rFonts w:hint="eastAsia"/>
          </w:rPr>
          <w:delText>。种植土主要指的</w:delText>
        </w:r>
        <w:r w:rsidR="00DF012D" w:rsidRPr="00342602" w:rsidDel="00962E61">
          <w:delText>是</w:delText>
        </w:r>
        <w:r w:rsidR="00DF012D" w:rsidRPr="00342602" w:rsidDel="00962E61">
          <w:rPr>
            <w:rFonts w:hint="eastAsia"/>
          </w:rPr>
          <w:delText>数年存于</w:delText>
        </w:r>
        <w:r w:rsidR="00DF012D" w:rsidRPr="00342602" w:rsidDel="00962E61">
          <w:delText>地表</w:delText>
        </w:r>
        <w:r w:rsidR="00DF012D" w:rsidRPr="00342602" w:rsidDel="00962E61">
          <w:rPr>
            <w:rFonts w:hint="eastAsia"/>
          </w:rPr>
          <w:delText>、适于植被</w:delText>
        </w:r>
        <w:r w:rsidR="00DF012D" w:rsidRPr="00342602" w:rsidDel="00962E61">
          <w:delText>生长的土壤，在园林工程中多用</w:delText>
        </w:r>
        <w:r w:rsidR="00DF012D" w:rsidRPr="00342602" w:rsidDel="00962E61">
          <w:rPr>
            <w:rFonts w:hint="eastAsia"/>
          </w:rPr>
          <w:delText>于</w:delText>
        </w:r>
        <w:r w:rsidR="00DF012D" w:rsidRPr="00342602" w:rsidDel="00962E61">
          <w:delText>快速植被恢复</w:delText>
        </w:r>
        <w:r w:rsidR="00DF012D" w:rsidRPr="00342602" w:rsidDel="00962E61">
          <w:rPr>
            <w:rFonts w:hint="eastAsia"/>
          </w:rPr>
          <w:delText>；深层</w:delText>
        </w:r>
        <w:r w:rsidR="00DF012D" w:rsidRPr="00342602" w:rsidDel="00962E61">
          <w:delText>土因为长期处于地下深层，</w:delText>
        </w:r>
        <w:r w:rsidR="00DF012D" w:rsidRPr="00342602" w:rsidDel="00962E61">
          <w:rPr>
            <w:rFonts w:hint="eastAsia"/>
          </w:rPr>
          <w:delText>动植物、微生物、</w:delText>
        </w:r>
        <w:r w:rsidR="00DF012D" w:rsidRPr="00342602" w:rsidDel="00962E61">
          <w:delText>可溶性杂质较少，</w:delText>
        </w:r>
        <w:r w:rsidR="00DF012D" w:rsidRPr="00342602" w:rsidDel="00962E61">
          <w:rPr>
            <w:rFonts w:hint="eastAsia"/>
          </w:rPr>
          <w:delText>适用于</w:delText>
        </w:r>
        <w:r w:rsidR="00DF012D" w:rsidRPr="00342602" w:rsidDel="00962E61">
          <w:delText>工程填土找平作业；</w:delText>
        </w:r>
        <w:r w:rsidR="00DF012D" w:rsidRPr="00342602" w:rsidDel="00962E61">
          <w:rPr>
            <w:rFonts w:hint="eastAsia"/>
          </w:rPr>
          <w:delText>土石混合物物理</w:delText>
        </w:r>
        <w:r w:rsidR="00DF012D" w:rsidRPr="00342602" w:rsidDel="00962E61">
          <w:delText>力学性能较</w:delText>
        </w:r>
        <w:r w:rsidR="00DF012D" w:rsidRPr="00342602" w:rsidDel="00962E61">
          <w:rPr>
            <w:rFonts w:hint="eastAsia"/>
          </w:rPr>
          <w:delText>深层土更</w:delText>
        </w:r>
        <w:r w:rsidR="00DF012D" w:rsidRPr="00342602" w:rsidDel="00962E61">
          <w:delText>强，但是不均质，适用于大型</w:delText>
        </w:r>
        <w:r w:rsidR="00031C3D" w:rsidRPr="00342602" w:rsidDel="00962E61">
          <w:rPr>
            <w:rFonts w:hint="eastAsia"/>
          </w:rPr>
          <w:delText>填筑</w:delText>
        </w:r>
        <w:r w:rsidR="00DF012D" w:rsidRPr="00342602" w:rsidDel="00962E61">
          <w:rPr>
            <w:rFonts w:hint="eastAsia"/>
          </w:rPr>
          <w:delText>工程；泥浆</w:delText>
        </w:r>
        <w:r w:rsidR="00DF012D" w:rsidRPr="00342602" w:rsidDel="00962E61">
          <w:delText>和污泥</w:delText>
        </w:r>
        <w:r w:rsidR="00DF012D" w:rsidRPr="00342602" w:rsidDel="00962E61">
          <w:rPr>
            <w:rFonts w:hint="eastAsia"/>
          </w:rPr>
          <w:delText>是</w:delText>
        </w:r>
        <w:r w:rsidR="00DF012D" w:rsidRPr="00342602" w:rsidDel="00962E61">
          <w:delText>城市</w:delText>
        </w:r>
        <w:r w:rsidR="00DF012D" w:rsidRPr="00342602" w:rsidDel="00962E61">
          <w:rPr>
            <w:rFonts w:hint="eastAsia"/>
          </w:rPr>
          <w:delText>工程建设中</w:delText>
        </w:r>
        <w:r w:rsidR="00DF012D" w:rsidRPr="00342602" w:rsidDel="00962E61">
          <w:delText>较难处置的一类弃料</w:delText>
        </w:r>
        <w:r w:rsidR="00DF012D" w:rsidRPr="00342602" w:rsidDel="00962E61">
          <w:rPr>
            <w:rFonts w:hint="eastAsia"/>
          </w:rPr>
          <w:delText>。一方面，</w:delText>
        </w:r>
        <w:r w:rsidR="00DF012D" w:rsidRPr="00342602" w:rsidDel="00962E61">
          <w:delText>其体</w:delText>
        </w:r>
        <w:r w:rsidR="00DF012D" w:rsidRPr="00342602" w:rsidDel="00962E61">
          <w:rPr>
            <w:rFonts w:hint="eastAsia"/>
          </w:rPr>
          <w:delText>量</w:delText>
        </w:r>
        <w:r w:rsidR="00DF012D" w:rsidRPr="00342602" w:rsidDel="00962E61">
          <w:delText>往往较大</w:delText>
        </w:r>
        <w:r w:rsidR="00DF012D" w:rsidRPr="00342602" w:rsidDel="00962E61">
          <w:rPr>
            <w:rFonts w:hint="eastAsia"/>
          </w:rPr>
          <w:delText>，</w:delText>
        </w:r>
        <w:r w:rsidR="00DF012D" w:rsidRPr="00342602" w:rsidDel="00962E61">
          <w:delText>流动性</w:delText>
        </w:r>
        <w:r w:rsidR="00DF012D" w:rsidRPr="00342602" w:rsidDel="00962E61">
          <w:rPr>
            <w:rFonts w:hint="eastAsia"/>
          </w:rPr>
          <w:delText>强</w:delText>
        </w:r>
        <w:r w:rsidR="00DF012D" w:rsidRPr="00342602" w:rsidDel="00962E61">
          <w:delText>，直接排入天然水体会造成城市水体污染</w:delText>
        </w:r>
        <w:r w:rsidR="00635CF0" w:rsidRPr="00342602" w:rsidDel="00962E61">
          <w:rPr>
            <w:vertAlign w:val="superscript"/>
          </w:rPr>
          <w:fldChar w:fldCharType="begin"/>
        </w:r>
        <w:r w:rsidR="00635CF0" w:rsidRPr="00342602" w:rsidDel="00962E61">
          <w:rPr>
            <w:vertAlign w:val="superscript"/>
          </w:rPr>
          <w:delInstrText xml:space="preserve"> REF _Ref47530297 \r \h  \* MERGEFORMAT </w:delInstrText>
        </w:r>
        <w:r w:rsidR="00635CF0" w:rsidRPr="00342602" w:rsidDel="00962E61">
          <w:rPr>
            <w:vertAlign w:val="superscript"/>
          </w:rPr>
        </w:r>
        <w:r w:rsidR="00635CF0" w:rsidRPr="00342602" w:rsidDel="00962E61">
          <w:rPr>
            <w:vertAlign w:val="superscript"/>
          </w:rPr>
          <w:fldChar w:fldCharType="separate"/>
        </w:r>
        <w:r w:rsidR="00DF012D" w:rsidRPr="00342602" w:rsidDel="00962E61">
          <w:rPr>
            <w:vertAlign w:val="superscript"/>
          </w:rPr>
          <w:delText>[4]</w:delText>
        </w:r>
        <w:r w:rsidR="00635CF0" w:rsidRPr="00342602" w:rsidDel="00962E61">
          <w:rPr>
            <w:vertAlign w:val="superscript"/>
          </w:rPr>
          <w:fldChar w:fldCharType="end"/>
        </w:r>
        <w:r w:rsidR="00DF012D" w:rsidRPr="00342602" w:rsidDel="00962E61">
          <w:delText>；另一方面，</w:delText>
        </w:r>
        <w:r w:rsidR="00DF012D" w:rsidRPr="00342602" w:rsidDel="00962E61">
          <w:rPr>
            <w:rFonts w:hint="eastAsia"/>
          </w:rPr>
          <w:delText>其中</w:delText>
        </w:r>
        <w:r w:rsidR="00DF012D" w:rsidRPr="00342602" w:rsidDel="00962E61">
          <w:delText>的干</w:delText>
        </w:r>
        <w:r w:rsidR="00DF012D" w:rsidRPr="00342602" w:rsidDel="00962E61">
          <w:rPr>
            <w:rFonts w:hint="eastAsia"/>
          </w:rPr>
          <w:delText>物质</w:delText>
        </w:r>
        <w:r w:rsidR="00DF012D" w:rsidRPr="00342602" w:rsidDel="00962E61">
          <w:delText>较少</w:delText>
        </w:r>
        <w:r w:rsidR="00031C3D" w:rsidRPr="00342602" w:rsidDel="00962E61">
          <w:rPr>
            <w:rFonts w:hint="eastAsia"/>
          </w:rPr>
          <w:delText>，常</w:delText>
        </w:r>
        <w:r w:rsidR="00031C3D" w:rsidRPr="00342602" w:rsidDel="00962E61">
          <w:delText>需</w:delText>
        </w:r>
        <w:r w:rsidR="00031C3D" w:rsidRPr="00342602" w:rsidDel="00962E61">
          <w:rPr>
            <w:rFonts w:hint="eastAsia"/>
          </w:rPr>
          <w:delText>槽罐车运输，处置成本较高</w:delText>
        </w:r>
        <w:r w:rsidR="00031C3D" w:rsidRPr="00342602" w:rsidDel="00962E61">
          <w:delText>。</w:delText>
        </w:r>
      </w:del>
    </w:p>
    <w:p w14:paraId="53BB3EEC" w14:textId="7728FFDE" w:rsidR="00031C3D" w:rsidRPr="00342602" w:rsidDel="00962E61" w:rsidRDefault="00A14B07" w:rsidP="007E7919">
      <w:pPr>
        <w:pStyle w:val="af3"/>
        <w:spacing w:before="156" w:after="156"/>
        <w:ind w:firstLine="480"/>
        <w:rPr>
          <w:del w:id="117" w:author="王永明" w:date="2020-08-08T12:09:00Z"/>
        </w:rPr>
      </w:pPr>
      <w:del w:id="118" w:author="王永明" w:date="2020-08-08T12:09:00Z">
        <w:r w:rsidRPr="00342602" w:rsidDel="00962E61">
          <w:delText>针对</w:delText>
        </w:r>
        <w:r w:rsidRPr="00342602" w:rsidDel="00962E61">
          <w:rPr>
            <w:rFonts w:hint="eastAsia"/>
          </w:rPr>
          <w:delText>泥浆</w:delText>
        </w:r>
        <w:r w:rsidRPr="00342602" w:rsidDel="00962E61">
          <w:delText>和污泥这类弃料，近年来很多</w:delText>
        </w:r>
        <w:r w:rsidRPr="00342602" w:rsidDel="00962E61">
          <w:rPr>
            <w:rFonts w:hint="eastAsia"/>
          </w:rPr>
          <w:delText>研究所和工程单位开展</w:delText>
        </w:r>
        <w:r w:rsidRPr="00342602" w:rsidDel="00962E61">
          <w:delText>了</w:delText>
        </w:r>
        <w:r w:rsidRPr="00342602" w:rsidDel="00962E61">
          <w:rPr>
            <w:rFonts w:hint="eastAsia"/>
          </w:rPr>
          <w:delText>大量</w:delText>
        </w:r>
        <w:r w:rsidRPr="00342602" w:rsidDel="00962E61">
          <w:delText>的尝试</w:delText>
        </w:r>
        <w:r w:rsidRPr="00342602" w:rsidDel="00962E61">
          <w:rPr>
            <w:rFonts w:hint="eastAsia"/>
          </w:rPr>
          <w:delText>，以期</w:delText>
        </w:r>
        <w:r w:rsidRPr="00342602" w:rsidDel="00962E61">
          <w:delText>在工地现场或</w:delText>
        </w:r>
        <w:r w:rsidRPr="00342602" w:rsidDel="00962E61">
          <w:rPr>
            <w:rFonts w:hint="eastAsia"/>
          </w:rPr>
          <w:delText>专用</w:delText>
        </w:r>
        <w:r w:rsidRPr="00342602" w:rsidDel="00962E61">
          <w:delText>工厂</w:delText>
        </w:r>
        <w:r w:rsidRPr="00342602" w:rsidDel="00962E61">
          <w:rPr>
            <w:rFonts w:hint="eastAsia"/>
          </w:rPr>
          <w:delText>进行固化或</w:delText>
        </w:r>
        <w:r w:rsidRPr="00342602" w:rsidDel="00962E61">
          <w:delText>石化</w:delText>
        </w:r>
        <w:r w:rsidRPr="00342602" w:rsidDel="00962E61">
          <w:rPr>
            <w:rFonts w:hint="eastAsia"/>
          </w:rPr>
          <w:delText>，</w:delText>
        </w:r>
        <w:r w:rsidRPr="00342602" w:rsidDel="00962E61">
          <w:delText>达到</w:delText>
        </w:r>
        <w:r w:rsidRPr="00342602" w:rsidDel="00962E61">
          <w:rPr>
            <w:rFonts w:hint="eastAsia"/>
          </w:rPr>
          <w:delText>浓缩、密实便于</w:delText>
        </w:r>
        <w:r w:rsidRPr="00342602" w:rsidDel="00962E61">
          <w:delText>处置，</w:delText>
        </w:r>
        <w:r w:rsidRPr="00342602" w:rsidDel="00962E61">
          <w:rPr>
            <w:rFonts w:hint="eastAsia"/>
          </w:rPr>
          <w:delText>甚至变废为宝的</w:delText>
        </w:r>
        <w:r w:rsidRPr="00342602" w:rsidDel="00962E61">
          <w:delText>目的</w:delText>
        </w:r>
        <w:r w:rsidRPr="00342602" w:rsidDel="00962E61">
          <w:rPr>
            <w:rFonts w:hint="eastAsia"/>
          </w:rPr>
          <w:delText>。</w:delText>
        </w:r>
      </w:del>
    </w:p>
    <w:p w14:paraId="5169B5A1" w14:textId="77777777" w:rsidR="00DF012D" w:rsidRPr="007E7919" w:rsidRDefault="00DF012D" w:rsidP="007E7919">
      <w:pPr>
        <w:pStyle w:val="aff5"/>
      </w:pPr>
      <w:bookmarkStart w:id="119" w:name="_Toc47740784"/>
      <w:r w:rsidRPr="00342602">
        <w:rPr>
          <w:rFonts w:hint="eastAsia"/>
        </w:rPr>
        <w:t>1.</w:t>
      </w:r>
      <w:r w:rsidRPr="00342602">
        <w:t>1</w:t>
      </w:r>
      <w:r w:rsidRPr="00342602">
        <w:rPr>
          <w:rFonts w:hint="eastAsia"/>
        </w:rPr>
        <w:t>.</w:t>
      </w:r>
      <w:r w:rsidRPr="00342602">
        <w:t>3</w:t>
      </w:r>
      <w:r w:rsidRPr="00342602">
        <w:tab/>
      </w:r>
      <w:bookmarkEnd w:id="66"/>
      <w:r w:rsidRPr="00342602">
        <w:rPr>
          <w:rFonts w:hint="eastAsia"/>
        </w:rPr>
        <w:t>城市工程建设余泥渣土处置运筹的</w:t>
      </w:r>
      <w:r w:rsidRPr="00342602">
        <w:t>挑战</w:t>
      </w:r>
      <w:bookmarkEnd w:id="119"/>
    </w:p>
    <w:p w14:paraId="5F69CFC8" w14:textId="06542692" w:rsidR="00DF012D" w:rsidRPr="00342602" w:rsidDel="00C27F4B" w:rsidRDefault="00DF012D" w:rsidP="007E7919">
      <w:pPr>
        <w:pStyle w:val="af3"/>
        <w:spacing w:before="156" w:after="156"/>
        <w:ind w:firstLine="480"/>
        <w:rPr>
          <w:del w:id="120" w:author="王永明" w:date="2020-08-08T12:19:00Z"/>
        </w:rPr>
      </w:pPr>
      <w:r w:rsidRPr="00342602">
        <w:rPr>
          <w:rFonts w:hint="eastAsia"/>
        </w:rPr>
        <w:t>前</w:t>
      </w:r>
      <w:r w:rsidRPr="00342602">
        <w:t>已</w:t>
      </w:r>
      <w:r w:rsidRPr="00342602">
        <w:rPr>
          <w:rFonts w:hint="eastAsia"/>
        </w:rPr>
        <w:t>提及</w:t>
      </w:r>
      <w:r w:rsidRPr="00342602">
        <w:t>，城市化</w:t>
      </w:r>
      <w:r w:rsidRPr="00342602">
        <w:rPr>
          <w:rFonts w:hint="eastAsia"/>
        </w:rPr>
        <w:t>进程</w:t>
      </w:r>
      <w:r w:rsidRPr="00342602">
        <w:t>产生的</w:t>
      </w:r>
      <w:r w:rsidRPr="00342602">
        <w:rPr>
          <w:rFonts w:hint="eastAsia"/>
        </w:rPr>
        <w:t>巨量余泥渣土，一方面</w:t>
      </w:r>
      <w:r w:rsidRPr="00342602">
        <w:t>，</w:t>
      </w:r>
      <w:r w:rsidRPr="00342602">
        <w:rPr>
          <w:rFonts w:hint="eastAsia"/>
          <w:b/>
          <w:szCs w:val="21"/>
        </w:rPr>
        <w:t>渣土处置缺乏统筹</w:t>
      </w:r>
      <w:r w:rsidRPr="00342602">
        <w:rPr>
          <w:b/>
          <w:szCs w:val="21"/>
        </w:rPr>
        <w:t>规划</w:t>
      </w:r>
      <w:r w:rsidRPr="00342602">
        <w:rPr>
          <w:rFonts w:hint="eastAsia"/>
          <w:b/>
          <w:szCs w:val="21"/>
        </w:rPr>
        <w:t>，受纳场稀缺，余泥渣土处置</w:t>
      </w:r>
      <w:r w:rsidRPr="00342602">
        <w:rPr>
          <w:b/>
          <w:szCs w:val="21"/>
        </w:rPr>
        <w:t>困难</w:t>
      </w:r>
      <w:r w:rsidRPr="00342602">
        <w:rPr>
          <w:rFonts w:hint="eastAsia"/>
        </w:rPr>
        <w:t>。因而</w:t>
      </w:r>
      <w:r w:rsidRPr="00342602">
        <w:t>，</w:t>
      </w:r>
      <w:r w:rsidRPr="00342602">
        <w:rPr>
          <w:rFonts w:hint="eastAsia"/>
        </w:rPr>
        <w:t>违规</w:t>
      </w:r>
      <w:r w:rsidRPr="00342602">
        <w:t>堆存、</w:t>
      </w:r>
      <w:r w:rsidRPr="00342602">
        <w:rPr>
          <w:rFonts w:hint="eastAsia"/>
        </w:rPr>
        <w:t>趁夜暗弃渣土</w:t>
      </w:r>
      <w:r w:rsidRPr="00342602">
        <w:t>的现象时有发生</w:t>
      </w:r>
      <w:r w:rsidRPr="00342602">
        <w:rPr>
          <w:rFonts w:hint="eastAsia"/>
        </w:rPr>
        <w:t>。</w:t>
      </w:r>
      <w:r w:rsidRPr="00342602">
        <w:rPr>
          <w:rFonts w:hint="eastAsia"/>
          <w:szCs w:val="21"/>
        </w:rPr>
        <w:t>2</w:t>
      </w:r>
      <w:r w:rsidRPr="00342602">
        <w:rPr>
          <w:szCs w:val="21"/>
        </w:rPr>
        <w:t>016</w:t>
      </w:r>
      <w:r w:rsidRPr="00342602">
        <w:rPr>
          <w:rFonts w:hint="eastAsia"/>
          <w:szCs w:val="21"/>
        </w:rPr>
        <w:t>年</w:t>
      </w:r>
      <w:r w:rsidRPr="00342602">
        <w:rPr>
          <w:rFonts w:hint="eastAsia"/>
          <w:szCs w:val="21"/>
        </w:rPr>
        <w:t>3</w:t>
      </w:r>
      <w:r w:rsidRPr="00342602">
        <w:rPr>
          <w:rFonts w:hint="eastAsia"/>
          <w:szCs w:val="21"/>
        </w:rPr>
        <w:t>月</w:t>
      </w:r>
      <w:r w:rsidRPr="00342602">
        <w:rPr>
          <w:rFonts w:hint="eastAsia"/>
          <w:szCs w:val="21"/>
        </w:rPr>
        <w:t>25</w:t>
      </w:r>
      <w:r w:rsidRPr="00342602">
        <w:rPr>
          <w:rFonts w:hint="eastAsia"/>
          <w:szCs w:val="21"/>
        </w:rPr>
        <w:t>日，</w:t>
      </w:r>
      <w:r w:rsidRPr="00C27F4B">
        <w:rPr>
          <w:rFonts w:hint="eastAsia"/>
          <w:bCs/>
          <w:szCs w:val="21"/>
          <w:rPrChange w:id="121" w:author="王永明" w:date="2020-08-08T12:19:00Z">
            <w:rPr>
              <w:rFonts w:hint="eastAsia"/>
              <w:b/>
              <w:szCs w:val="21"/>
            </w:rPr>
          </w:rPrChange>
        </w:rPr>
        <w:t>杭州绕城西线一段桥梁断裂，即为桥墩周边</w:t>
      </w:r>
      <w:r w:rsidR="00A14B07" w:rsidRPr="00C27F4B">
        <w:rPr>
          <w:rFonts w:hint="eastAsia"/>
          <w:bCs/>
          <w:szCs w:val="21"/>
          <w:rPrChange w:id="122" w:author="王永明" w:date="2020-08-08T12:19:00Z">
            <w:rPr>
              <w:rFonts w:hint="eastAsia"/>
              <w:b/>
              <w:szCs w:val="21"/>
            </w:rPr>
          </w:rPrChange>
        </w:rPr>
        <w:t>工地施工</w:t>
      </w:r>
      <w:r w:rsidRPr="00C27F4B">
        <w:rPr>
          <w:rFonts w:hint="eastAsia"/>
          <w:bCs/>
          <w:szCs w:val="21"/>
          <w:rPrChange w:id="123" w:author="王永明" w:date="2020-08-08T12:19:00Z">
            <w:rPr>
              <w:rFonts w:hint="eastAsia"/>
              <w:b/>
              <w:szCs w:val="21"/>
            </w:rPr>
          </w:rPrChange>
        </w:rPr>
        <w:t>堆土</w:t>
      </w:r>
      <w:r w:rsidR="00A14B07" w:rsidRPr="00C27F4B">
        <w:rPr>
          <w:rFonts w:hint="eastAsia"/>
          <w:bCs/>
          <w:szCs w:val="21"/>
          <w:rPrChange w:id="124" w:author="王永明" w:date="2020-08-08T12:19:00Z">
            <w:rPr>
              <w:rFonts w:hint="eastAsia"/>
              <w:b/>
              <w:szCs w:val="21"/>
            </w:rPr>
          </w:rPrChange>
        </w:rPr>
        <w:t>处置不当</w:t>
      </w:r>
      <w:r w:rsidRPr="00C27F4B">
        <w:rPr>
          <w:rFonts w:hint="eastAsia"/>
          <w:bCs/>
          <w:szCs w:val="21"/>
          <w:rPrChange w:id="125" w:author="王永明" w:date="2020-08-08T12:19:00Z">
            <w:rPr>
              <w:rFonts w:hint="eastAsia"/>
              <w:b/>
              <w:szCs w:val="21"/>
            </w:rPr>
          </w:rPrChange>
        </w:rPr>
        <w:t>所致</w:t>
      </w:r>
      <w:r w:rsidR="00A14B07" w:rsidRPr="00C27F4B">
        <w:rPr>
          <w:rFonts w:hint="eastAsia"/>
          <w:bCs/>
          <w:szCs w:val="21"/>
          <w:rPrChange w:id="126" w:author="王永明" w:date="2020-08-08T12:19:00Z">
            <w:rPr>
              <w:rFonts w:hint="eastAsia"/>
              <w:b/>
              <w:szCs w:val="21"/>
            </w:rPr>
          </w:rPrChange>
        </w:rPr>
        <w:t>。</w:t>
      </w:r>
      <w:del w:id="127" w:author="王永明" w:date="2020-08-08T12:18:00Z">
        <w:r w:rsidRPr="00342602" w:rsidDel="00C27F4B">
          <w:rPr>
            <w:rFonts w:hint="eastAsia"/>
          </w:rPr>
          <w:delText>2020</w:delText>
        </w:r>
        <w:r w:rsidRPr="00342602" w:rsidDel="00C27F4B">
          <w:rPr>
            <w:rFonts w:hint="eastAsia"/>
          </w:rPr>
          <w:delText>年</w:delText>
        </w:r>
      </w:del>
      <w:r w:rsidRPr="00342602">
        <w:rPr>
          <w:rFonts w:hint="eastAsia"/>
        </w:rPr>
        <w:t>6</w:t>
      </w:r>
      <w:r w:rsidRPr="00342602">
        <w:rPr>
          <w:rFonts w:hint="eastAsia"/>
        </w:rPr>
        <w:t>月</w:t>
      </w:r>
      <w:r w:rsidRPr="00342602">
        <w:rPr>
          <w:rFonts w:hint="eastAsia"/>
        </w:rPr>
        <w:t>22</w:t>
      </w:r>
      <w:r w:rsidRPr="00342602">
        <w:rPr>
          <w:rFonts w:hint="eastAsia"/>
        </w:rPr>
        <w:t>日晚，无锡某槽罐泥浆车偷排泥浆时被群众发现，肇事司机在逃离途中将阻拦者碾死</w:t>
      </w:r>
      <w:r w:rsidR="00B31234" w:rsidRPr="00342602">
        <w:rPr>
          <w:vertAlign w:val="superscript"/>
        </w:rPr>
        <w:fldChar w:fldCharType="begin"/>
      </w:r>
      <w:r w:rsidR="00B31234" w:rsidRPr="00342602">
        <w:rPr>
          <w:vertAlign w:val="superscript"/>
        </w:rPr>
        <w:instrText xml:space="preserve"> </w:instrText>
      </w:r>
      <w:r w:rsidR="00B31234" w:rsidRPr="00342602">
        <w:rPr>
          <w:rFonts w:hint="eastAsia"/>
          <w:vertAlign w:val="superscript"/>
        </w:rPr>
        <w:instrText>REF _Ref47530418 \r \h</w:instrText>
      </w:r>
      <w:r w:rsidR="00B31234" w:rsidRPr="00342602">
        <w:rPr>
          <w:vertAlign w:val="superscript"/>
        </w:rPr>
        <w:instrText xml:space="preserve">  \* MERGEFORMAT </w:instrText>
      </w:r>
      <w:r w:rsidR="00B31234" w:rsidRPr="00342602">
        <w:rPr>
          <w:vertAlign w:val="superscript"/>
        </w:rPr>
      </w:r>
      <w:r w:rsidR="00B31234" w:rsidRPr="00342602">
        <w:rPr>
          <w:vertAlign w:val="superscript"/>
        </w:rPr>
        <w:fldChar w:fldCharType="separate"/>
      </w:r>
      <w:r w:rsidRPr="00342602">
        <w:rPr>
          <w:vertAlign w:val="superscript"/>
        </w:rPr>
        <w:t>[5]</w:t>
      </w:r>
      <w:r w:rsidR="00B31234" w:rsidRPr="00342602">
        <w:rPr>
          <w:vertAlign w:val="superscript"/>
        </w:rPr>
        <w:fldChar w:fldCharType="end"/>
      </w:r>
      <w:r w:rsidRPr="00342602">
        <w:rPr>
          <w:rFonts w:hint="eastAsia"/>
        </w:rPr>
        <w:t>。</w:t>
      </w:r>
      <w:del w:id="128" w:author="王永明" w:date="2020-08-08T12:19:00Z">
        <w:r w:rsidRPr="00342602" w:rsidDel="00C27F4B">
          <w:rPr>
            <w:rFonts w:hint="eastAsia"/>
          </w:rPr>
          <w:delText>即使</w:delText>
        </w:r>
        <w:r w:rsidRPr="00342602" w:rsidDel="00C27F4B">
          <w:delText>部分城市</w:delText>
        </w:r>
        <w:r w:rsidRPr="00342602" w:rsidDel="00C27F4B">
          <w:rPr>
            <w:rFonts w:hint="eastAsia"/>
          </w:rPr>
          <w:delText>指定</w:delText>
        </w:r>
        <w:r w:rsidRPr="00342602" w:rsidDel="00C27F4B">
          <w:delText>了</w:delText>
        </w:r>
        <w:r w:rsidRPr="00342602" w:rsidDel="00C27F4B">
          <w:rPr>
            <w:rFonts w:hint="eastAsia"/>
          </w:rPr>
          <w:delText>渣土受纳</w:delText>
        </w:r>
        <w:r w:rsidRPr="00342602" w:rsidDel="00C27F4B">
          <w:delText>场，</w:delText>
        </w:r>
        <w:r w:rsidRPr="00342602" w:rsidDel="00C27F4B">
          <w:rPr>
            <w:rFonts w:hint="eastAsia"/>
          </w:rPr>
          <w:delText>但是城市余泥渣土产量大、</w:delText>
        </w:r>
        <w:r w:rsidRPr="00342602" w:rsidDel="00C27F4B">
          <w:delText>强度高</w:delText>
        </w:r>
        <w:r w:rsidRPr="00342602" w:rsidDel="00C27F4B">
          <w:rPr>
            <w:rFonts w:hint="eastAsia"/>
          </w:rPr>
          <w:delText>，</w:delText>
        </w:r>
        <w:r w:rsidRPr="00342602" w:rsidDel="00C27F4B">
          <w:rPr>
            <w:b/>
            <w:szCs w:val="21"/>
          </w:rPr>
          <w:delText>受纳场</w:delText>
        </w:r>
        <w:r w:rsidRPr="00342602" w:rsidDel="00C27F4B">
          <w:rPr>
            <w:rFonts w:hint="eastAsia"/>
            <w:b/>
            <w:szCs w:val="21"/>
          </w:rPr>
          <w:delText>堆存</w:delText>
        </w:r>
        <w:r w:rsidRPr="00342602" w:rsidDel="00C27F4B">
          <w:rPr>
            <w:b/>
            <w:szCs w:val="21"/>
          </w:rPr>
          <w:delText>管理存在</w:delText>
        </w:r>
        <w:r w:rsidRPr="00342602" w:rsidDel="00C27F4B">
          <w:rPr>
            <w:rFonts w:hint="eastAsia"/>
            <w:b/>
            <w:szCs w:val="21"/>
          </w:rPr>
          <w:delText>隐患</w:delText>
        </w:r>
        <w:r w:rsidRPr="00342602" w:rsidDel="00C27F4B">
          <w:rPr>
            <w:rFonts w:hint="eastAsia"/>
          </w:rPr>
          <w:delText>。</w:delText>
        </w:r>
        <w:r w:rsidRPr="00342602" w:rsidDel="00C27F4B">
          <w:delText>过量</w:delText>
        </w:r>
        <w:r w:rsidRPr="00342602" w:rsidDel="00C27F4B">
          <w:rPr>
            <w:rFonts w:hint="eastAsia"/>
          </w:rPr>
          <w:delText>堆存</w:delText>
        </w:r>
        <w:r w:rsidRPr="00342602" w:rsidDel="00C27F4B">
          <w:delText>的</w:delText>
        </w:r>
        <w:r w:rsidRPr="00342602" w:rsidDel="00C27F4B">
          <w:rPr>
            <w:rFonts w:hint="eastAsia"/>
          </w:rPr>
          <w:delText>余泥渣土缺乏碾压</w:delText>
        </w:r>
        <w:r w:rsidRPr="00342602" w:rsidDel="00C27F4B">
          <w:delText>和排水</w:delText>
        </w:r>
        <w:r w:rsidRPr="00342602" w:rsidDel="00C27F4B">
          <w:rPr>
            <w:rFonts w:hint="eastAsia"/>
          </w:rPr>
          <w:delText>等</w:delText>
        </w:r>
        <w:r w:rsidRPr="00342602" w:rsidDel="00C27F4B">
          <w:delText>工程措施，</w:delText>
        </w:r>
        <w:r w:rsidRPr="00342602" w:rsidDel="00C27F4B">
          <w:rPr>
            <w:rFonts w:hint="eastAsia"/>
          </w:rPr>
          <w:delText>形成</w:delText>
        </w:r>
        <w:r w:rsidRPr="00342602" w:rsidDel="00C27F4B">
          <w:delText>不稳定的高填土边坡，导致城市滑坡</w:delText>
        </w:r>
        <w:r w:rsidRPr="00342602" w:rsidDel="00C27F4B">
          <w:rPr>
            <w:rFonts w:hint="eastAsia"/>
          </w:rPr>
          <w:delText>灾害</w:delText>
        </w:r>
        <w:r w:rsidRPr="00342602" w:rsidDel="00C27F4B">
          <w:delText>。</w:delText>
        </w:r>
        <w:r w:rsidRPr="00342602" w:rsidDel="00C27F4B">
          <w:rPr>
            <w:rFonts w:hint="eastAsia"/>
          </w:rPr>
          <w:delText>2015</w:delText>
        </w:r>
        <w:r w:rsidRPr="00342602" w:rsidDel="00C27F4B">
          <w:rPr>
            <w:rFonts w:hint="eastAsia"/>
          </w:rPr>
          <w:delText>年</w:delText>
        </w:r>
        <w:r w:rsidRPr="00342602" w:rsidDel="00C27F4B">
          <w:rPr>
            <w:rFonts w:hint="eastAsia"/>
          </w:rPr>
          <w:delText>12</w:delText>
        </w:r>
        <w:r w:rsidRPr="00342602" w:rsidDel="00C27F4B">
          <w:rPr>
            <w:rFonts w:hint="eastAsia"/>
          </w:rPr>
          <w:delText>月</w:delText>
        </w:r>
        <w:r w:rsidRPr="00342602" w:rsidDel="00C27F4B">
          <w:rPr>
            <w:rFonts w:hint="eastAsia"/>
          </w:rPr>
          <w:delText>20</w:delText>
        </w:r>
        <w:r w:rsidRPr="00342602" w:rsidDel="00C27F4B">
          <w:rPr>
            <w:rFonts w:hint="eastAsia"/>
          </w:rPr>
          <w:delText>日深圳市光明新区的红坳渣土受纳场，因为严重超量超高堆填却缺乏有效的导排水系统，导致</w:delText>
        </w:r>
        <w:r w:rsidRPr="00342602" w:rsidDel="00C27F4B">
          <w:rPr>
            <w:rFonts w:ascii="宋体" w:hAnsi="宋体" w:hint="eastAsia"/>
            <w:szCs w:val="24"/>
          </w:rPr>
          <w:delText>约270万</w:delText>
        </w:r>
        <w:r w:rsidR="00A14B07" w:rsidRPr="00342602" w:rsidDel="00C27F4B">
          <w:rPr>
            <w:rFonts w:ascii="宋体" w:hAnsi="宋体" w:hint="eastAsia"/>
            <w:szCs w:val="24"/>
          </w:rPr>
          <w:delText>m</w:delText>
        </w:r>
        <w:r w:rsidR="00A14B07" w:rsidRPr="00342602" w:rsidDel="00C27F4B">
          <w:rPr>
            <w:rFonts w:ascii="宋体" w:hAnsi="宋体"/>
            <w:szCs w:val="24"/>
            <w:vertAlign w:val="superscript"/>
          </w:rPr>
          <w:delText>3</w:delText>
        </w:r>
        <w:r w:rsidRPr="00342602" w:rsidDel="00C27F4B">
          <w:rPr>
            <w:rFonts w:ascii="宋体" w:hAnsi="宋体" w:hint="eastAsia"/>
            <w:szCs w:val="24"/>
          </w:rPr>
          <w:delText>的工程渣土发生失稳滑动，掩埋及破坏33栋建筑，造成了77人死亡，直接经济损失8.81亿元</w:delText>
        </w:r>
        <w:r w:rsidRPr="00342602" w:rsidDel="00C27F4B">
          <w:rPr>
            <w:vertAlign w:val="superscript"/>
          </w:rPr>
          <w:fldChar w:fldCharType="begin"/>
        </w:r>
        <w:r w:rsidRPr="00342602" w:rsidDel="00C27F4B">
          <w:rPr>
            <w:vertAlign w:val="superscript"/>
          </w:rPr>
          <w:delInstrText xml:space="preserve"> </w:delInstrText>
        </w:r>
        <w:r w:rsidRPr="00342602" w:rsidDel="00C27F4B">
          <w:rPr>
            <w:rFonts w:hint="eastAsia"/>
            <w:vertAlign w:val="superscript"/>
          </w:rPr>
          <w:delInstrText>REF _Ref47444049 \r \h</w:delInstrText>
        </w:r>
        <w:r w:rsidRPr="00342602" w:rsidDel="00C27F4B">
          <w:rPr>
            <w:vertAlign w:val="superscript"/>
          </w:rPr>
          <w:delInstrText xml:space="preserve">  \* MERGEFORMAT </w:delInstrText>
        </w:r>
        <w:r w:rsidRPr="00342602" w:rsidDel="00C27F4B">
          <w:rPr>
            <w:vertAlign w:val="superscript"/>
          </w:rPr>
        </w:r>
        <w:r w:rsidRPr="00342602" w:rsidDel="00C27F4B">
          <w:rPr>
            <w:vertAlign w:val="superscript"/>
          </w:rPr>
          <w:fldChar w:fldCharType="separate"/>
        </w:r>
        <w:r w:rsidRPr="00342602" w:rsidDel="00C27F4B">
          <w:rPr>
            <w:vertAlign w:val="superscript"/>
          </w:rPr>
          <w:delText>[6]</w:delText>
        </w:r>
        <w:r w:rsidRPr="00342602" w:rsidDel="00C27F4B">
          <w:rPr>
            <w:vertAlign w:val="superscript"/>
          </w:rPr>
          <w:fldChar w:fldCharType="end"/>
        </w:r>
        <w:r w:rsidRPr="00342602" w:rsidDel="00C27F4B">
          <w:rPr>
            <w:rFonts w:ascii="宋体" w:hAnsi="宋体" w:hint="eastAsia"/>
            <w:szCs w:val="24"/>
          </w:rPr>
          <w:delText>。</w:delText>
        </w:r>
      </w:del>
    </w:p>
    <w:p w14:paraId="795513E1" w14:textId="77777777" w:rsidR="00DF012D" w:rsidRPr="00342602" w:rsidRDefault="00DF012D">
      <w:pPr>
        <w:pStyle w:val="af3"/>
        <w:spacing w:before="156" w:after="156"/>
        <w:ind w:firstLine="480"/>
      </w:pPr>
      <w:r w:rsidRPr="00342602">
        <w:rPr>
          <w:rFonts w:hint="eastAsia"/>
        </w:rPr>
        <w:t>另一方面</w:t>
      </w:r>
      <w:r w:rsidRPr="00342602">
        <w:t>，</w:t>
      </w:r>
      <w:r w:rsidRPr="00342602">
        <w:rPr>
          <w:b/>
          <w:szCs w:val="21"/>
        </w:rPr>
        <w:t>城市建设中的部分</w:t>
      </w:r>
      <w:r w:rsidRPr="00342602">
        <w:rPr>
          <w:rFonts w:hint="eastAsia"/>
          <w:b/>
          <w:szCs w:val="21"/>
        </w:rPr>
        <w:t>填筑</w:t>
      </w:r>
      <w:r w:rsidRPr="00342602">
        <w:rPr>
          <w:b/>
          <w:szCs w:val="21"/>
        </w:rPr>
        <w:t>工程，</w:t>
      </w:r>
      <w:r w:rsidRPr="00342602">
        <w:rPr>
          <w:rFonts w:hint="eastAsia"/>
          <w:b/>
          <w:szCs w:val="21"/>
        </w:rPr>
        <w:t>料源</w:t>
      </w:r>
      <w:r w:rsidRPr="00342602">
        <w:rPr>
          <w:b/>
          <w:szCs w:val="21"/>
        </w:rPr>
        <w:t>稀缺</w:t>
      </w:r>
      <w:r w:rsidRPr="00342602">
        <w:t>，</w:t>
      </w:r>
      <w:r w:rsidRPr="00342602">
        <w:rPr>
          <w:rFonts w:hint="eastAsia"/>
        </w:rPr>
        <w:t>只能从城市周边高价</w:t>
      </w:r>
      <w:r w:rsidRPr="00342602">
        <w:t>收购</w:t>
      </w:r>
      <w:r w:rsidRPr="00342602">
        <w:rPr>
          <w:rFonts w:hint="eastAsia"/>
        </w:rPr>
        <w:t>，</w:t>
      </w:r>
      <w:r w:rsidRPr="00342602">
        <w:t>甚至违规盗采</w:t>
      </w:r>
      <w:r w:rsidRPr="00342602">
        <w:rPr>
          <w:rFonts w:hint="eastAsia"/>
        </w:rPr>
        <w:t>。</w:t>
      </w:r>
    </w:p>
    <w:p w14:paraId="4FE891FA" w14:textId="34A80EC5" w:rsidR="00DF012D" w:rsidRPr="00342602" w:rsidRDefault="00DF012D">
      <w:pPr>
        <w:pStyle w:val="af3"/>
        <w:spacing w:before="156" w:after="156"/>
        <w:ind w:firstLine="480"/>
      </w:pPr>
      <w:del w:id="129" w:author="王永明" w:date="2020-08-08T12:19:00Z">
        <w:r w:rsidRPr="00342602" w:rsidDel="00C27F4B">
          <w:rPr>
            <w:rFonts w:hint="eastAsia"/>
          </w:rPr>
          <w:delText>这种粗放</w:delText>
        </w:r>
        <w:r w:rsidRPr="00342602" w:rsidDel="00C27F4B">
          <w:delText>的</w:delText>
        </w:r>
        <w:r w:rsidRPr="00342602" w:rsidDel="00C27F4B">
          <w:rPr>
            <w:rFonts w:hint="eastAsia"/>
          </w:rPr>
          <w:delText>建设方式严重破坏生态环境、影响城市景观且存在安全隐患。在宏观上表现为，城市治理方案缺乏科学性；在微观上表现为，城市工程建设过程中余泥渣土处置与城市管理单位、工地周边业主的矛盾。</w:delText>
        </w:r>
      </w:del>
      <w:r w:rsidRPr="00342602">
        <w:rPr>
          <w:rFonts w:hint="eastAsia"/>
        </w:rPr>
        <w:t>针对</w:t>
      </w:r>
      <w:r w:rsidRPr="00342602">
        <w:t>上述</w:t>
      </w:r>
      <w:r w:rsidRPr="00342602">
        <w:rPr>
          <w:rFonts w:hint="eastAsia"/>
        </w:rPr>
        <w:t>城市</w:t>
      </w:r>
      <w:r w:rsidRPr="00342602">
        <w:t>建设矛盾，</w:t>
      </w:r>
      <w:del w:id="130" w:author="王永明" w:date="2020-08-08T12:19:00Z">
        <w:r w:rsidRPr="00342602" w:rsidDel="00C27F4B">
          <w:rPr>
            <w:rFonts w:hint="eastAsia"/>
          </w:rPr>
          <w:delText>虽然</w:delText>
        </w:r>
      </w:del>
      <w:r w:rsidRPr="00342602">
        <w:t>一些</w:t>
      </w:r>
      <w:r w:rsidRPr="00342602">
        <w:rPr>
          <w:rFonts w:hint="eastAsia"/>
        </w:rPr>
        <w:t>城市已建立</w:t>
      </w:r>
      <w:r w:rsidRPr="00342602">
        <w:t>了</w:t>
      </w:r>
      <w:r w:rsidRPr="00342602">
        <w:rPr>
          <w:rFonts w:hint="eastAsia"/>
        </w:rPr>
        <w:t>建筑废土管理平台或智慧</w:t>
      </w:r>
      <w:r w:rsidRPr="00342602">
        <w:t>渣土综合服务监管平台</w:t>
      </w:r>
      <w:r w:rsidRPr="00342602">
        <w:rPr>
          <w:rFonts w:hint="eastAsia"/>
        </w:rPr>
        <w:t>，</w:t>
      </w:r>
      <w:r w:rsidRPr="00342602">
        <w:t>但是这些网站</w:t>
      </w:r>
      <w:r w:rsidRPr="00342602">
        <w:rPr>
          <w:rFonts w:hint="eastAsia"/>
        </w:rPr>
        <w:t>的管理功能多</w:t>
      </w:r>
      <w:r w:rsidRPr="00342602">
        <w:t>是</w:t>
      </w:r>
      <w:r w:rsidRPr="00342602">
        <w:rPr>
          <w:rFonts w:hint="eastAsia"/>
        </w:rPr>
        <w:t>渣土</w:t>
      </w:r>
      <w:r w:rsidRPr="00342602">
        <w:t>运输单位</w:t>
      </w:r>
      <w:r w:rsidRPr="00342602">
        <w:rPr>
          <w:rFonts w:hint="eastAsia"/>
        </w:rPr>
        <w:t>和</w:t>
      </w:r>
      <w:r w:rsidRPr="00342602">
        <w:t>车辆的登记</w:t>
      </w:r>
      <w:r w:rsidRPr="00342602">
        <w:rPr>
          <w:rFonts w:hint="eastAsia"/>
        </w:rPr>
        <w:t>管理、受纳场登记和</w:t>
      </w:r>
      <w:r w:rsidRPr="00342602">
        <w:t>查询、</w:t>
      </w:r>
      <w:r w:rsidRPr="00342602">
        <w:rPr>
          <w:rFonts w:hint="eastAsia"/>
        </w:rPr>
        <w:t>市民</w:t>
      </w:r>
      <w:r w:rsidRPr="00342602">
        <w:t>举报渣土运输违规行为</w:t>
      </w:r>
      <w:r w:rsidRPr="00342602">
        <w:rPr>
          <w:rFonts w:hint="eastAsia"/>
        </w:rPr>
        <w:t>、</w:t>
      </w:r>
      <w:r w:rsidRPr="00342602">
        <w:t>电子围栏等</w:t>
      </w:r>
      <w:r w:rsidRPr="00342602">
        <w:rPr>
          <w:rFonts w:hint="eastAsia"/>
        </w:rPr>
        <w:t>。可见</w:t>
      </w:r>
      <w:r w:rsidRPr="00342602">
        <w:t>，</w:t>
      </w:r>
      <w:r w:rsidRPr="00C27F4B">
        <w:rPr>
          <w:rFonts w:hint="eastAsia"/>
          <w:bCs/>
          <w:szCs w:val="21"/>
          <w:rPrChange w:id="131" w:author="王永明" w:date="2020-08-08T12:21:00Z">
            <w:rPr>
              <w:rFonts w:hint="eastAsia"/>
              <w:b/>
              <w:szCs w:val="21"/>
            </w:rPr>
          </w:rPrChange>
        </w:rPr>
        <w:t>目前城市工程建设余泥渣土处置</w:t>
      </w:r>
      <w:r w:rsidRPr="00C27F4B">
        <w:rPr>
          <w:bCs/>
          <w:szCs w:val="21"/>
          <w:rPrChange w:id="132" w:author="王永明" w:date="2020-08-08T12:21:00Z">
            <w:rPr>
              <w:b/>
              <w:szCs w:val="21"/>
            </w:rPr>
          </w:rPrChange>
        </w:rPr>
        <w:t>的服务</w:t>
      </w:r>
      <w:r w:rsidRPr="00C27F4B">
        <w:rPr>
          <w:rFonts w:hint="eastAsia"/>
          <w:bCs/>
          <w:szCs w:val="21"/>
          <w:rPrChange w:id="133" w:author="王永明" w:date="2020-08-08T12:21:00Z">
            <w:rPr>
              <w:rFonts w:hint="eastAsia"/>
              <w:b/>
              <w:szCs w:val="21"/>
            </w:rPr>
          </w:rPrChange>
        </w:rPr>
        <w:t>平台（网站</w:t>
      </w:r>
      <w:ins w:id="134" w:author="王永明" w:date="2020-08-08T12:21:00Z">
        <w:r w:rsidR="00C27F4B" w:rsidRPr="00C27F4B">
          <w:rPr>
            <w:rFonts w:hint="eastAsia"/>
            <w:bCs/>
            <w:szCs w:val="21"/>
            <w:rPrChange w:id="135" w:author="王永明" w:date="2020-08-08T12:21:00Z">
              <w:rPr>
                <w:rFonts w:hint="eastAsia"/>
                <w:b/>
                <w:szCs w:val="21"/>
              </w:rPr>
            </w:rPrChange>
          </w:rPr>
          <w:t>见图</w:t>
        </w:r>
        <w:r w:rsidR="00C27F4B" w:rsidRPr="00C27F4B">
          <w:rPr>
            <w:rFonts w:hint="eastAsia"/>
            <w:bCs/>
            <w:szCs w:val="21"/>
            <w:rPrChange w:id="136" w:author="王永明" w:date="2020-08-08T12:21:00Z">
              <w:rPr>
                <w:rFonts w:hint="eastAsia"/>
                <w:b/>
                <w:szCs w:val="21"/>
              </w:rPr>
            </w:rPrChange>
          </w:rPr>
          <w:t>3</w:t>
        </w:r>
      </w:ins>
      <w:r w:rsidRPr="00C27F4B">
        <w:rPr>
          <w:bCs/>
          <w:szCs w:val="21"/>
          <w:rPrChange w:id="137" w:author="王永明" w:date="2020-08-08T12:21:00Z">
            <w:rPr>
              <w:b/>
              <w:szCs w:val="21"/>
            </w:rPr>
          </w:rPrChange>
        </w:rPr>
        <w:t>），</w:t>
      </w:r>
      <w:ins w:id="138" w:author="王永明" w:date="2020-08-08T12:20:00Z">
        <w:r w:rsidR="00C27F4B" w:rsidRPr="00C27F4B">
          <w:rPr>
            <w:rFonts w:hint="eastAsia"/>
            <w:bCs/>
            <w:color w:val="000000"/>
            <w:szCs w:val="21"/>
            <w:rPrChange w:id="139" w:author="王永明" w:date="2020-08-08T12:21:00Z">
              <w:rPr>
                <w:rFonts w:hint="eastAsia"/>
                <w:b/>
                <w:color w:val="000000"/>
                <w:szCs w:val="21"/>
              </w:rPr>
            </w:rPrChange>
          </w:rPr>
          <w:t>只提供了余泥渣土生产和接受信息</w:t>
        </w:r>
        <w:r w:rsidR="00C27F4B" w:rsidRPr="00C27F4B">
          <w:rPr>
            <w:bCs/>
            <w:color w:val="000000"/>
            <w:szCs w:val="21"/>
            <w:rPrChange w:id="140" w:author="王永明" w:date="2020-08-08T12:21:00Z">
              <w:rPr>
                <w:b/>
                <w:color w:val="000000"/>
                <w:szCs w:val="21"/>
              </w:rPr>
            </w:rPrChange>
          </w:rPr>
          <w:t>的</w:t>
        </w:r>
        <w:r w:rsidR="00C27F4B" w:rsidRPr="00C27F4B">
          <w:rPr>
            <w:rFonts w:hint="eastAsia"/>
            <w:bCs/>
            <w:color w:val="000000"/>
            <w:szCs w:val="21"/>
            <w:rPrChange w:id="141" w:author="王永明" w:date="2020-08-08T12:21:00Z">
              <w:rPr>
                <w:rFonts w:hint="eastAsia"/>
                <w:b/>
                <w:color w:val="000000"/>
                <w:szCs w:val="21"/>
              </w:rPr>
            </w:rPrChange>
          </w:rPr>
          <w:t>公开</w:t>
        </w:r>
        <w:r w:rsidR="00C27F4B" w:rsidRPr="00C27F4B">
          <w:rPr>
            <w:bCs/>
            <w:color w:val="000000"/>
            <w:szCs w:val="21"/>
            <w:rPrChange w:id="142" w:author="王永明" w:date="2020-08-08T12:21:00Z">
              <w:rPr>
                <w:b/>
                <w:color w:val="000000"/>
                <w:szCs w:val="21"/>
              </w:rPr>
            </w:rPrChange>
          </w:rPr>
          <w:t>和</w:t>
        </w:r>
        <w:r w:rsidR="00C27F4B" w:rsidRPr="00C27F4B">
          <w:rPr>
            <w:rFonts w:hint="eastAsia"/>
            <w:bCs/>
            <w:color w:val="000000"/>
            <w:szCs w:val="21"/>
            <w:rPrChange w:id="143" w:author="王永明" w:date="2020-08-08T12:21:00Z">
              <w:rPr>
                <w:rFonts w:hint="eastAsia"/>
                <w:b/>
                <w:color w:val="000000"/>
                <w:szCs w:val="21"/>
              </w:rPr>
            </w:rPrChange>
          </w:rPr>
          <w:t>共享</w:t>
        </w:r>
        <w:r w:rsidR="00C27F4B" w:rsidRPr="00452C72">
          <w:rPr>
            <w:rFonts w:hint="eastAsia"/>
            <w:bCs/>
          </w:rPr>
          <w:t>。</w:t>
        </w:r>
      </w:ins>
      <w:del w:id="144" w:author="王永明" w:date="2020-08-08T12:20:00Z">
        <w:r w:rsidRPr="00342602" w:rsidDel="00C27F4B">
          <w:rPr>
            <w:rFonts w:hint="eastAsia"/>
            <w:b/>
            <w:szCs w:val="21"/>
          </w:rPr>
          <w:delText>只能提供余泥渣土</w:delText>
        </w:r>
        <w:r w:rsidRPr="00342602" w:rsidDel="00C27F4B">
          <w:rPr>
            <w:b/>
            <w:szCs w:val="21"/>
          </w:rPr>
          <w:delText>产</w:delText>
        </w:r>
        <w:r w:rsidRPr="00342602" w:rsidDel="00C27F4B">
          <w:rPr>
            <w:rFonts w:hint="eastAsia"/>
            <w:b/>
            <w:szCs w:val="21"/>
          </w:rPr>
          <w:delText>消信息</w:delText>
        </w:r>
        <w:r w:rsidRPr="00342602" w:rsidDel="00C27F4B">
          <w:rPr>
            <w:b/>
            <w:szCs w:val="21"/>
          </w:rPr>
          <w:delText>的</w:delText>
        </w:r>
        <w:r w:rsidRPr="00342602" w:rsidDel="00C27F4B">
          <w:rPr>
            <w:rFonts w:hint="eastAsia"/>
            <w:b/>
            <w:szCs w:val="21"/>
          </w:rPr>
          <w:delText>公开</w:delText>
        </w:r>
        <w:r w:rsidRPr="00342602" w:rsidDel="00C27F4B">
          <w:rPr>
            <w:b/>
            <w:szCs w:val="21"/>
          </w:rPr>
          <w:delText>和</w:delText>
        </w:r>
        <w:r w:rsidRPr="00342602" w:rsidDel="00C27F4B">
          <w:rPr>
            <w:rFonts w:hint="eastAsia"/>
            <w:b/>
            <w:szCs w:val="21"/>
          </w:rPr>
          <w:delText>共享等基本</w:delText>
        </w:r>
        <w:r w:rsidRPr="00342602" w:rsidDel="00C27F4B">
          <w:rPr>
            <w:b/>
            <w:szCs w:val="21"/>
          </w:rPr>
          <w:delText>信息</w:delText>
        </w:r>
        <w:r w:rsidRPr="00342602" w:rsidDel="00C27F4B">
          <w:rPr>
            <w:rFonts w:hint="eastAsia"/>
          </w:rPr>
          <w:delText>。</w:delText>
        </w:r>
      </w:del>
    </w:p>
    <w:p w14:paraId="28350BBF" w14:textId="432CB837" w:rsidR="00DF012D" w:rsidRPr="00342602" w:rsidRDefault="00B50569" w:rsidP="00FC20AB">
      <w:pPr>
        <w:pStyle w:val="ae"/>
      </w:pPr>
      <w:r w:rsidRPr="00342602">
        <w:rPr>
          <w:noProof/>
        </w:rPr>
        <w:lastRenderedPageBreak/>
        <w:drawing>
          <wp:inline distT="0" distB="0" distL="0" distR="0" wp14:anchorId="40ED3292" wp14:editId="2FC7E76C">
            <wp:extent cx="2152650" cy="876300"/>
            <wp:effectExtent l="0" t="0" r="0" b="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152650" cy="876300"/>
                    </a:xfrm>
                    <a:prstGeom prst="rect">
                      <a:avLst/>
                    </a:prstGeom>
                    <a:noFill/>
                    <a:ln>
                      <a:noFill/>
                    </a:ln>
                  </pic:spPr>
                </pic:pic>
              </a:graphicData>
            </a:graphic>
          </wp:inline>
        </w:drawing>
      </w:r>
      <w:r w:rsidR="00DF012D" w:rsidRPr="00342602">
        <w:t xml:space="preserve"> </w:t>
      </w:r>
      <w:r w:rsidR="007E7919">
        <w:t xml:space="preserve"> </w:t>
      </w:r>
      <w:r w:rsidR="00E03FBA">
        <w:t xml:space="preserve"> </w:t>
      </w:r>
      <w:r w:rsidR="007E7919">
        <w:t xml:space="preserve"> </w:t>
      </w:r>
      <w:r w:rsidR="00DF012D" w:rsidRPr="00342602">
        <w:t xml:space="preserve"> </w:t>
      </w:r>
      <w:r w:rsidRPr="007E7919">
        <w:rPr>
          <w:noProof/>
        </w:rPr>
        <w:drawing>
          <wp:inline distT="0" distB="0" distL="0" distR="0" wp14:anchorId="66B9E1CE" wp14:editId="5E2F853D">
            <wp:extent cx="2162175" cy="847725"/>
            <wp:effectExtent l="0" t="0" r="0" b="0"/>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162175" cy="847725"/>
                    </a:xfrm>
                    <a:prstGeom prst="rect">
                      <a:avLst/>
                    </a:prstGeom>
                    <a:noFill/>
                    <a:ln>
                      <a:noFill/>
                    </a:ln>
                  </pic:spPr>
                </pic:pic>
              </a:graphicData>
            </a:graphic>
          </wp:inline>
        </w:drawing>
      </w:r>
    </w:p>
    <w:p w14:paraId="161075C2" w14:textId="16EBFEAD" w:rsidR="00DF012D" w:rsidRPr="00342602" w:rsidRDefault="00DF012D" w:rsidP="00FC20AB">
      <w:pPr>
        <w:pStyle w:val="ae"/>
      </w:pPr>
      <w:bookmarkStart w:id="145" w:name="考虑地灾次生洪水的导流系统致险模式示意图"/>
      <w:r w:rsidRPr="00342602">
        <w:rPr>
          <w:rFonts w:hint="eastAsia"/>
        </w:rPr>
        <w:t>（</w:t>
      </w:r>
      <w:r w:rsidRPr="00342602">
        <w:rPr>
          <w:rFonts w:hint="eastAsia"/>
          <w:i/>
        </w:rPr>
        <w:t>a</w:t>
      </w:r>
      <w:r w:rsidRPr="00342602">
        <w:t>）</w:t>
      </w:r>
      <w:r w:rsidRPr="00342602">
        <w:rPr>
          <w:rFonts w:hint="eastAsia"/>
        </w:rPr>
        <w:t>建筑废土管理平台（厦门</w:t>
      </w:r>
      <w:r w:rsidRPr="00342602">
        <w:t>）</w:t>
      </w:r>
      <w:r w:rsidRPr="00342602">
        <w:rPr>
          <w:rFonts w:hint="eastAsia"/>
        </w:rPr>
        <w:t xml:space="preserve">  </w:t>
      </w:r>
      <w:r w:rsidRPr="00342602">
        <w:t xml:space="preserve"> </w:t>
      </w:r>
      <w:r w:rsidRPr="00342602">
        <w:rPr>
          <w:rFonts w:hint="eastAsia"/>
        </w:rPr>
        <w:t>（</w:t>
      </w:r>
      <w:r w:rsidRPr="00342602">
        <w:rPr>
          <w:i/>
        </w:rPr>
        <w:t>b</w:t>
      </w:r>
      <w:r w:rsidRPr="00342602">
        <w:t>）</w:t>
      </w:r>
      <w:r w:rsidRPr="00342602">
        <w:rPr>
          <w:rFonts w:hint="eastAsia"/>
        </w:rPr>
        <w:t>智慧渣土综合服务监管平台（杭州</w:t>
      </w:r>
      <w:r w:rsidRPr="00342602">
        <w:t>）</w:t>
      </w:r>
    </w:p>
    <w:p w14:paraId="10823F03" w14:textId="77777777" w:rsidR="00FA6937" w:rsidRPr="00342602" w:rsidRDefault="00FA6937" w:rsidP="00FC20AB">
      <w:pPr>
        <w:pStyle w:val="ac"/>
        <w:rPr>
          <w:sz w:val="21"/>
          <w:szCs w:val="21"/>
        </w:rPr>
      </w:pPr>
      <w:r w:rsidRPr="00342602">
        <w:rPr>
          <w:rFonts w:hint="eastAsia"/>
          <w:sz w:val="21"/>
          <w:szCs w:val="21"/>
        </w:rPr>
        <w:t>（</w:t>
      </w:r>
      <w:r w:rsidRPr="00342602">
        <w:rPr>
          <w:rFonts w:hint="eastAsia"/>
        </w:rPr>
        <w:t>图片来源：</w:t>
      </w:r>
      <w:hyperlink r:id="rId13" w:history="1">
        <w:r w:rsidRPr="00342602">
          <w:rPr>
            <w:rStyle w:val="a6"/>
            <w:color w:val="auto"/>
          </w:rPr>
          <w:t>http://www.xmzhatuban.com/</w:t>
        </w:r>
      </w:hyperlink>
      <w:r w:rsidRPr="00342602">
        <w:rPr>
          <w:rFonts w:hint="eastAsia"/>
        </w:rPr>
        <w:t>）（图片来源</w:t>
      </w:r>
      <w:r w:rsidRPr="00342602">
        <w:t xml:space="preserve"> </w:t>
      </w:r>
      <w:hyperlink r:id="rId14" w:history="1">
        <w:r w:rsidRPr="00342602">
          <w:rPr>
            <w:rStyle w:val="a6"/>
            <w:color w:val="auto"/>
          </w:rPr>
          <w:t>http://www.jaqypt.com/</w:t>
        </w:r>
      </w:hyperlink>
      <w:r w:rsidRPr="00342602">
        <w:rPr>
          <w:rFonts w:hint="eastAsia"/>
        </w:rPr>
        <w:t>）</w:t>
      </w:r>
    </w:p>
    <w:bookmarkEnd w:id="145"/>
    <w:p w14:paraId="6FB81E05" w14:textId="1CC4F608" w:rsidR="00DF012D" w:rsidRPr="00342602" w:rsidRDefault="007E7919" w:rsidP="00FC20AB">
      <w:pPr>
        <w:pStyle w:val="ae"/>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5243CC">
        <w:rPr>
          <w:noProof/>
        </w:rPr>
        <w:t>3</w:t>
      </w:r>
      <w:r>
        <w:fldChar w:fldCharType="end"/>
      </w:r>
      <w:r w:rsidR="00DF012D" w:rsidRPr="00342602">
        <w:rPr>
          <w:rFonts w:hint="eastAsia"/>
        </w:rPr>
        <w:t>目前多市工程建设余泥渣土处置服务平台</w:t>
      </w:r>
    </w:p>
    <w:p w14:paraId="05648E0C" w14:textId="57761B5C" w:rsidR="00DF012D" w:rsidRPr="007E7919" w:rsidRDefault="00C27F4B" w:rsidP="007E7919">
      <w:pPr>
        <w:pStyle w:val="af3"/>
        <w:spacing w:before="156" w:after="156"/>
        <w:ind w:firstLine="480"/>
      </w:pPr>
      <w:ins w:id="146" w:author="王永明" w:date="2020-08-08T12:22:00Z">
        <w:r>
          <w:rPr>
            <w:rFonts w:hint="eastAsia"/>
          </w:rPr>
          <w:t>基于</w:t>
        </w:r>
        <w:r>
          <w:t>系统的分析</w:t>
        </w:r>
        <w:r w:rsidRPr="00513279">
          <w:rPr>
            <w:rFonts w:hint="eastAsia"/>
          </w:rPr>
          <w:t>城市工程建设余泥渣土处置运筹</w:t>
        </w:r>
        <w:r>
          <w:rPr>
            <w:rFonts w:hint="eastAsia"/>
          </w:rPr>
          <w:t>问题，现有的余泥渣土</w:t>
        </w:r>
        <w:r>
          <w:t>处置服务</w:t>
        </w:r>
        <w:r>
          <w:rPr>
            <w:rFonts w:hint="eastAsia"/>
          </w:rPr>
          <w:t>系统</w:t>
        </w:r>
        <w:r>
          <w:t>存在</w:t>
        </w:r>
        <w:r>
          <w:rPr>
            <w:rFonts w:hint="eastAsia"/>
          </w:rPr>
          <w:t>以下</w:t>
        </w:r>
        <w:r>
          <w:t>不足和</w:t>
        </w:r>
        <w:r>
          <w:rPr>
            <w:rFonts w:hint="eastAsia"/>
          </w:rPr>
          <w:t>缺陷：</w:t>
        </w:r>
      </w:ins>
      <w:del w:id="147" w:author="王永明" w:date="2020-08-08T12:22:00Z">
        <w:r w:rsidR="00DF012D" w:rsidRPr="00342602" w:rsidDel="00C27F4B">
          <w:rPr>
            <w:rFonts w:hint="eastAsia"/>
          </w:rPr>
          <w:delText>上述</w:delText>
        </w:r>
        <w:r w:rsidR="00DF012D" w:rsidRPr="00342602" w:rsidDel="00C27F4B">
          <w:delText>系统</w:delText>
        </w:r>
        <w:r w:rsidR="00DF012D" w:rsidRPr="00342602" w:rsidDel="00C27F4B">
          <w:rPr>
            <w:rFonts w:hint="eastAsia"/>
          </w:rPr>
          <w:delText>存在</w:delText>
        </w:r>
        <w:r w:rsidR="00DF012D" w:rsidRPr="00342602" w:rsidDel="00C27F4B">
          <w:delText>以下的不足和有待改进</w:delText>
        </w:r>
        <w:r w:rsidR="00DF012D" w:rsidRPr="00342602" w:rsidDel="00C27F4B">
          <w:rPr>
            <w:rFonts w:hint="eastAsia"/>
          </w:rPr>
          <w:delText>之处：</w:delText>
        </w:r>
      </w:del>
    </w:p>
    <w:p w14:paraId="7DAA08F2" w14:textId="24A49805" w:rsidR="00FA6937" w:rsidRPr="00342602" w:rsidRDefault="00FC20AB" w:rsidP="007E7919">
      <w:pPr>
        <w:pStyle w:val="af3"/>
        <w:spacing w:before="156" w:after="156"/>
        <w:ind w:firstLine="482"/>
      </w:pPr>
      <w:r>
        <w:rPr>
          <w:rFonts w:hint="eastAsia"/>
          <w:b/>
          <w:szCs w:val="21"/>
        </w:rPr>
        <w:t xml:space="preserve">(1) </w:t>
      </w:r>
      <w:r w:rsidR="00FA6937" w:rsidRPr="00342602">
        <w:rPr>
          <w:rFonts w:hint="eastAsia"/>
          <w:b/>
          <w:szCs w:val="21"/>
        </w:rPr>
        <w:t>缺乏跨</w:t>
      </w:r>
      <w:r w:rsidR="00FA6937" w:rsidRPr="00342602">
        <w:rPr>
          <w:b/>
          <w:szCs w:val="21"/>
        </w:rPr>
        <w:t>项目</w:t>
      </w:r>
      <w:ins w:id="148" w:author="王永明" w:date="2020-08-08T12:22:00Z">
        <w:r w:rsidR="00C27F4B">
          <w:rPr>
            <w:rFonts w:hint="eastAsia"/>
            <w:b/>
            <w:szCs w:val="21"/>
          </w:rPr>
          <w:t>、</w:t>
        </w:r>
      </w:ins>
      <w:r w:rsidR="00FA6937" w:rsidRPr="00342602">
        <w:rPr>
          <w:rFonts w:hint="eastAsia"/>
          <w:b/>
          <w:szCs w:val="21"/>
        </w:rPr>
        <w:t>跨行业的</w:t>
      </w:r>
      <w:r w:rsidR="00FA6937" w:rsidRPr="00342602">
        <w:rPr>
          <w:b/>
          <w:szCs w:val="21"/>
        </w:rPr>
        <w:t>余泥渣土运营管理平台。</w:t>
      </w:r>
      <w:r w:rsidR="00FA6937" w:rsidRPr="00C27F4B">
        <w:rPr>
          <w:rFonts w:hint="eastAsia"/>
          <w:rPrChange w:id="149" w:author="王永明" w:date="2020-08-08T12:22:00Z">
            <w:rPr>
              <w:rFonts w:hint="eastAsia"/>
              <w:lang w:eastAsia="x-none"/>
            </w:rPr>
          </w:rPrChange>
        </w:rPr>
        <w:t>如前所述</w:t>
      </w:r>
      <w:r w:rsidR="00FA6937" w:rsidRPr="00C27F4B">
        <w:rPr>
          <w:rPrChange w:id="150" w:author="王永明" w:date="2020-08-08T12:22:00Z">
            <w:rPr>
              <w:lang w:eastAsia="x-none"/>
            </w:rPr>
          </w:rPrChange>
        </w:rPr>
        <w:t>，</w:t>
      </w:r>
      <w:r w:rsidR="00FA6937" w:rsidRPr="00452C72">
        <w:rPr>
          <w:rFonts w:hint="eastAsia"/>
        </w:rPr>
        <w:t>余泥渣土处置</w:t>
      </w:r>
      <w:r w:rsidR="00FA6937" w:rsidRPr="00C27F4B">
        <w:rPr>
          <w:rPrChange w:id="151" w:author="王永明" w:date="2020-08-08T12:22:00Z">
            <w:rPr/>
          </w:rPrChange>
        </w:rPr>
        <w:t>和</w:t>
      </w:r>
      <w:ins w:id="152" w:author="王永明" w:date="2020-08-08T12:22:00Z">
        <w:r w:rsidR="00C27F4B" w:rsidRPr="00C27F4B">
          <w:rPr>
            <w:rFonts w:hint="eastAsia"/>
            <w:rPrChange w:id="153" w:author="王永明" w:date="2020-08-08T12:22:00Z">
              <w:rPr>
                <w:rFonts w:hint="eastAsia"/>
              </w:rPr>
            </w:rPrChange>
          </w:rPr>
          <w:t>统</w:t>
        </w:r>
      </w:ins>
      <w:del w:id="154" w:author="王永明" w:date="2020-08-08T12:22:00Z">
        <w:r w:rsidR="00FA6937" w:rsidRPr="00C27F4B" w:rsidDel="00C27F4B">
          <w:rPr>
            <w:rPrChange w:id="155" w:author="王永明" w:date="2020-08-08T12:22:00Z">
              <w:rPr/>
            </w:rPrChange>
          </w:rPr>
          <w:delText>运</w:delText>
        </w:r>
      </w:del>
      <w:r w:rsidR="00FA6937" w:rsidRPr="00C27F4B">
        <w:rPr>
          <w:rPrChange w:id="156" w:author="王永明" w:date="2020-08-08T12:22:00Z">
            <w:rPr/>
          </w:rPrChange>
        </w:rPr>
        <w:t>筹需求</w:t>
      </w:r>
      <w:r w:rsidR="00FA6937" w:rsidRPr="00C27F4B">
        <w:rPr>
          <w:rFonts w:hint="eastAsia"/>
          <w:rPrChange w:id="157" w:author="王永明" w:date="2020-08-08T12:22:00Z">
            <w:rPr>
              <w:rFonts w:hint="eastAsia"/>
            </w:rPr>
          </w:rPrChange>
        </w:rPr>
        <w:t>是</w:t>
      </w:r>
      <w:r w:rsidR="00FA6937" w:rsidRPr="00C27F4B">
        <w:rPr>
          <w:rPrChange w:id="158" w:author="王永明" w:date="2020-08-08T12:22:00Z">
            <w:rPr/>
          </w:rPrChange>
        </w:rPr>
        <w:t>城市建设中各</w:t>
      </w:r>
      <w:r w:rsidR="00FA6937" w:rsidRPr="00C27F4B">
        <w:rPr>
          <w:rFonts w:hint="eastAsia"/>
          <w:rPrChange w:id="159" w:author="王永明" w:date="2020-08-08T12:22:00Z">
            <w:rPr>
              <w:rFonts w:hint="eastAsia"/>
            </w:rPr>
          </w:rPrChange>
        </w:rPr>
        <w:t>项目</w:t>
      </w:r>
      <w:r w:rsidR="00FA6937" w:rsidRPr="00C27F4B">
        <w:rPr>
          <w:rPrChange w:id="160" w:author="王永明" w:date="2020-08-08T12:22:00Z">
            <w:rPr/>
          </w:rPrChange>
        </w:rPr>
        <w:t>均面临的</w:t>
      </w:r>
      <w:r w:rsidR="00FA6937" w:rsidRPr="00C27F4B">
        <w:rPr>
          <w:rFonts w:hint="eastAsia"/>
          <w:rPrChange w:id="161" w:author="王永明" w:date="2020-08-08T12:22:00Z">
            <w:rPr>
              <w:rFonts w:hint="eastAsia"/>
            </w:rPr>
          </w:rPrChange>
        </w:rPr>
        <w:t>困难。</w:t>
      </w:r>
      <w:del w:id="162" w:author="王永明" w:date="2020-08-08T12:23:00Z">
        <w:r w:rsidR="00FA6937" w:rsidRPr="00C27F4B" w:rsidDel="00C27F4B">
          <w:rPr>
            <w:rFonts w:hint="eastAsia"/>
            <w:rPrChange w:id="163" w:author="王永明" w:date="2020-08-08T12:22:00Z">
              <w:rPr>
                <w:rFonts w:hint="eastAsia"/>
              </w:rPr>
            </w:rPrChange>
          </w:rPr>
          <w:delText>同时</w:delText>
        </w:r>
        <w:r w:rsidR="00FA6937" w:rsidRPr="00C27F4B" w:rsidDel="00C27F4B">
          <w:rPr>
            <w:rFonts w:hint="eastAsia"/>
            <w:rPrChange w:id="164" w:author="王永明" w:date="2020-08-08T12:22:00Z">
              <w:rPr/>
            </w:rPrChange>
          </w:rPr>
          <w:delText>，</w:delText>
        </w:r>
        <w:r w:rsidR="00FA6937" w:rsidRPr="00C27F4B" w:rsidDel="00C27F4B">
          <w:rPr>
            <w:rFonts w:hint="eastAsia"/>
            <w:rPrChange w:id="165" w:author="王永明" w:date="2020-08-08T12:22:00Z">
              <w:rPr>
                <w:rFonts w:hint="eastAsia"/>
              </w:rPr>
            </w:rPrChange>
          </w:rPr>
          <w:delText>该</w:delText>
        </w:r>
        <w:r w:rsidR="00FA6937" w:rsidRPr="00C27F4B" w:rsidDel="00C27F4B">
          <w:rPr>
            <w:rFonts w:hint="eastAsia"/>
            <w:rPrChange w:id="166" w:author="王永明" w:date="2020-08-08T12:22:00Z">
              <w:rPr/>
            </w:rPrChange>
          </w:rPr>
          <w:delText>问题也不仅</w:delText>
        </w:r>
        <w:r w:rsidR="00FA6937" w:rsidRPr="00C27F4B" w:rsidDel="00C27F4B">
          <w:rPr>
            <w:rFonts w:hint="eastAsia"/>
            <w:rPrChange w:id="167" w:author="王永明" w:date="2020-08-08T12:22:00Z">
              <w:rPr>
                <w:rFonts w:hint="eastAsia"/>
              </w:rPr>
            </w:rPrChange>
          </w:rPr>
          <w:delText>限于</w:delText>
        </w:r>
        <w:r w:rsidR="00FA6937" w:rsidRPr="00C27F4B" w:rsidDel="00C27F4B">
          <w:rPr>
            <w:rFonts w:hint="eastAsia"/>
            <w:rPrChange w:id="168" w:author="王永明" w:date="2020-08-08T12:22:00Z">
              <w:rPr/>
            </w:rPrChange>
          </w:rPr>
          <w:delText>城市建设业</w:delText>
        </w:r>
      </w:del>
      <w:ins w:id="169" w:author="王永明" w:date="2020-08-08T12:23:00Z">
        <w:r w:rsidR="00C27F4B">
          <w:rPr>
            <w:rFonts w:hint="eastAsia"/>
          </w:rPr>
          <w:t>除建筑业外</w:t>
        </w:r>
      </w:ins>
      <w:r w:rsidR="00FA6937" w:rsidRPr="00452C72">
        <w:rPr>
          <w:rFonts w:hint="eastAsia"/>
        </w:rPr>
        <w:t>，</w:t>
      </w:r>
      <w:del w:id="170" w:author="王永明" w:date="2020-08-08T12:23:00Z">
        <w:r w:rsidR="00FA6937" w:rsidRPr="00C27F4B" w:rsidDel="00C27F4B">
          <w:rPr>
            <w:rPrChange w:id="171" w:author="王永明" w:date="2020-08-08T12:22:00Z">
              <w:rPr/>
            </w:rPrChange>
          </w:rPr>
          <w:delText>在</w:delText>
        </w:r>
      </w:del>
      <w:r w:rsidR="00FA6937" w:rsidRPr="00C27F4B">
        <w:rPr>
          <w:rPrChange w:id="172" w:author="王永明" w:date="2020-08-08T12:22:00Z">
            <w:rPr/>
          </w:rPrChange>
        </w:rPr>
        <w:t>农业（</w:t>
      </w:r>
      <w:r w:rsidR="00FA6937" w:rsidRPr="00C27F4B">
        <w:rPr>
          <w:rFonts w:hint="eastAsia"/>
          <w:rPrChange w:id="173" w:author="王永明" w:date="2020-08-08T12:22:00Z">
            <w:rPr>
              <w:rFonts w:hint="eastAsia"/>
            </w:rPr>
          </w:rPrChange>
        </w:rPr>
        <w:t>如</w:t>
      </w:r>
      <w:r w:rsidR="00FA6937" w:rsidRPr="00C27F4B">
        <w:rPr>
          <w:rPrChange w:id="174" w:author="王永明" w:date="2020-08-08T12:22:00Z">
            <w:rPr/>
          </w:rPrChange>
        </w:rPr>
        <w:t>：</w:t>
      </w:r>
      <w:ins w:id="175" w:author="王永明" w:date="2020-08-08T12:23:00Z">
        <w:r w:rsidR="00C27F4B">
          <w:rPr>
            <w:rFonts w:hint="eastAsia"/>
          </w:rPr>
          <w:t>万亩水</w:t>
        </w:r>
      </w:ins>
      <w:del w:id="176" w:author="王永明" w:date="2020-08-08T12:23:00Z">
        <w:r w:rsidR="00FA6937" w:rsidRPr="00C27F4B" w:rsidDel="00C27F4B">
          <w:rPr>
            <w:rFonts w:hint="eastAsia"/>
            <w:rPrChange w:id="177" w:author="王永明" w:date="2020-08-08T12:22:00Z">
              <w:rPr>
                <w:rFonts w:hint="eastAsia"/>
              </w:rPr>
            </w:rPrChange>
          </w:rPr>
          <w:delText>农</w:delText>
        </w:r>
      </w:del>
      <w:r w:rsidR="00FA6937" w:rsidRPr="00C27F4B">
        <w:rPr>
          <w:rFonts w:hint="eastAsia"/>
          <w:rPrChange w:id="178" w:author="王永明" w:date="2020-08-08T12:22:00Z">
            <w:rPr>
              <w:rFonts w:hint="eastAsia"/>
            </w:rPr>
          </w:rPrChange>
        </w:rPr>
        <w:t>田</w:t>
      </w:r>
      <w:r w:rsidR="00FA6937" w:rsidRPr="00C27F4B">
        <w:rPr>
          <w:rPrChange w:id="179" w:author="王永明" w:date="2020-08-08T12:22:00Z">
            <w:rPr/>
          </w:rPrChange>
        </w:rPr>
        <w:t>建设）</w:t>
      </w:r>
      <w:r w:rsidR="00FA6937" w:rsidRPr="00C27F4B">
        <w:rPr>
          <w:rFonts w:hint="eastAsia"/>
          <w:rPrChange w:id="180" w:author="王永明" w:date="2020-08-08T12:22:00Z">
            <w:rPr>
              <w:rFonts w:hint="eastAsia"/>
            </w:rPr>
          </w:rPrChange>
        </w:rPr>
        <w:t>、</w:t>
      </w:r>
      <w:r w:rsidR="00FA6937" w:rsidRPr="00C27F4B">
        <w:rPr>
          <w:rPrChange w:id="181" w:author="王永明" w:date="2020-08-08T12:22:00Z">
            <w:rPr/>
          </w:rPrChange>
        </w:rPr>
        <w:t>水利（</w:t>
      </w:r>
      <w:r w:rsidR="00FA6937" w:rsidRPr="00C27F4B">
        <w:rPr>
          <w:rFonts w:hint="eastAsia"/>
          <w:rPrChange w:id="182" w:author="王永明" w:date="2020-08-08T12:22:00Z">
            <w:rPr>
              <w:rFonts w:hint="eastAsia"/>
            </w:rPr>
          </w:rPrChange>
        </w:rPr>
        <w:t>如</w:t>
      </w:r>
      <w:r w:rsidR="00FA6937" w:rsidRPr="00C27F4B">
        <w:rPr>
          <w:rPrChange w:id="183" w:author="王永明" w:date="2020-08-08T12:22:00Z">
            <w:rPr/>
          </w:rPrChange>
        </w:rPr>
        <w:t>：</w:t>
      </w:r>
      <w:r w:rsidR="00FA6937" w:rsidRPr="00C27F4B">
        <w:rPr>
          <w:rFonts w:hint="eastAsia"/>
          <w:rPrChange w:id="184" w:author="王永明" w:date="2020-08-08T12:22:00Z">
            <w:rPr>
              <w:rFonts w:hint="eastAsia"/>
            </w:rPr>
          </w:rPrChange>
        </w:rPr>
        <w:t>大堤</w:t>
      </w:r>
      <w:r w:rsidR="00FA6937" w:rsidRPr="00C27F4B">
        <w:rPr>
          <w:rPrChange w:id="185" w:author="王永明" w:date="2020-08-08T12:22:00Z">
            <w:rPr/>
          </w:rPrChange>
        </w:rPr>
        <w:t>填筑）</w:t>
      </w:r>
      <w:r w:rsidR="00FA6937" w:rsidRPr="00C27F4B">
        <w:rPr>
          <w:rFonts w:hint="eastAsia"/>
          <w:rPrChange w:id="186" w:author="王永明" w:date="2020-08-08T12:22:00Z">
            <w:rPr>
              <w:rFonts w:hint="eastAsia"/>
            </w:rPr>
          </w:rPrChange>
        </w:rPr>
        <w:t>、</w:t>
      </w:r>
      <w:r w:rsidR="00FA6937" w:rsidRPr="00C27F4B">
        <w:rPr>
          <w:rPrChange w:id="187" w:author="王永明" w:date="2020-08-08T12:22:00Z">
            <w:rPr/>
          </w:rPrChange>
        </w:rPr>
        <w:t>林业（</w:t>
      </w:r>
      <w:r w:rsidR="00FA6937" w:rsidRPr="00C27F4B">
        <w:rPr>
          <w:rFonts w:hint="eastAsia"/>
          <w:rPrChange w:id="188" w:author="王永明" w:date="2020-08-08T12:22:00Z">
            <w:rPr>
              <w:rFonts w:hint="eastAsia"/>
            </w:rPr>
          </w:rPrChange>
        </w:rPr>
        <w:t>如</w:t>
      </w:r>
      <w:r w:rsidR="00FA6937" w:rsidRPr="00C27F4B">
        <w:rPr>
          <w:rPrChange w:id="189" w:author="王永明" w:date="2020-08-08T12:22:00Z">
            <w:rPr/>
          </w:rPrChange>
        </w:rPr>
        <w:t>：</w:t>
      </w:r>
      <w:r w:rsidR="00FA6937" w:rsidRPr="00C27F4B">
        <w:rPr>
          <w:rFonts w:hint="eastAsia"/>
          <w:rPrChange w:id="190" w:author="王永明" w:date="2020-08-08T12:22:00Z">
            <w:rPr>
              <w:rFonts w:hint="eastAsia"/>
            </w:rPr>
          </w:rPrChange>
        </w:rPr>
        <w:t>植被</w:t>
      </w:r>
      <w:r w:rsidR="00FA6937" w:rsidRPr="00C27F4B">
        <w:rPr>
          <w:rPrChange w:id="191" w:author="王永明" w:date="2020-08-08T12:22:00Z">
            <w:rPr/>
          </w:rPrChange>
        </w:rPr>
        <w:t>恢复）</w:t>
      </w:r>
      <w:r w:rsidR="00FA6937" w:rsidRPr="00C27F4B">
        <w:rPr>
          <w:rFonts w:hint="eastAsia"/>
          <w:rPrChange w:id="192" w:author="王永明" w:date="2020-08-08T12:22:00Z">
            <w:rPr>
              <w:rFonts w:hint="eastAsia"/>
            </w:rPr>
          </w:rPrChange>
        </w:rPr>
        <w:t>等</w:t>
      </w:r>
      <w:r w:rsidR="00FA6937" w:rsidRPr="00C27F4B">
        <w:rPr>
          <w:rPrChange w:id="193" w:author="王永明" w:date="2020-08-08T12:22:00Z">
            <w:rPr/>
          </w:rPrChange>
        </w:rPr>
        <w:t>行业</w:t>
      </w:r>
      <w:r w:rsidR="00FA6937" w:rsidRPr="00C27F4B">
        <w:rPr>
          <w:rFonts w:hint="eastAsia"/>
          <w:rPrChange w:id="194" w:author="王永明" w:date="2020-08-08T12:22:00Z">
            <w:rPr>
              <w:rFonts w:hint="eastAsia"/>
            </w:rPr>
          </w:rPrChange>
        </w:rPr>
        <w:t>均</w:t>
      </w:r>
      <w:r w:rsidR="00FA6937" w:rsidRPr="00C27F4B">
        <w:rPr>
          <w:rPrChange w:id="195" w:author="王永明" w:date="2020-08-08T12:22:00Z">
            <w:rPr/>
          </w:rPrChange>
        </w:rPr>
        <w:t>存在余泥渣土</w:t>
      </w:r>
      <w:r w:rsidR="00FA6937" w:rsidRPr="00C27F4B">
        <w:rPr>
          <w:rFonts w:hint="eastAsia"/>
          <w:rPrChange w:id="196" w:author="王永明" w:date="2020-08-08T12:22:00Z">
            <w:rPr>
              <w:rFonts w:hint="eastAsia"/>
            </w:rPr>
          </w:rPrChange>
        </w:rPr>
        <w:t>处置</w:t>
      </w:r>
      <w:r w:rsidR="00FA6937" w:rsidRPr="00C27F4B">
        <w:rPr>
          <w:rPrChange w:id="197" w:author="王永明" w:date="2020-08-08T12:22:00Z">
            <w:rPr/>
          </w:rPrChange>
        </w:rPr>
        <w:t>和调配的问题。</w:t>
      </w:r>
      <w:r w:rsidR="00FA6937" w:rsidRPr="00C27F4B">
        <w:rPr>
          <w:rFonts w:hint="eastAsia"/>
          <w:rPrChange w:id="198" w:author="王永明" w:date="2020-08-08T12:22:00Z">
            <w:rPr>
              <w:rFonts w:hint="eastAsia"/>
            </w:rPr>
          </w:rPrChange>
        </w:rPr>
        <w:t>但是</w:t>
      </w:r>
      <w:r w:rsidR="00FA6937" w:rsidRPr="00C27F4B">
        <w:rPr>
          <w:rPrChange w:id="199" w:author="王永明" w:date="2020-08-08T12:22:00Z">
            <w:rPr/>
          </w:rPrChange>
        </w:rPr>
        <w:t>由于</w:t>
      </w:r>
      <w:r w:rsidR="00FA6937" w:rsidRPr="00C27F4B">
        <w:rPr>
          <w:rFonts w:hint="eastAsia"/>
          <w:rPrChange w:id="200" w:author="王永明" w:date="2020-08-08T12:22:00Z">
            <w:rPr>
              <w:rFonts w:hint="eastAsia"/>
            </w:rPr>
          </w:rPrChange>
        </w:rPr>
        <w:t>项目</w:t>
      </w:r>
      <w:r w:rsidR="00FA6937" w:rsidRPr="00C27F4B">
        <w:rPr>
          <w:rPrChange w:id="201" w:author="王永明" w:date="2020-08-08T12:22:00Z">
            <w:rPr/>
          </w:rPrChange>
        </w:rPr>
        <w:t>之间信息不通、行业之间管辖</w:t>
      </w:r>
      <w:r w:rsidR="00FA6937" w:rsidRPr="00C27F4B">
        <w:rPr>
          <w:rFonts w:hint="eastAsia"/>
          <w:rPrChange w:id="202" w:author="王永明" w:date="2020-08-08T12:22:00Z">
            <w:rPr>
              <w:rFonts w:hint="eastAsia"/>
            </w:rPr>
          </w:rPrChange>
        </w:rPr>
        <w:t>分割、供应</w:t>
      </w:r>
      <w:r w:rsidR="00FA6937" w:rsidRPr="00C27F4B">
        <w:rPr>
          <w:rPrChange w:id="203" w:author="王永明" w:date="2020-08-08T12:22:00Z">
            <w:rPr/>
          </w:rPrChange>
        </w:rPr>
        <w:t>需求难以互通共</w:t>
      </w:r>
      <w:r w:rsidR="00A14B07" w:rsidRPr="00C27F4B">
        <w:rPr>
          <w:rFonts w:hint="eastAsia"/>
          <w:rPrChange w:id="204" w:author="王永明" w:date="2020-08-08T12:22:00Z">
            <w:rPr>
              <w:rFonts w:hint="eastAsia"/>
            </w:rPr>
          </w:rPrChange>
        </w:rPr>
        <w:t>赢</w:t>
      </w:r>
      <w:r w:rsidR="00FA6937" w:rsidRPr="00C27F4B">
        <w:rPr>
          <w:rPrChange w:id="205" w:author="王永明" w:date="2020-08-08T12:22:00Z">
            <w:rPr/>
          </w:rPrChange>
        </w:rPr>
        <w:t>，</w:t>
      </w:r>
      <w:r w:rsidR="00FA6937" w:rsidRPr="00C27F4B">
        <w:rPr>
          <w:rFonts w:hint="eastAsia"/>
          <w:rPrChange w:id="206" w:author="王永明" w:date="2020-08-08T12:22:00Z">
            <w:rPr>
              <w:rFonts w:hint="eastAsia"/>
            </w:rPr>
          </w:rPrChange>
        </w:rPr>
        <w:t>导致</w:t>
      </w:r>
      <w:r w:rsidR="00FA6937" w:rsidRPr="00C27F4B">
        <w:rPr>
          <w:rPrChange w:id="207" w:author="王永明" w:date="2020-08-08T12:22:00Z">
            <w:rPr/>
          </w:rPrChange>
        </w:rPr>
        <w:t>项目各自为政</w:t>
      </w:r>
      <w:r w:rsidR="00A14B07" w:rsidRPr="00C27F4B">
        <w:rPr>
          <w:rFonts w:hint="eastAsia"/>
          <w:rPrChange w:id="208" w:author="王永明" w:date="2020-08-08T12:22:00Z">
            <w:rPr>
              <w:rFonts w:hint="eastAsia"/>
            </w:rPr>
          </w:rPrChange>
        </w:rPr>
        <w:t>、</w:t>
      </w:r>
      <w:r w:rsidR="00FA6937" w:rsidRPr="00C27F4B">
        <w:rPr>
          <w:rFonts w:hint="eastAsia"/>
          <w:rPrChange w:id="209" w:author="王永明" w:date="2020-08-08T12:22:00Z">
            <w:rPr>
              <w:rFonts w:hint="eastAsia"/>
            </w:rPr>
          </w:rPrChange>
        </w:rPr>
        <w:t>余泥渣土</w:t>
      </w:r>
      <w:r w:rsidR="00FA6937" w:rsidRPr="00C27F4B">
        <w:rPr>
          <w:rPrChange w:id="210" w:author="王永明" w:date="2020-08-08T12:22:00Z">
            <w:rPr/>
          </w:rPrChange>
        </w:rPr>
        <w:t>处置</w:t>
      </w:r>
      <w:r w:rsidR="00FA6937" w:rsidRPr="00C27F4B">
        <w:rPr>
          <w:rFonts w:hint="eastAsia"/>
          <w:rPrChange w:id="211" w:author="王永明" w:date="2020-08-08T12:22:00Z">
            <w:rPr>
              <w:rFonts w:hint="eastAsia"/>
            </w:rPr>
          </w:rPrChange>
        </w:rPr>
        <w:t>无法实现</w:t>
      </w:r>
      <w:r w:rsidR="00FA6937" w:rsidRPr="00C27F4B">
        <w:rPr>
          <w:rPrChange w:id="212" w:author="王永明" w:date="2020-08-08T12:22:00Z">
            <w:rPr/>
          </w:rPrChange>
        </w:rPr>
        <w:t>全局</w:t>
      </w:r>
      <w:r w:rsidR="00A14B07" w:rsidRPr="00C27F4B">
        <w:rPr>
          <w:rFonts w:hint="eastAsia"/>
          <w:rPrChange w:id="213" w:author="王永明" w:date="2020-08-08T12:22:00Z">
            <w:rPr>
              <w:rFonts w:hint="eastAsia"/>
            </w:rPr>
          </w:rPrChange>
        </w:rPr>
        <w:t>运筹</w:t>
      </w:r>
      <w:r w:rsidR="00FA6937" w:rsidRPr="00C27F4B">
        <w:rPr>
          <w:rPrChange w:id="214" w:author="王永明" w:date="2020-08-08T12:22:00Z">
            <w:rPr/>
          </w:rPrChange>
        </w:rPr>
        <w:t>优化。</w:t>
      </w:r>
    </w:p>
    <w:p w14:paraId="7F261AA8" w14:textId="65E4AB43" w:rsidR="00DF012D" w:rsidRPr="00342602" w:rsidRDefault="00FC20AB" w:rsidP="007E7919">
      <w:pPr>
        <w:pStyle w:val="af3"/>
        <w:spacing w:before="156" w:after="156"/>
        <w:ind w:firstLine="482"/>
      </w:pPr>
      <w:r>
        <w:rPr>
          <w:rFonts w:hint="eastAsia"/>
          <w:b/>
          <w:szCs w:val="21"/>
        </w:rPr>
        <w:t xml:space="preserve">(2) </w:t>
      </w:r>
      <w:r w:rsidR="00DF012D" w:rsidRPr="00342602">
        <w:rPr>
          <w:rFonts w:hint="eastAsia"/>
          <w:b/>
          <w:szCs w:val="21"/>
        </w:rPr>
        <w:t>未考虑余泥渣土</w:t>
      </w:r>
      <w:r w:rsidR="00DF012D" w:rsidRPr="00342602">
        <w:rPr>
          <w:b/>
          <w:szCs w:val="21"/>
        </w:rPr>
        <w:t>的资源化</w:t>
      </w:r>
      <w:r w:rsidR="00DF012D" w:rsidRPr="00342602">
        <w:rPr>
          <w:rFonts w:hint="eastAsia"/>
          <w:b/>
          <w:szCs w:val="21"/>
        </w:rPr>
        <w:t>处置措施</w:t>
      </w:r>
      <w:r w:rsidR="00DF012D" w:rsidRPr="00342602">
        <w:rPr>
          <w:b/>
          <w:szCs w:val="21"/>
        </w:rPr>
        <w:t>。</w:t>
      </w:r>
      <w:r w:rsidR="00DF012D" w:rsidRPr="00342602">
        <w:t>简单的将</w:t>
      </w:r>
      <w:r w:rsidR="00DF012D" w:rsidRPr="00342602">
        <w:rPr>
          <w:rFonts w:hint="eastAsia"/>
        </w:rPr>
        <w:t>工地仅</w:t>
      </w:r>
      <w:r w:rsidR="00DF012D" w:rsidRPr="00342602">
        <w:t>看作是</w:t>
      </w:r>
      <w:r w:rsidR="00DF012D" w:rsidRPr="00342602">
        <w:rPr>
          <w:rFonts w:hint="eastAsia"/>
        </w:rPr>
        <w:t>余泥渣土产出点。实际上</w:t>
      </w:r>
      <w:r w:rsidR="00DF012D" w:rsidRPr="00342602">
        <w:t>由于</w:t>
      </w:r>
      <w:r w:rsidR="00DF012D" w:rsidRPr="00342602">
        <w:rPr>
          <w:rFonts w:hint="eastAsia"/>
        </w:rPr>
        <w:t>余泥渣土资源化技术</w:t>
      </w:r>
      <w:r w:rsidR="00DF012D" w:rsidRPr="00342602">
        <w:t>的发展</w:t>
      </w:r>
      <w:r w:rsidR="00DF012D" w:rsidRPr="00342602">
        <w:rPr>
          <w:rFonts w:hint="eastAsia"/>
        </w:rPr>
        <w:t>，大量</w:t>
      </w:r>
      <w:r w:rsidR="00DF012D" w:rsidRPr="00342602">
        <w:t>工地采用了一些</w:t>
      </w:r>
      <w:r w:rsidR="00DF012D" w:rsidRPr="00342602">
        <w:rPr>
          <w:rFonts w:hint="eastAsia"/>
        </w:rPr>
        <w:t>现场</w:t>
      </w:r>
      <w:r w:rsidR="00DF012D" w:rsidRPr="00342602">
        <w:t>资源化措施，</w:t>
      </w:r>
      <w:r w:rsidR="00DF012D" w:rsidRPr="00342602">
        <w:rPr>
          <w:rFonts w:hint="eastAsia"/>
        </w:rPr>
        <w:t>减少</w:t>
      </w:r>
      <w:r w:rsidR="00DF012D" w:rsidRPr="00342602">
        <w:t>了</w:t>
      </w:r>
      <w:r w:rsidR="00A14B07" w:rsidRPr="00342602">
        <w:rPr>
          <w:rFonts w:hint="eastAsia"/>
        </w:rPr>
        <w:t>余泥渣土</w:t>
      </w:r>
      <w:r w:rsidR="00DF012D" w:rsidRPr="00342602">
        <w:rPr>
          <w:rFonts w:hint="eastAsia"/>
        </w:rPr>
        <w:t>的</w:t>
      </w:r>
      <w:r w:rsidR="00A14B07" w:rsidRPr="00342602">
        <w:rPr>
          <w:rFonts w:hint="eastAsia"/>
        </w:rPr>
        <w:t>产出</w:t>
      </w:r>
      <w:r w:rsidR="00DF012D" w:rsidRPr="00342602">
        <w:rPr>
          <w:rFonts w:hint="eastAsia"/>
        </w:rPr>
        <w:t>，更有同</w:t>
      </w:r>
      <w:r w:rsidR="00DF012D" w:rsidRPr="00342602">
        <w:t>一</w:t>
      </w:r>
      <w:r w:rsidR="00DF012D" w:rsidRPr="00342602">
        <w:rPr>
          <w:rFonts w:hint="eastAsia"/>
        </w:rPr>
        <w:t>项目</w:t>
      </w:r>
      <w:r w:rsidR="00DF012D" w:rsidRPr="00342602">
        <w:t>的多个工地</w:t>
      </w:r>
      <w:r w:rsidR="00DF012D" w:rsidRPr="00342602">
        <w:rPr>
          <w:rFonts w:hint="eastAsia"/>
        </w:rPr>
        <w:t>共建共</w:t>
      </w:r>
      <w:r w:rsidR="00DF012D" w:rsidRPr="00342602">
        <w:t>用</w:t>
      </w:r>
      <w:r w:rsidR="00DF012D" w:rsidRPr="00342602">
        <w:rPr>
          <w:rFonts w:hint="eastAsia"/>
        </w:rPr>
        <w:t>一个泥浆处理</w:t>
      </w:r>
      <w:r w:rsidR="00DF012D" w:rsidRPr="00342602">
        <w:t>厂</w:t>
      </w:r>
      <w:r w:rsidR="00DF012D" w:rsidRPr="00342602">
        <w:rPr>
          <w:rFonts w:hint="eastAsia"/>
        </w:rPr>
        <w:t>的</w:t>
      </w:r>
      <w:r w:rsidR="00DF012D" w:rsidRPr="00342602">
        <w:t>情况。</w:t>
      </w:r>
      <w:r w:rsidR="00DF012D" w:rsidRPr="00342602">
        <w:rPr>
          <w:rFonts w:hint="eastAsia"/>
        </w:rPr>
        <w:t>简单</w:t>
      </w:r>
      <w:r w:rsidR="00DF012D" w:rsidRPr="00342602">
        <w:t>的</w:t>
      </w:r>
      <w:r w:rsidR="00A14B07" w:rsidRPr="00342602">
        <w:rPr>
          <w:rFonts w:hint="eastAsia"/>
        </w:rPr>
        <w:t>土石方调运</w:t>
      </w:r>
      <w:r w:rsidR="00DF012D" w:rsidRPr="00342602">
        <w:rPr>
          <w:rFonts w:hint="eastAsia"/>
        </w:rPr>
        <w:t>模</w:t>
      </w:r>
      <w:r w:rsidR="00A14B07" w:rsidRPr="00342602">
        <w:rPr>
          <w:rFonts w:hint="eastAsia"/>
        </w:rPr>
        <w:t>型仅考虑</w:t>
      </w:r>
      <w:r w:rsidR="00A14B07" w:rsidRPr="00342602">
        <w:t>了</w:t>
      </w:r>
      <w:r w:rsidR="00A14B07" w:rsidRPr="00342602">
        <w:rPr>
          <w:rFonts w:hint="eastAsia"/>
        </w:rPr>
        <w:t>物料</w:t>
      </w:r>
      <w:r w:rsidR="00A14B07" w:rsidRPr="00342602">
        <w:t>的调配问题，未</w:t>
      </w:r>
      <w:r w:rsidR="00A14B07" w:rsidRPr="00342602">
        <w:rPr>
          <w:rFonts w:hint="eastAsia"/>
        </w:rPr>
        <w:t>考虑</w:t>
      </w:r>
      <w:r w:rsidR="00A14B07" w:rsidRPr="00342602">
        <w:t>物料的加工和改性，</w:t>
      </w:r>
      <w:r w:rsidR="00DF012D" w:rsidRPr="00342602">
        <w:rPr>
          <w:rFonts w:hint="eastAsia"/>
        </w:rPr>
        <w:t>难以</w:t>
      </w:r>
      <w:r w:rsidR="00DF012D" w:rsidRPr="00342602">
        <w:t>反映工程</w:t>
      </w:r>
      <w:r w:rsidR="00A14B07" w:rsidRPr="00342602">
        <w:rPr>
          <w:rFonts w:hint="eastAsia"/>
        </w:rPr>
        <w:t>项目</w:t>
      </w:r>
      <w:r w:rsidR="00DF012D" w:rsidRPr="00342602">
        <w:rPr>
          <w:rFonts w:hint="eastAsia"/>
        </w:rPr>
        <w:t>余泥渣土</w:t>
      </w:r>
      <w:r w:rsidR="00A14B07" w:rsidRPr="00342602">
        <w:rPr>
          <w:rFonts w:hint="eastAsia"/>
        </w:rPr>
        <w:t>资源化</w:t>
      </w:r>
      <w:r w:rsidR="00DF012D" w:rsidRPr="00342602">
        <w:t>实际情况</w:t>
      </w:r>
      <w:r w:rsidR="00DF012D" w:rsidRPr="00342602">
        <w:rPr>
          <w:rFonts w:hint="eastAsia"/>
        </w:rPr>
        <w:t>，</w:t>
      </w:r>
      <w:r w:rsidR="00DF012D" w:rsidRPr="00342602">
        <w:t>更无法准确描述系统</w:t>
      </w:r>
      <w:r w:rsidR="00DF012D" w:rsidRPr="00342602">
        <w:rPr>
          <w:rFonts w:hint="eastAsia"/>
        </w:rPr>
        <w:t>经济性</w:t>
      </w:r>
      <w:r w:rsidR="00DF012D" w:rsidRPr="00342602">
        <w:t>水平</w:t>
      </w:r>
      <w:r w:rsidR="00DF012D" w:rsidRPr="00342602">
        <w:rPr>
          <w:rFonts w:hint="eastAsia"/>
        </w:rPr>
        <w:t>。</w:t>
      </w:r>
    </w:p>
    <w:p w14:paraId="73D98ADA" w14:textId="5DA615E6" w:rsidR="00DF012D" w:rsidRPr="00342602" w:rsidRDefault="00FC20AB" w:rsidP="007E7919">
      <w:pPr>
        <w:pStyle w:val="af3"/>
        <w:spacing w:before="156" w:after="156"/>
        <w:ind w:firstLine="482"/>
      </w:pPr>
      <w:r>
        <w:rPr>
          <w:rFonts w:hint="eastAsia"/>
          <w:b/>
          <w:szCs w:val="21"/>
        </w:rPr>
        <w:t xml:space="preserve">(3) </w:t>
      </w:r>
      <w:r w:rsidR="00DF012D" w:rsidRPr="00342602">
        <w:rPr>
          <w:rFonts w:hint="eastAsia"/>
          <w:b/>
          <w:szCs w:val="21"/>
        </w:rPr>
        <w:t>未考虑余泥渣土</w:t>
      </w:r>
      <w:r w:rsidR="00DF012D" w:rsidRPr="00342602">
        <w:rPr>
          <w:b/>
          <w:szCs w:val="21"/>
        </w:rPr>
        <w:t>的</w:t>
      </w:r>
      <w:r w:rsidR="00DF012D" w:rsidRPr="00342602">
        <w:rPr>
          <w:rFonts w:hint="eastAsia"/>
          <w:b/>
          <w:szCs w:val="21"/>
        </w:rPr>
        <w:t>中转和</w:t>
      </w:r>
      <w:r w:rsidR="00DF012D" w:rsidRPr="00342602">
        <w:rPr>
          <w:b/>
          <w:szCs w:val="21"/>
        </w:rPr>
        <w:t>再利用</w:t>
      </w:r>
      <w:r w:rsidR="00DF012D" w:rsidRPr="00342602">
        <w:rPr>
          <w:rFonts w:hint="eastAsia"/>
          <w:b/>
          <w:szCs w:val="21"/>
        </w:rPr>
        <w:t>等处置方式。</w:t>
      </w:r>
      <w:r w:rsidR="00DF012D" w:rsidRPr="00342602">
        <w:rPr>
          <w:rFonts w:hint="eastAsia"/>
        </w:rPr>
        <w:t>一般</w:t>
      </w:r>
      <w:r w:rsidR="00DF012D" w:rsidRPr="00342602">
        <w:t>的</w:t>
      </w:r>
      <w:r w:rsidR="00DF012D" w:rsidRPr="00342602">
        <w:rPr>
          <w:rFonts w:hint="eastAsia"/>
        </w:rPr>
        <w:t>余泥渣土</w:t>
      </w:r>
      <w:r w:rsidR="00DF012D" w:rsidRPr="00342602">
        <w:t>管理系统</w:t>
      </w:r>
      <w:r w:rsidR="00DF012D" w:rsidRPr="00342602">
        <w:rPr>
          <w:rFonts w:hint="eastAsia"/>
        </w:rPr>
        <w:t>，</w:t>
      </w:r>
      <w:r w:rsidR="00DF012D" w:rsidRPr="00342602">
        <w:t>未</w:t>
      </w:r>
      <w:r w:rsidR="00DF012D" w:rsidRPr="00342602">
        <w:rPr>
          <w:rFonts w:hint="eastAsia"/>
        </w:rPr>
        <w:t>考虑在</w:t>
      </w:r>
      <w:del w:id="215" w:author="王永明" w:date="2020-08-08T12:24:00Z">
        <w:r w:rsidR="00DF012D" w:rsidRPr="00342602" w:rsidDel="00C27F4B">
          <w:rPr>
            <w:rFonts w:hint="eastAsia"/>
          </w:rPr>
          <w:delText>渣料堆</w:delText>
        </w:r>
      </w:del>
      <w:ins w:id="216" w:author="王永明" w:date="2020-08-08T12:25:00Z">
        <w:r w:rsidR="00C27F4B">
          <w:rPr>
            <w:rFonts w:hint="eastAsia"/>
          </w:rPr>
          <w:t>受纳</w:t>
        </w:r>
      </w:ins>
      <w:r w:rsidR="00DF012D" w:rsidRPr="00342602">
        <w:t>场</w:t>
      </w:r>
      <w:r w:rsidR="00DF012D" w:rsidRPr="00342602">
        <w:rPr>
          <w:rFonts w:hint="eastAsia"/>
        </w:rPr>
        <w:t>中</w:t>
      </w:r>
      <w:r w:rsidR="00DF012D" w:rsidRPr="00342602">
        <w:t>回采的可能，</w:t>
      </w:r>
      <w:r w:rsidR="00DF012D" w:rsidRPr="00342602">
        <w:rPr>
          <w:rFonts w:hint="eastAsia"/>
        </w:rPr>
        <w:t>限制了</w:t>
      </w:r>
      <w:r w:rsidR="00DF012D" w:rsidRPr="00342602">
        <w:t>渣土的调运的自由度，</w:t>
      </w:r>
      <w:r w:rsidR="00DF012D" w:rsidRPr="00342602">
        <w:rPr>
          <w:rFonts w:hint="eastAsia"/>
        </w:rPr>
        <w:t>降低</w:t>
      </w:r>
      <w:r w:rsidR="00DF012D" w:rsidRPr="00342602">
        <w:t>了调运</w:t>
      </w:r>
      <w:r w:rsidR="00DF012D" w:rsidRPr="00342602">
        <w:rPr>
          <w:rFonts w:hint="eastAsia"/>
        </w:rPr>
        <w:t>方案</w:t>
      </w:r>
      <w:r w:rsidR="00DF012D" w:rsidRPr="00342602">
        <w:t>的合理性和经济</w:t>
      </w:r>
      <w:r w:rsidR="00DF012D" w:rsidRPr="00342602">
        <w:rPr>
          <w:rFonts w:hint="eastAsia"/>
        </w:rPr>
        <w:t>性</w:t>
      </w:r>
      <w:r w:rsidR="00DF012D" w:rsidRPr="00342602">
        <w:t>。</w:t>
      </w:r>
      <w:r w:rsidR="00DF012D" w:rsidRPr="00342602">
        <w:rPr>
          <w:rFonts w:hint="eastAsia"/>
        </w:rPr>
        <w:t>而</w:t>
      </w:r>
      <w:r w:rsidR="00DF012D" w:rsidRPr="00342602">
        <w:t>实际上，仅</w:t>
      </w:r>
      <w:r w:rsidR="00DF012D" w:rsidRPr="00342602">
        <w:rPr>
          <w:rFonts w:hint="eastAsia"/>
        </w:rPr>
        <w:t>杭州市</w:t>
      </w:r>
      <w:r w:rsidR="00DF012D" w:rsidRPr="00342602">
        <w:t>余杭区</w:t>
      </w:r>
      <w:r w:rsidR="00DF012D" w:rsidRPr="00342602">
        <w:rPr>
          <w:rFonts w:hint="eastAsia"/>
        </w:rPr>
        <w:t>废弃</w:t>
      </w:r>
      <w:r w:rsidR="00DF012D" w:rsidRPr="00342602">
        <w:t>矿坑的可用储量空间即达到了</w:t>
      </w:r>
      <w:r w:rsidR="00DF012D" w:rsidRPr="00342602">
        <w:rPr>
          <w:rFonts w:hint="eastAsia"/>
        </w:rPr>
        <w:t>数千万</w:t>
      </w:r>
      <w:r w:rsidR="00DF012D" w:rsidRPr="00342602">
        <w:t>方，</w:t>
      </w:r>
      <w:r w:rsidR="00A14B07" w:rsidRPr="00342602">
        <w:rPr>
          <w:rFonts w:hint="eastAsia"/>
        </w:rPr>
        <w:t>可以考虑</w:t>
      </w:r>
      <w:r w:rsidR="00DF012D" w:rsidRPr="00342602">
        <w:rPr>
          <w:rFonts w:hint="eastAsia"/>
        </w:rPr>
        <w:t>利用</w:t>
      </w:r>
      <w:r w:rsidR="00DF012D" w:rsidRPr="00342602">
        <w:t>现有的</w:t>
      </w:r>
      <w:r w:rsidR="00DF012D" w:rsidRPr="00342602">
        <w:rPr>
          <w:rFonts w:hint="eastAsia"/>
        </w:rPr>
        <w:t>受纳场</w:t>
      </w:r>
      <w:r w:rsidR="00DF012D" w:rsidRPr="00342602">
        <w:t>、</w:t>
      </w:r>
      <w:r w:rsidR="00DF012D" w:rsidRPr="00342602">
        <w:rPr>
          <w:rFonts w:hint="eastAsia"/>
        </w:rPr>
        <w:t>废弃</w:t>
      </w:r>
      <w:r w:rsidR="00DF012D" w:rsidRPr="00342602">
        <w:t>矿山</w:t>
      </w:r>
      <w:r w:rsidR="00DF012D" w:rsidRPr="00342602">
        <w:rPr>
          <w:rFonts w:hint="eastAsia"/>
        </w:rPr>
        <w:t>等</w:t>
      </w:r>
      <w:r w:rsidR="00DF012D" w:rsidRPr="00342602">
        <w:t>场地作为渣土的</w:t>
      </w:r>
      <w:r w:rsidR="00DF012D" w:rsidRPr="00342602">
        <w:rPr>
          <w:rFonts w:hint="eastAsia"/>
        </w:rPr>
        <w:t>中转场</w:t>
      </w:r>
      <w:r w:rsidR="00A14B07" w:rsidRPr="00342602">
        <w:rPr>
          <w:rFonts w:hint="eastAsia"/>
        </w:rPr>
        <w:t>，渣土回采</w:t>
      </w:r>
      <w:r w:rsidR="00A14B07" w:rsidRPr="00342602">
        <w:t>将改善余泥渣土处置的经济性</w:t>
      </w:r>
      <w:r w:rsidR="00DF012D" w:rsidRPr="00342602">
        <w:t>。</w:t>
      </w:r>
    </w:p>
    <w:p w14:paraId="7BB0B5B8" w14:textId="7B4804AE" w:rsidR="00DF012D" w:rsidRPr="00342602" w:rsidRDefault="00FC20AB" w:rsidP="007E7919">
      <w:pPr>
        <w:pStyle w:val="af3"/>
        <w:spacing w:before="156" w:after="156"/>
        <w:ind w:firstLine="482"/>
      </w:pPr>
      <w:r>
        <w:rPr>
          <w:rFonts w:hint="eastAsia"/>
          <w:b/>
          <w:szCs w:val="21"/>
        </w:rPr>
        <w:t xml:space="preserve">(4) </w:t>
      </w:r>
      <w:r w:rsidR="00DF012D" w:rsidRPr="00342602">
        <w:rPr>
          <w:rFonts w:hint="eastAsia"/>
          <w:b/>
          <w:szCs w:val="21"/>
        </w:rPr>
        <w:t>缺乏</w:t>
      </w:r>
      <w:r w:rsidR="00DF012D" w:rsidRPr="00342602">
        <w:rPr>
          <w:b/>
          <w:szCs w:val="21"/>
        </w:rPr>
        <w:t>智能调配</w:t>
      </w:r>
      <w:r w:rsidR="00DF012D" w:rsidRPr="00342602">
        <w:rPr>
          <w:rFonts w:hint="eastAsia"/>
          <w:b/>
          <w:szCs w:val="21"/>
        </w:rPr>
        <w:t>模型</w:t>
      </w:r>
      <w:r w:rsidR="00DF012D" w:rsidRPr="00342602">
        <w:rPr>
          <w:b/>
          <w:szCs w:val="21"/>
        </w:rPr>
        <w:t>。</w:t>
      </w:r>
      <w:r w:rsidR="00DF012D" w:rsidRPr="00342602">
        <w:rPr>
          <w:rFonts w:hint="eastAsia"/>
        </w:rPr>
        <w:t>一般的</w:t>
      </w:r>
      <w:r w:rsidR="00DF012D" w:rsidRPr="00342602">
        <w:t>余泥渣土管理系统，将</w:t>
      </w:r>
      <w:r w:rsidR="00DF012D" w:rsidRPr="00342602">
        <w:rPr>
          <w:rFonts w:hint="eastAsia"/>
        </w:rPr>
        <w:t>余泥渣土的处置和</w:t>
      </w:r>
      <w:r w:rsidR="00DF012D" w:rsidRPr="00342602">
        <w:t>调配</w:t>
      </w:r>
      <w:r w:rsidR="00DF012D" w:rsidRPr="00342602">
        <w:rPr>
          <w:rFonts w:hint="eastAsia"/>
        </w:rPr>
        <w:t>问题</w:t>
      </w:r>
      <w:r w:rsidR="00DF012D" w:rsidRPr="00342602">
        <w:t>交给人工规划和项目间</w:t>
      </w:r>
      <w:r w:rsidR="00DF012D" w:rsidRPr="00342602">
        <w:rPr>
          <w:rFonts w:hint="eastAsia"/>
        </w:rPr>
        <w:t>自发</w:t>
      </w:r>
      <w:r w:rsidR="00DF012D" w:rsidRPr="00342602">
        <w:t>协调</w:t>
      </w:r>
      <w:r w:rsidR="00DF012D" w:rsidRPr="00342602">
        <w:rPr>
          <w:rFonts w:hint="eastAsia"/>
        </w:rPr>
        <w:t>。</w:t>
      </w:r>
      <w:r w:rsidR="00A14B07" w:rsidRPr="00342602">
        <w:rPr>
          <w:rFonts w:hint="eastAsia"/>
        </w:rPr>
        <w:t>而</w:t>
      </w:r>
      <w:r w:rsidR="00A14B07" w:rsidRPr="00342602">
        <w:t>余泥渣土的</w:t>
      </w:r>
      <w:r w:rsidR="00A14B07" w:rsidRPr="00342602">
        <w:rPr>
          <w:rFonts w:hint="eastAsia"/>
        </w:rPr>
        <w:t>调配运筹管理，</w:t>
      </w:r>
      <w:r w:rsidR="00A14B07" w:rsidRPr="00342602">
        <w:t>需要</w:t>
      </w:r>
      <w:r w:rsidR="00A14B07" w:rsidRPr="00342602">
        <w:rPr>
          <w:rFonts w:hint="eastAsia"/>
        </w:rPr>
        <w:t>协调</w:t>
      </w:r>
      <w:r w:rsidR="00A14B07" w:rsidRPr="00342602">
        <w:t>物料生产和受纳的</w:t>
      </w:r>
      <w:r w:rsidR="00A14B07" w:rsidRPr="00342602">
        <w:rPr>
          <w:rFonts w:hint="eastAsia"/>
        </w:rPr>
        <w:t>时间、空间（距离</w:t>
      </w:r>
      <w:r w:rsidR="00A14B07" w:rsidRPr="00342602">
        <w:t>）</w:t>
      </w:r>
      <w:r w:rsidR="00A14B07" w:rsidRPr="00342602">
        <w:rPr>
          <w:rFonts w:hint="eastAsia"/>
        </w:rPr>
        <w:t>、</w:t>
      </w:r>
      <w:r w:rsidR="00A14B07" w:rsidRPr="00342602">
        <w:t>质</w:t>
      </w:r>
      <w:r w:rsidR="00A14B07" w:rsidRPr="00342602">
        <w:rPr>
          <w:rFonts w:hint="eastAsia"/>
        </w:rPr>
        <w:t>量</w:t>
      </w:r>
      <w:r w:rsidR="00A14B07" w:rsidRPr="00342602">
        <w:t>（</w:t>
      </w:r>
      <w:r w:rsidR="00A14B07" w:rsidRPr="00342602">
        <w:rPr>
          <w:rFonts w:hint="eastAsia"/>
        </w:rPr>
        <w:t>料性</w:t>
      </w:r>
      <w:r w:rsidR="00A14B07" w:rsidRPr="00342602">
        <w:t>）</w:t>
      </w:r>
      <w:r w:rsidR="00A14B07" w:rsidRPr="00342602">
        <w:rPr>
          <w:rFonts w:hint="eastAsia"/>
        </w:rPr>
        <w:t>、数</w:t>
      </w:r>
      <w:r w:rsidR="00A14B07" w:rsidRPr="00342602">
        <w:t>量</w:t>
      </w:r>
      <w:r w:rsidR="00A14B07" w:rsidRPr="00342602">
        <w:rPr>
          <w:rFonts w:hint="eastAsia"/>
        </w:rPr>
        <w:t>等多维工程</w:t>
      </w:r>
      <w:r w:rsidR="00A14B07" w:rsidRPr="00342602">
        <w:t>条件</w:t>
      </w:r>
      <w:r w:rsidR="00A14B07" w:rsidRPr="00342602">
        <w:rPr>
          <w:rFonts w:hint="eastAsia"/>
        </w:rPr>
        <w:t>和</w:t>
      </w:r>
      <w:r w:rsidR="00A14B07" w:rsidRPr="00342602">
        <w:rPr>
          <w:rFonts w:hint="eastAsia"/>
        </w:rPr>
        <w:lastRenderedPageBreak/>
        <w:t>运输条件</w:t>
      </w:r>
      <w:r w:rsidR="00A14B07" w:rsidRPr="00342602">
        <w:t>的复杂优化问题</w:t>
      </w:r>
      <w:r w:rsidR="00A14B07" w:rsidRPr="00342602">
        <w:rPr>
          <w:rFonts w:hint="eastAsia"/>
        </w:rPr>
        <w:t>。特别</w:t>
      </w:r>
      <w:r w:rsidR="00A14B07" w:rsidRPr="00342602">
        <w:t>是城市和城郊文明程度的提高，</w:t>
      </w:r>
      <w:r w:rsidR="00A14B07" w:rsidRPr="00342602">
        <w:rPr>
          <w:rFonts w:hint="eastAsia"/>
        </w:rPr>
        <w:t>受纳场限制增</w:t>
      </w:r>
      <w:r w:rsidR="00A14B07" w:rsidRPr="00342602">
        <w:t>多，</w:t>
      </w:r>
      <w:r w:rsidR="00A14B07" w:rsidRPr="00342602">
        <w:rPr>
          <w:rFonts w:hint="eastAsia"/>
        </w:rPr>
        <w:t>项目</w:t>
      </w:r>
      <w:r w:rsidR="00A14B07" w:rsidRPr="00342602">
        <w:t>管理人员</w:t>
      </w:r>
      <w:r w:rsidR="00A14B07" w:rsidRPr="00342602">
        <w:rPr>
          <w:rFonts w:hint="eastAsia"/>
        </w:rPr>
        <w:t>协调</w:t>
      </w:r>
      <w:r w:rsidR="00A14B07" w:rsidRPr="00342602">
        <w:t>难度增大</w:t>
      </w:r>
      <w:r w:rsidR="00A14B07" w:rsidRPr="00342602">
        <w:rPr>
          <w:rFonts w:hint="eastAsia"/>
        </w:rPr>
        <w:t>，而由于</w:t>
      </w:r>
      <w:r w:rsidR="00A14B07" w:rsidRPr="00342602">
        <w:t>信息</w:t>
      </w:r>
      <w:r w:rsidR="00A14B07" w:rsidRPr="00342602">
        <w:rPr>
          <w:rFonts w:hint="eastAsia"/>
        </w:rPr>
        <w:t>量</w:t>
      </w:r>
      <w:r w:rsidR="00A14B07" w:rsidRPr="00342602">
        <w:t>和计算</w:t>
      </w:r>
      <w:r w:rsidR="00A14B07" w:rsidRPr="00342602">
        <w:rPr>
          <w:rFonts w:hint="eastAsia"/>
        </w:rPr>
        <w:t>能力</w:t>
      </w:r>
      <w:r w:rsidR="00A14B07" w:rsidRPr="00342602">
        <w:t>的</w:t>
      </w:r>
      <w:r w:rsidR="00A14B07" w:rsidRPr="00342602">
        <w:rPr>
          <w:rFonts w:hint="eastAsia"/>
        </w:rPr>
        <w:t>限制</w:t>
      </w:r>
      <w:r w:rsidR="00A14B07" w:rsidRPr="00342602">
        <w:t>，人工</w:t>
      </w:r>
      <w:r w:rsidR="00A14B07" w:rsidRPr="00342602">
        <w:rPr>
          <w:rFonts w:hint="eastAsia"/>
        </w:rPr>
        <w:t>调配</w:t>
      </w:r>
      <w:r w:rsidR="00A14B07" w:rsidRPr="00342602">
        <w:t>很难</w:t>
      </w:r>
      <w:r w:rsidR="00A14B07" w:rsidRPr="00342602">
        <w:rPr>
          <w:rFonts w:hint="eastAsia"/>
        </w:rPr>
        <w:t>实现余泥渣土处置优化运筹</w:t>
      </w:r>
      <w:r w:rsidR="00A14B07" w:rsidRPr="00342602">
        <w:t>目标。</w:t>
      </w:r>
    </w:p>
    <w:p w14:paraId="45383CAB" w14:textId="23D66AF5" w:rsidR="00DF012D" w:rsidRPr="00342602" w:rsidRDefault="00FC20AB">
      <w:pPr>
        <w:pStyle w:val="af3"/>
        <w:spacing w:before="156" w:after="156"/>
        <w:ind w:firstLine="482"/>
      </w:pPr>
      <w:r>
        <w:rPr>
          <w:rFonts w:hint="eastAsia"/>
          <w:b/>
          <w:szCs w:val="21"/>
        </w:rPr>
        <w:t xml:space="preserve">(5) </w:t>
      </w:r>
      <w:r w:rsidR="00DF012D" w:rsidRPr="00342602">
        <w:rPr>
          <w:b/>
          <w:szCs w:val="21"/>
        </w:rPr>
        <w:t>运</w:t>
      </w:r>
      <w:r w:rsidR="00DF012D" w:rsidRPr="00342602">
        <w:rPr>
          <w:rFonts w:hint="eastAsia"/>
          <w:b/>
          <w:szCs w:val="21"/>
        </w:rPr>
        <w:t>渣路线缺乏智能</w:t>
      </w:r>
      <w:r w:rsidR="00DF012D" w:rsidRPr="00342602">
        <w:rPr>
          <w:b/>
          <w:szCs w:val="21"/>
        </w:rPr>
        <w:t>规划</w:t>
      </w:r>
      <w:r w:rsidR="00DF012D" w:rsidRPr="00342602">
        <w:rPr>
          <w:rFonts w:hint="eastAsia"/>
          <w:b/>
          <w:szCs w:val="21"/>
        </w:rPr>
        <w:t>方法</w:t>
      </w:r>
      <w:r w:rsidR="00DF012D" w:rsidRPr="00342602">
        <w:rPr>
          <w:b/>
          <w:szCs w:val="21"/>
        </w:rPr>
        <w:t>。</w:t>
      </w:r>
      <w:r w:rsidR="00DF012D" w:rsidRPr="00342602">
        <w:rPr>
          <w:rFonts w:hint="eastAsia"/>
        </w:rPr>
        <w:t>城市</w:t>
      </w:r>
      <w:r w:rsidR="00DF012D" w:rsidRPr="00342602">
        <w:t>建设渣土</w:t>
      </w:r>
      <w:r w:rsidR="00DF012D" w:rsidRPr="00342602">
        <w:rPr>
          <w:rFonts w:hint="eastAsia"/>
        </w:rPr>
        <w:t>一般</w:t>
      </w:r>
      <w:r w:rsidR="00DF012D" w:rsidRPr="00342602">
        <w:t>采用车辆运输，重型运输车辆</w:t>
      </w:r>
      <w:r w:rsidR="00DF012D" w:rsidRPr="00342602">
        <w:rPr>
          <w:rFonts w:hint="eastAsia"/>
        </w:rPr>
        <w:t>行驶中</w:t>
      </w:r>
      <w:r w:rsidR="00DF012D" w:rsidRPr="00342602">
        <w:t>会产生噪声和振动，且</w:t>
      </w:r>
      <w:r w:rsidR="00DF012D" w:rsidRPr="00342602">
        <w:rPr>
          <w:rFonts w:hint="eastAsia"/>
        </w:rPr>
        <w:t>长期</w:t>
      </w:r>
      <w:r w:rsidR="00DF012D" w:rsidRPr="00342602">
        <w:t>重车</w:t>
      </w:r>
      <w:r w:rsidR="00DF012D" w:rsidRPr="00342602">
        <w:rPr>
          <w:rFonts w:hint="eastAsia"/>
        </w:rPr>
        <w:t>运行会加剧</w:t>
      </w:r>
      <w:r w:rsidR="00DF012D" w:rsidRPr="00342602">
        <w:t>城市道路</w:t>
      </w:r>
      <w:r w:rsidR="00DF012D" w:rsidRPr="00342602">
        <w:rPr>
          <w:rFonts w:hint="eastAsia"/>
        </w:rPr>
        <w:t>损坏</w:t>
      </w:r>
      <w:r w:rsidR="00DF012D" w:rsidRPr="00342602">
        <w:t>。</w:t>
      </w:r>
      <w:r w:rsidR="00DF012D" w:rsidRPr="00342602">
        <w:rPr>
          <w:rFonts w:hint="eastAsia"/>
        </w:rPr>
        <w:t>为此</w:t>
      </w:r>
      <w:r w:rsidR="00DF012D" w:rsidRPr="00342602">
        <w:t>很多城市管理方</w:t>
      </w:r>
      <w:r w:rsidR="00DF012D" w:rsidRPr="00342602">
        <w:rPr>
          <w:rFonts w:hint="eastAsia"/>
        </w:rPr>
        <w:t>对</w:t>
      </w:r>
      <w:r w:rsidR="00DF012D" w:rsidRPr="00342602">
        <w:t>渣土车都</w:t>
      </w:r>
      <w:r w:rsidR="00DF012D" w:rsidRPr="00342602">
        <w:rPr>
          <w:rFonts w:hint="eastAsia"/>
        </w:rPr>
        <w:t>提出</w:t>
      </w:r>
      <w:r w:rsidR="00DF012D" w:rsidRPr="00342602">
        <w:t>了</w:t>
      </w:r>
      <w:r w:rsidR="00DF012D" w:rsidRPr="00342602">
        <w:rPr>
          <w:rFonts w:hint="eastAsia"/>
        </w:rPr>
        <w:t>市区交通管制要求</w:t>
      </w:r>
      <w:r w:rsidR="00DF012D" w:rsidRPr="00342602">
        <w:t>。</w:t>
      </w:r>
      <w:r w:rsidR="00DF012D" w:rsidRPr="00342602">
        <w:rPr>
          <w:rFonts w:hint="eastAsia"/>
        </w:rPr>
        <w:t>如杭州早晚高峰期限行区域内土方车不得行驶。同时</w:t>
      </w:r>
      <w:r w:rsidR="00DF012D" w:rsidRPr="00342602">
        <w:t>，</w:t>
      </w:r>
      <w:r w:rsidR="00DF012D" w:rsidRPr="00342602">
        <w:rPr>
          <w:rFonts w:hint="eastAsia"/>
        </w:rPr>
        <w:t>水路</w:t>
      </w:r>
      <w:r w:rsidR="00DF012D" w:rsidRPr="00342602">
        <w:t>运输</w:t>
      </w:r>
      <w:r w:rsidR="005E1F3C" w:rsidRPr="00342602">
        <w:rPr>
          <w:rFonts w:hint="eastAsia"/>
        </w:rPr>
        <w:t>也</w:t>
      </w:r>
      <w:r w:rsidR="00DF012D" w:rsidRPr="00342602">
        <w:rPr>
          <w:rFonts w:hint="eastAsia"/>
        </w:rPr>
        <w:t>会</w:t>
      </w:r>
      <w:r w:rsidR="00DF012D" w:rsidRPr="00342602">
        <w:t>受码头</w:t>
      </w:r>
      <w:r w:rsidR="00DF012D" w:rsidRPr="00342602">
        <w:rPr>
          <w:rFonts w:hint="eastAsia"/>
        </w:rPr>
        <w:t>设施</w:t>
      </w:r>
      <w:r w:rsidR="00DF012D" w:rsidRPr="00342602">
        <w:t>、</w:t>
      </w:r>
      <w:r w:rsidR="00DF012D" w:rsidRPr="00342602">
        <w:rPr>
          <w:rFonts w:hint="eastAsia"/>
        </w:rPr>
        <w:t>吞吐量</w:t>
      </w:r>
      <w:r w:rsidR="00DF012D" w:rsidRPr="00342602">
        <w:t>、水位</w:t>
      </w:r>
      <w:r w:rsidR="00DF012D" w:rsidRPr="00342602">
        <w:rPr>
          <w:rFonts w:hint="eastAsia"/>
        </w:rPr>
        <w:t>等</w:t>
      </w:r>
      <w:r w:rsidR="00DF012D" w:rsidRPr="00342602">
        <w:t>条件限制</w:t>
      </w:r>
      <w:r w:rsidR="00DF012D" w:rsidRPr="00342602">
        <w:rPr>
          <w:rFonts w:hint="eastAsia"/>
        </w:rPr>
        <w:t>。因此，</w:t>
      </w:r>
      <w:r w:rsidR="00DF012D" w:rsidRPr="00342602">
        <w:t>运渣路线</w:t>
      </w:r>
      <w:r w:rsidR="00DF012D" w:rsidRPr="00342602">
        <w:rPr>
          <w:rFonts w:hint="eastAsia"/>
        </w:rPr>
        <w:t>需要</w:t>
      </w:r>
      <w:r w:rsidR="00DF012D" w:rsidRPr="00342602">
        <w:t>考虑</w:t>
      </w:r>
      <w:r w:rsidR="00DF012D" w:rsidRPr="00342602">
        <w:rPr>
          <w:rFonts w:hint="eastAsia"/>
        </w:rPr>
        <w:t>城市</w:t>
      </w:r>
      <w:r w:rsidR="00DF012D" w:rsidRPr="00342602">
        <w:t>功能</w:t>
      </w:r>
      <w:r w:rsidR="00DF012D" w:rsidRPr="00342602">
        <w:rPr>
          <w:rFonts w:hint="eastAsia"/>
        </w:rPr>
        <w:t>区</w:t>
      </w:r>
      <w:r w:rsidR="00DF012D" w:rsidRPr="00342602">
        <w:t>、</w:t>
      </w:r>
      <w:r w:rsidR="00DF012D" w:rsidRPr="00342602">
        <w:rPr>
          <w:rFonts w:hint="eastAsia"/>
        </w:rPr>
        <w:t>城市人口分布、道路交通</w:t>
      </w:r>
      <w:r w:rsidR="00DF012D" w:rsidRPr="00342602">
        <w:t>条件</w:t>
      </w:r>
      <w:r w:rsidR="00DF012D" w:rsidRPr="00342602">
        <w:rPr>
          <w:rFonts w:hint="eastAsia"/>
        </w:rPr>
        <w:t>等因素</w:t>
      </w:r>
      <w:r w:rsidR="00DF012D" w:rsidRPr="00342602">
        <w:t>，综合确定</w:t>
      </w:r>
      <w:r w:rsidR="00DF012D" w:rsidRPr="00342602">
        <w:rPr>
          <w:rFonts w:hint="eastAsia"/>
        </w:rPr>
        <w:t>运渣</w:t>
      </w:r>
      <w:r w:rsidR="00DF012D" w:rsidRPr="00342602">
        <w:t>线路，</w:t>
      </w:r>
      <w:r w:rsidR="00DF012D" w:rsidRPr="00342602">
        <w:rPr>
          <w:rFonts w:hint="eastAsia"/>
        </w:rPr>
        <w:t>以期</w:t>
      </w:r>
      <w:r w:rsidR="00DF012D" w:rsidRPr="00342602">
        <w:t>减少扰民</w:t>
      </w:r>
      <w:r w:rsidR="00DF012D" w:rsidRPr="00342602">
        <w:rPr>
          <w:rFonts w:hint="eastAsia"/>
        </w:rPr>
        <w:t>、避开</w:t>
      </w:r>
      <w:r w:rsidR="00DF012D" w:rsidRPr="00342602">
        <w:t>居民</w:t>
      </w:r>
      <w:r w:rsidR="00DF012D" w:rsidRPr="00342602">
        <w:rPr>
          <w:rFonts w:hint="eastAsia"/>
        </w:rPr>
        <w:t>小区和</w:t>
      </w:r>
      <w:r w:rsidR="00DF012D" w:rsidRPr="00342602">
        <w:t>重要商业区</w:t>
      </w:r>
      <w:r w:rsidR="00DF012D" w:rsidRPr="00342602">
        <w:rPr>
          <w:rFonts w:hint="eastAsia"/>
        </w:rPr>
        <w:t>，</w:t>
      </w:r>
      <w:r w:rsidR="005E1F3C" w:rsidRPr="00342602">
        <w:rPr>
          <w:rFonts w:hint="eastAsia"/>
        </w:rPr>
        <w:t>仅靠</w:t>
      </w:r>
      <w:r w:rsidR="00DF012D" w:rsidRPr="00342602">
        <w:rPr>
          <w:rFonts w:hint="eastAsia"/>
        </w:rPr>
        <w:t>人工</w:t>
      </w:r>
      <w:r w:rsidR="00DF012D" w:rsidRPr="00342602">
        <w:t>经验</w:t>
      </w:r>
      <w:r w:rsidR="00DF012D" w:rsidRPr="00342602">
        <w:rPr>
          <w:rFonts w:hint="eastAsia"/>
        </w:rPr>
        <w:t>难以实现运渣路线的</w:t>
      </w:r>
      <w:r w:rsidR="00DF012D" w:rsidRPr="00342602">
        <w:t>智能规划</w:t>
      </w:r>
      <w:r w:rsidR="00DF012D" w:rsidRPr="00342602">
        <w:rPr>
          <w:rFonts w:hint="eastAsia"/>
        </w:rPr>
        <w:t>。</w:t>
      </w:r>
    </w:p>
    <w:p w14:paraId="197C4A75" w14:textId="610F77CA" w:rsidR="00DF012D" w:rsidRPr="00342602" w:rsidDel="00452C72" w:rsidRDefault="00FC20AB" w:rsidP="007E7919">
      <w:pPr>
        <w:pStyle w:val="af3"/>
        <w:spacing w:before="156" w:after="156"/>
        <w:ind w:firstLine="482"/>
        <w:rPr>
          <w:del w:id="217" w:author="王永明" w:date="2020-08-08T12:28:00Z"/>
        </w:rPr>
      </w:pPr>
      <w:del w:id="218" w:author="王永明" w:date="2020-08-08T12:28:00Z">
        <w:r w:rsidDel="00452C72">
          <w:rPr>
            <w:rFonts w:hint="eastAsia"/>
            <w:b/>
            <w:szCs w:val="21"/>
          </w:rPr>
          <w:delText xml:space="preserve">(6) </w:delText>
        </w:r>
        <w:r w:rsidR="00DF012D" w:rsidRPr="00342602" w:rsidDel="00452C72">
          <w:rPr>
            <w:rFonts w:hint="eastAsia"/>
            <w:b/>
            <w:szCs w:val="21"/>
          </w:rPr>
          <w:delText>受纳</w:delText>
        </w:r>
        <w:r w:rsidR="00DF012D" w:rsidRPr="00342602" w:rsidDel="00452C72">
          <w:rPr>
            <w:b/>
            <w:szCs w:val="21"/>
          </w:rPr>
          <w:delText>场</w:delText>
        </w:r>
        <w:r w:rsidR="00DF012D" w:rsidRPr="00342602" w:rsidDel="00452C72">
          <w:rPr>
            <w:rFonts w:hint="eastAsia"/>
            <w:b/>
            <w:szCs w:val="21"/>
          </w:rPr>
          <w:delText>缺乏</w:delText>
        </w:r>
        <w:r w:rsidR="00DF012D" w:rsidRPr="00342602" w:rsidDel="00452C72">
          <w:rPr>
            <w:b/>
            <w:szCs w:val="21"/>
          </w:rPr>
          <w:delText>智能</w:delText>
        </w:r>
        <w:r w:rsidR="00DF012D" w:rsidRPr="00342602" w:rsidDel="00452C72">
          <w:rPr>
            <w:rFonts w:hint="eastAsia"/>
            <w:b/>
            <w:szCs w:val="21"/>
          </w:rPr>
          <w:delText>安全</w:delText>
        </w:r>
        <w:r w:rsidR="00DF012D" w:rsidRPr="00342602" w:rsidDel="00452C72">
          <w:rPr>
            <w:b/>
            <w:szCs w:val="21"/>
          </w:rPr>
          <w:delText>管理</w:delText>
        </w:r>
        <w:r w:rsidR="00DF012D" w:rsidRPr="00342602" w:rsidDel="00452C72">
          <w:rPr>
            <w:rFonts w:hint="eastAsia"/>
            <w:b/>
            <w:szCs w:val="21"/>
          </w:rPr>
          <w:delText>手段</w:delText>
        </w:r>
        <w:r w:rsidR="00DF012D" w:rsidRPr="00342602" w:rsidDel="00452C72">
          <w:rPr>
            <w:b/>
            <w:szCs w:val="21"/>
          </w:rPr>
          <w:delText>。</w:delText>
        </w:r>
        <w:r w:rsidR="00DF012D" w:rsidRPr="00342602" w:rsidDel="00452C72">
          <w:rPr>
            <w:rFonts w:hint="eastAsia"/>
          </w:rPr>
          <w:delText>深圳市“</w:delText>
        </w:r>
        <w:r w:rsidR="00DF012D" w:rsidRPr="00342602" w:rsidDel="00452C72">
          <w:rPr>
            <w:rFonts w:hint="eastAsia"/>
          </w:rPr>
          <w:delText>12</w:delText>
        </w:r>
        <w:r w:rsidR="00DF012D" w:rsidRPr="00342602" w:rsidDel="00452C72">
          <w:rPr>
            <w:rFonts w:hint="eastAsia"/>
          </w:rPr>
          <w:delText>·</w:delText>
        </w:r>
        <w:r w:rsidR="00DF012D" w:rsidRPr="00342602" w:rsidDel="00452C72">
          <w:rPr>
            <w:rFonts w:hint="eastAsia"/>
          </w:rPr>
          <w:delText>20</w:delText>
        </w:r>
        <w:r w:rsidR="00DF012D" w:rsidRPr="00342602" w:rsidDel="00452C72">
          <w:rPr>
            <w:rFonts w:hint="eastAsia"/>
          </w:rPr>
          <w:delText>”特大滑坡事故说明</w:delText>
        </w:r>
        <w:r w:rsidR="00DF012D" w:rsidRPr="00342602" w:rsidDel="00452C72">
          <w:delText>，</w:delText>
        </w:r>
        <w:r w:rsidR="00DF012D" w:rsidRPr="00342602" w:rsidDel="00452C72">
          <w:rPr>
            <w:rFonts w:hint="eastAsia"/>
          </w:rPr>
          <w:delText>受纳</w:delText>
        </w:r>
        <w:r w:rsidR="00DF012D" w:rsidRPr="00342602" w:rsidDel="00452C72">
          <w:delText>场</w:delText>
        </w:r>
        <w:r w:rsidR="00DF012D" w:rsidRPr="00342602" w:rsidDel="00452C72">
          <w:rPr>
            <w:rFonts w:hint="eastAsia"/>
          </w:rPr>
          <w:delText>的填筑</w:delText>
        </w:r>
        <w:r w:rsidR="00DF012D" w:rsidRPr="00342602" w:rsidDel="00452C72">
          <w:delText>规划和管理直接影响城市安全。而</w:delText>
        </w:r>
        <w:r w:rsidR="00DF012D" w:rsidRPr="00342602" w:rsidDel="00452C72">
          <w:rPr>
            <w:rFonts w:hint="eastAsia"/>
          </w:rPr>
          <w:delText>目前一般</w:delText>
        </w:r>
        <w:r w:rsidR="00DF012D" w:rsidRPr="00342602" w:rsidDel="00452C72">
          <w:delText>的</w:delText>
        </w:r>
        <w:r w:rsidR="00DF012D" w:rsidRPr="00342602" w:rsidDel="00452C72">
          <w:rPr>
            <w:rFonts w:hint="eastAsia"/>
          </w:rPr>
          <w:delText>余泥渣土管理系统对受纳场</w:delText>
        </w:r>
        <w:r w:rsidR="00DF012D" w:rsidRPr="00342602" w:rsidDel="00452C72">
          <w:delText>堆存状态</w:delText>
        </w:r>
        <w:r w:rsidR="00DF012D" w:rsidRPr="00342602" w:rsidDel="00452C72">
          <w:rPr>
            <w:rFonts w:hint="eastAsia"/>
          </w:rPr>
          <w:delText>的管控足</w:delText>
        </w:r>
        <w:r w:rsidR="005E1F3C" w:rsidRPr="00342602" w:rsidDel="00452C72">
          <w:rPr>
            <w:rFonts w:hint="eastAsia"/>
          </w:rPr>
          <w:delText>。</w:delText>
        </w:r>
        <w:r w:rsidR="00DF012D" w:rsidRPr="00342602" w:rsidDel="00452C72">
          <w:rPr>
            <w:rFonts w:hint="eastAsia"/>
          </w:rPr>
          <w:delText>一方面</w:delText>
        </w:r>
        <w:r w:rsidR="00DF012D" w:rsidRPr="00342602" w:rsidDel="00452C72">
          <w:delText>，</w:delText>
        </w:r>
        <w:r w:rsidR="00DF012D" w:rsidRPr="00342602" w:rsidDel="00452C72">
          <w:rPr>
            <w:rFonts w:hint="eastAsia"/>
          </w:rPr>
          <w:delText>无法及时</w:delText>
        </w:r>
        <w:r w:rsidR="00DF012D" w:rsidRPr="00342602" w:rsidDel="00452C72">
          <w:delText>更新</w:delText>
        </w:r>
        <w:r w:rsidR="00DF012D" w:rsidRPr="00342602" w:rsidDel="00452C72">
          <w:rPr>
            <w:rFonts w:hint="eastAsia"/>
          </w:rPr>
          <w:delText>受纳场尚余</w:delText>
        </w:r>
        <w:r w:rsidR="00DF012D" w:rsidRPr="00342602" w:rsidDel="00452C72">
          <w:delText>空间、现存料</w:delText>
        </w:r>
        <w:r w:rsidR="00DF012D" w:rsidRPr="00342602" w:rsidDel="00452C72">
          <w:rPr>
            <w:rFonts w:hint="eastAsia"/>
          </w:rPr>
          <w:delText>量，</w:delText>
        </w:r>
        <w:r w:rsidR="00DF012D" w:rsidRPr="00342602" w:rsidDel="00452C72">
          <w:delText>难以</w:delText>
        </w:r>
        <w:r w:rsidR="00DF012D" w:rsidRPr="00342602" w:rsidDel="00452C72">
          <w:rPr>
            <w:rFonts w:hint="eastAsia"/>
          </w:rPr>
          <w:delText>支持制定准确</w:delText>
        </w:r>
        <w:r w:rsidR="00DF012D" w:rsidRPr="00342602" w:rsidDel="00452C72">
          <w:delText>的调运</w:delText>
        </w:r>
        <w:r w:rsidR="00DF012D" w:rsidRPr="00342602" w:rsidDel="00452C72">
          <w:rPr>
            <w:rFonts w:hint="eastAsia"/>
          </w:rPr>
          <w:delText>计划；另一方面，无法实时了解料堆</w:delText>
        </w:r>
        <w:r w:rsidR="00DF012D" w:rsidRPr="00342602" w:rsidDel="00452C72">
          <w:delText>的稳定</w:delText>
        </w:r>
        <w:r w:rsidR="00DF012D" w:rsidRPr="00342602" w:rsidDel="00452C72">
          <w:rPr>
            <w:rFonts w:hint="eastAsia"/>
          </w:rPr>
          <w:delText>状态，难以支持加固或</w:delText>
        </w:r>
        <w:r w:rsidR="00DF012D" w:rsidRPr="00342602" w:rsidDel="00452C72">
          <w:delText>处理</w:delText>
        </w:r>
        <w:r w:rsidR="00DF012D" w:rsidRPr="00342602" w:rsidDel="00452C72">
          <w:rPr>
            <w:rFonts w:hint="eastAsia"/>
          </w:rPr>
          <w:delText>决策、</w:delText>
        </w:r>
        <w:r w:rsidR="00DF012D" w:rsidRPr="00342602" w:rsidDel="00452C72">
          <w:delText>保证</w:delText>
        </w:r>
        <w:r w:rsidR="00DF012D" w:rsidRPr="00342602" w:rsidDel="00452C72">
          <w:rPr>
            <w:rFonts w:hint="eastAsia"/>
          </w:rPr>
          <w:delText>受纳场</w:delText>
        </w:r>
        <w:r w:rsidR="00DF012D" w:rsidRPr="00342602" w:rsidDel="00452C72">
          <w:delText>堆存安全</w:delText>
        </w:r>
        <w:r w:rsidR="00DF012D" w:rsidRPr="00342602" w:rsidDel="00452C72">
          <w:rPr>
            <w:rFonts w:hint="eastAsia"/>
          </w:rPr>
          <w:delText>。</w:delText>
        </w:r>
      </w:del>
    </w:p>
    <w:p w14:paraId="50413847" w14:textId="707E4460" w:rsidR="002C569F" w:rsidRPr="00342602" w:rsidRDefault="00B50569" w:rsidP="00E03FBA">
      <w:pPr>
        <w:pStyle w:val="ae"/>
      </w:pPr>
      <w:r w:rsidRPr="00342602">
        <w:rPr>
          <w:noProof/>
        </w:rPr>
        <w:drawing>
          <wp:inline distT="0" distB="0" distL="0" distR="0" wp14:anchorId="041882B7" wp14:editId="16DB2745">
            <wp:extent cx="3600450" cy="221932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600450" cy="2219325"/>
                    </a:xfrm>
                    <a:prstGeom prst="rect">
                      <a:avLst/>
                    </a:prstGeom>
                    <a:noFill/>
                    <a:ln>
                      <a:noFill/>
                    </a:ln>
                  </pic:spPr>
                </pic:pic>
              </a:graphicData>
            </a:graphic>
          </wp:inline>
        </w:drawing>
      </w:r>
    </w:p>
    <w:p w14:paraId="7118EA76" w14:textId="060EA101" w:rsidR="002C569F" w:rsidRPr="00452C72" w:rsidRDefault="007E7919" w:rsidP="00FC20AB">
      <w:pPr>
        <w:pStyle w:val="ae"/>
        <w:rPr>
          <w:rPrChange w:id="219" w:author="王永明" w:date="2020-08-08T12:28:00Z">
            <w:rPr>
              <w:rFonts w:eastAsia="楷体"/>
              <w:szCs w:val="24"/>
              <w:lang w:val="x-none" w:eastAsia="x-none"/>
            </w:rPr>
          </w:rPrChange>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5243CC">
        <w:t>4</w:t>
      </w:r>
      <w:r>
        <w:fldChar w:fldCharType="end"/>
      </w:r>
      <w:ins w:id="220" w:author="王永明" w:date="2020-08-08T12:28:00Z">
        <w:r w:rsidR="00452C72">
          <w:t xml:space="preserve"> </w:t>
        </w:r>
      </w:ins>
      <w:r w:rsidR="002C569F" w:rsidRPr="00452C72">
        <w:rPr>
          <w:rFonts w:hint="eastAsia"/>
          <w:rPrChange w:id="221" w:author="王永明" w:date="2020-08-08T12:28:00Z">
            <w:rPr>
              <w:rFonts w:eastAsia="楷体" w:hint="eastAsia"/>
              <w:szCs w:val="24"/>
              <w:lang w:val="x-none" w:eastAsia="x-none"/>
            </w:rPr>
          </w:rPrChange>
        </w:rPr>
        <w:t>余泥渣土调配</w:t>
      </w:r>
      <w:r w:rsidR="002C569F" w:rsidRPr="00452C72">
        <w:rPr>
          <w:rFonts w:hint="eastAsia"/>
          <w:rPrChange w:id="222" w:author="王永明" w:date="2020-08-08T12:28:00Z">
            <w:rPr>
              <w:rFonts w:eastAsia="楷体" w:hint="eastAsia"/>
              <w:szCs w:val="24"/>
              <w:lang w:val="x-none"/>
            </w:rPr>
          </w:rPrChange>
        </w:rPr>
        <w:t>优化概念</w:t>
      </w:r>
      <w:r w:rsidR="002C569F" w:rsidRPr="00452C72">
        <w:rPr>
          <w:rPrChange w:id="223" w:author="王永明" w:date="2020-08-08T12:28:00Z">
            <w:rPr>
              <w:rFonts w:eastAsia="楷体"/>
              <w:szCs w:val="24"/>
              <w:lang w:val="x-none"/>
            </w:rPr>
          </w:rPrChange>
        </w:rPr>
        <w:t>图</w:t>
      </w:r>
    </w:p>
    <w:p w14:paraId="4661E0AC" w14:textId="5328AC1E" w:rsidR="00DF012D" w:rsidRPr="00342602" w:rsidDel="00452C72" w:rsidRDefault="00FA6937" w:rsidP="007E7919">
      <w:pPr>
        <w:pStyle w:val="af3"/>
        <w:spacing w:before="156" w:after="156"/>
        <w:ind w:firstLine="480"/>
        <w:rPr>
          <w:del w:id="224" w:author="王永明" w:date="2020-08-08T12:27:00Z"/>
          <w:b/>
          <w:szCs w:val="21"/>
        </w:rPr>
      </w:pPr>
      <w:del w:id="225" w:author="王永明" w:date="2020-08-08T12:27:00Z">
        <w:r w:rsidRPr="00342602" w:rsidDel="00452C72">
          <w:rPr>
            <w:rFonts w:hint="eastAsia"/>
          </w:rPr>
          <w:delText>综上</w:delText>
        </w:r>
        <w:r w:rsidRPr="00342602" w:rsidDel="00452C72">
          <w:delText>，</w:delText>
        </w:r>
        <w:r w:rsidRPr="00342602" w:rsidDel="00452C72">
          <w:rPr>
            <w:rFonts w:hint="eastAsia"/>
          </w:rPr>
          <w:delText>目前一般的余泥渣土管理系统，仅从项目余泥渣土处置角度，靠各自为政，以期实现项目</w:delText>
        </w:r>
        <w:r w:rsidRPr="00342602" w:rsidDel="00452C72">
          <w:delText>级</w:delText>
        </w:r>
        <w:r w:rsidRPr="00342602" w:rsidDel="00452C72">
          <w:rPr>
            <w:rFonts w:hint="eastAsia"/>
          </w:rPr>
          <w:delText>成本优化，</w:delText>
        </w:r>
        <w:r w:rsidRPr="00342602" w:rsidDel="00452C72">
          <w:rPr>
            <w:rFonts w:hint="eastAsia"/>
            <w:b/>
            <w:szCs w:val="21"/>
          </w:rPr>
          <w:delText>未从跨行业项目群的角度构建余泥渣土调运优化问题</w:delText>
        </w:r>
        <w:r w:rsidRPr="00342602" w:rsidDel="00452C72">
          <w:rPr>
            <w:rFonts w:hint="eastAsia"/>
          </w:rPr>
          <w:delText>；未考虑余泥渣土的资源化处置措施和未考虑余泥渣土的中转和再利用等处置方式，</w:delText>
        </w:r>
        <w:r w:rsidRPr="00342602" w:rsidDel="00452C72">
          <w:rPr>
            <w:b/>
            <w:szCs w:val="21"/>
          </w:rPr>
          <w:delText>难以保证</w:delText>
        </w:r>
        <w:r w:rsidRPr="00342602" w:rsidDel="00452C72">
          <w:rPr>
            <w:rFonts w:hint="eastAsia"/>
            <w:b/>
            <w:szCs w:val="21"/>
          </w:rPr>
          <w:delText>余泥渣土处置和调运方案的合理性和经济性</w:delText>
        </w:r>
        <w:r w:rsidRPr="00342602" w:rsidDel="00452C72">
          <w:rPr>
            <w:rStyle w:val="af7"/>
            <w:rFonts w:hint="eastAsia"/>
            <w:color w:val="auto"/>
          </w:rPr>
          <w:delText>；</w:delText>
        </w:r>
        <w:r w:rsidRPr="00342602" w:rsidDel="00452C72">
          <w:rPr>
            <w:rFonts w:hint="eastAsia"/>
          </w:rPr>
          <w:delText>对于涉及时、空、质、量多维条件的余泥渣土的运筹管理优化问题，</w:delText>
        </w:r>
        <w:r w:rsidRPr="00342602" w:rsidDel="00452C72">
          <w:rPr>
            <w:rFonts w:hint="eastAsia"/>
            <w:b/>
            <w:szCs w:val="21"/>
          </w:rPr>
          <w:delText>缺乏</w:delText>
        </w:r>
        <w:r w:rsidRPr="00342602" w:rsidDel="00452C72">
          <w:rPr>
            <w:b/>
            <w:szCs w:val="21"/>
          </w:rPr>
          <w:delText>智能调配</w:delText>
        </w:r>
        <w:r w:rsidRPr="00342602" w:rsidDel="00452C72">
          <w:rPr>
            <w:rFonts w:hint="eastAsia"/>
            <w:b/>
            <w:szCs w:val="21"/>
          </w:rPr>
          <w:delText>模型</w:delText>
        </w:r>
        <w:r w:rsidRPr="00342602" w:rsidDel="00452C72">
          <w:rPr>
            <w:rStyle w:val="af7"/>
            <w:rFonts w:hint="eastAsia"/>
            <w:color w:val="auto"/>
          </w:rPr>
          <w:delText>；</w:delText>
        </w:r>
        <w:r w:rsidRPr="00342602" w:rsidDel="00452C72">
          <w:rPr>
            <w:rFonts w:hint="eastAsia"/>
          </w:rPr>
          <w:delText>对于复杂</w:delText>
        </w:r>
        <w:r w:rsidRPr="00342602" w:rsidDel="00452C72">
          <w:delText>的城市运渣交通条件，</w:delText>
        </w:r>
        <w:r w:rsidRPr="00342602" w:rsidDel="00452C72">
          <w:rPr>
            <w:rFonts w:hint="eastAsia"/>
            <w:b/>
            <w:szCs w:val="21"/>
          </w:rPr>
          <w:delText>缺乏</w:delText>
        </w:r>
        <w:r w:rsidRPr="00342602" w:rsidDel="00452C72">
          <w:rPr>
            <w:b/>
            <w:szCs w:val="21"/>
          </w:rPr>
          <w:delText>运</w:delText>
        </w:r>
        <w:r w:rsidRPr="00342602" w:rsidDel="00452C72">
          <w:rPr>
            <w:rFonts w:hint="eastAsia"/>
            <w:b/>
            <w:szCs w:val="21"/>
          </w:rPr>
          <w:delText>渣路线智能</w:delText>
        </w:r>
        <w:r w:rsidRPr="00342602" w:rsidDel="00452C72">
          <w:rPr>
            <w:b/>
            <w:szCs w:val="21"/>
          </w:rPr>
          <w:delText>规划</w:delText>
        </w:r>
        <w:r w:rsidRPr="00342602" w:rsidDel="00452C72">
          <w:rPr>
            <w:rFonts w:hint="eastAsia"/>
            <w:b/>
            <w:szCs w:val="21"/>
          </w:rPr>
          <w:delText>方法</w:delText>
        </w:r>
        <w:r w:rsidRPr="00342602" w:rsidDel="00452C72">
          <w:rPr>
            <w:rStyle w:val="af7"/>
            <w:rFonts w:hint="eastAsia"/>
            <w:color w:val="auto"/>
          </w:rPr>
          <w:delText>；</w:delText>
        </w:r>
        <w:r w:rsidRPr="00342602" w:rsidDel="00452C72">
          <w:rPr>
            <w:rFonts w:hint="eastAsia"/>
          </w:rPr>
          <w:delText>对于受纳场</w:delText>
        </w:r>
        <w:r w:rsidRPr="00342602" w:rsidDel="00452C72">
          <w:delText>的堆存</w:delText>
        </w:r>
        <w:r w:rsidRPr="00342602" w:rsidDel="00452C72">
          <w:rPr>
            <w:rFonts w:hint="eastAsia"/>
          </w:rPr>
          <w:delText>量</w:delText>
        </w:r>
        <w:r w:rsidRPr="00342602" w:rsidDel="00452C72">
          <w:delText>和堆存安全</w:delText>
        </w:r>
        <w:r w:rsidRPr="00342602" w:rsidDel="00452C72">
          <w:rPr>
            <w:rFonts w:hint="eastAsia"/>
          </w:rPr>
          <w:delText>，</w:delText>
        </w:r>
        <w:r w:rsidRPr="00342602" w:rsidDel="00452C72">
          <w:rPr>
            <w:rFonts w:hint="eastAsia"/>
            <w:b/>
            <w:szCs w:val="21"/>
          </w:rPr>
          <w:delText>缺乏受纳</w:delText>
        </w:r>
        <w:r w:rsidRPr="00342602" w:rsidDel="00452C72">
          <w:rPr>
            <w:b/>
            <w:szCs w:val="21"/>
          </w:rPr>
          <w:delText>场智能</w:delText>
        </w:r>
        <w:r w:rsidRPr="00342602" w:rsidDel="00452C72">
          <w:rPr>
            <w:rFonts w:hint="eastAsia"/>
            <w:b/>
            <w:szCs w:val="21"/>
          </w:rPr>
          <w:delText>安全</w:delText>
        </w:r>
        <w:r w:rsidRPr="00342602" w:rsidDel="00452C72">
          <w:rPr>
            <w:b/>
            <w:szCs w:val="21"/>
          </w:rPr>
          <w:delText>管理</w:delText>
        </w:r>
        <w:r w:rsidRPr="00342602" w:rsidDel="00452C72">
          <w:rPr>
            <w:rFonts w:hint="eastAsia"/>
            <w:b/>
            <w:szCs w:val="21"/>
          </w:rPr>
          <w:delText>手段。</w:delText>
        </w:r>
      </w:del>
    </w:p>
    <w:p w14:paraId="33F51022" w14:textId="77777777" w:rsidR="00DF012D" w:rsidRPr="00342602" w:rsidRDefault="00DF012D" w:rsidP="007E7919">
      <w:pPr>
        <w:pStyle w:val="aff5"/>
      </w:pPr>
      <w:bookmarkStart w:id="226" w:name="_Toc47740785"/>
      <w:r w:rsidRPr="00342602">
        <w:rPr>
          <w:rFonts w:hint="eastAsia"/>
        </w:rPr>
        <w:t>1.</w:t>
      </w:r>
      <w:r w:rsidRPr="00342602">
        <w:t>1</w:t>
      </w:r>
      <w:r w:rsidRPr="00342602">
        <w:rPr>
          <w:rFonts w:hint="eastAsia"/>
        </w:rPr>
        <w:t>.</w:t>
      </w:r>
      <w:r w:rsidRPr="00342602">
        <w:t>4</w:t>
      </w:r>
      <w:r w:rsidRPr="00342602">
        <w:tab/>
      </w:r>
      <w:r w:rsidRPr="00342602">
        <w:rPr>
          <w:rFonts w:hint="eastAsia"/>
        </w:rPr>
        <w:t>城市工程建设余泥渣土资源化的</w:t>
      </w:r>
      <w:r w:rsidRPr="00342602">
        <w:t>挑战</w:t>
      </w:r>
      <w:bookmarkEnd w:id="226"/>
    </w:p>
    <w:p w14:paraId="5B78C689" w14:textId="771D3FB5" w:rsidR="00DF012D" w:rsidRPr="00342602" w:rsidDel="00452C72" w:rsidRDefault="00DF012D">
      <w:pPr>
        <w:pStyle w:val="af3"/>
        <w:spacing w:before="156" w:after="156"/>
        <w:ind w:firstLine="480"/>
        <w:rPr>
          <w:del w:id="227" w:author="王永明" w:date="2020-08-08T12:33:00Z"/>
        </w:rPr>
      </w:pPr>
      <w:del w:id="228" w:author="王永明" w:date="2020-08-08T12:33:00Z">
        <w:r w:rsidRPr="00342602" w:rsidDel="00452C72">
          <w:rPr>
            <w:rFonts w:hint="eastAsia"/>
          </w:rPr>
          <w:delText>我国目前国内工程建设</w:delText>
        </w:r>
        <w:r w:rsidR="005E1F3C" w:rsidRPr="00342602" w:rsidDel="00452C72">
          <w:rPr>
            <w:rFonts w:hint="eastAsia"/>
          </w:rPr>
          <w:delText>余泥渣土</w:delText>
        </w:r>
        <w:r w:rsidRPr="00342602" w:rsidDel="00452C72">
          <w:rPr>
            <w:rFonts w:hint="eastAsia"/>
          </w:rPr>
          <w:delText>产品标准体系尚未形成，处置过程中环境污染严重，没有形成市场认可的商业模式</w:delText>
        </w:r>
        <w:r w:rsidR="00AF61DB" w:rsidRPr="00342602" w:rsidDel="00452C72">
          <w:rPr>
            <w:rFonts w:hint="eastAsia"/>
          </w:rPr>
          <w:delText>，</w:delText>
        </w:r>
        <w:r w:rsidRPr="00342602" w:rsidDel="00452C72">
          <w:rPr>
            <w:rFonts w:hint="eastAsia"/>
          </w:rPr>
          <w:delText>盈利模式以政府补贴和政策支撑为主。</w:delText>
        </w:r>
      </w:del>
    </w:p>
    <w:p w14:paraId="43655BF9" w14:textId="1B67DFE1" w:rsidR="00DF012D" w:rsidRPr="00342602" w:rsidDel="00452C72" w:rsidRDefault="00452C72">
      <w:pPr>
        <w:pStyle w:val="af3"/>
        <w:spacing w:before="156" w:after="156"/>
        <w:ind w:firstLine="480"/>
        <w:rPr>
          <w:del w:id="229" w:author="王永明" w:date="2020-08-08T12:33:00Z"/>
        </w:rPr>
      </w:pPr>
      <w:ins w:id="230" w:author="王永明" w:date="2020-08-08T12:33:00Z">
        <w:r>
          <w:rPr>
            <w:rFonts w:hint="eastAsia"/>
          </w:rPr>
          <w:t>除了直接处置，</w:t>
        </w:r>
      </w:ins>
      <w:del w:id="231" w:author="王永明" w:date="2020-08-08T12:33:00Z">
        <w:r w:rsidR="00FC20AB" w:rsidDel="00452C72">
          <w:rPr>
            <w:rFonts w:hint="eastAsia"/>
          </w:rPr>
          <w:delText xml:space="preserve">(1) </w:delText>
        </w:r>
        <w:r w:rsidR="00DF012D" w:rsidRPr="00342602" w:rsidDel="00452C72">
          <w:rPr>
            <w:rFonts w:hint="eastAsia"/>
          </w:rPr>
          <w:delText>资源化利用率低。由于工程进度几乎不可能保证一致，各个工程之间渣土开挖与回填时间不协调，因此信息共享对于渣土处置十分重要，但当前不同工程之间的信息交流并不通畅，导致渣土堆积或者随意开挖严重，资源化利用率低。</w:delText>
        </w:r>
      </w:del>
    </w:p>
    <w:p w14:paraId="694B12DA" w14:textId="47678634" w:rsidR="00365668" w:rsidRDefault="00FC20AB">
      <w:pPr>
        <w:pStyle w:val="af3"/>
        <w:spacing w:before="156" w:after="156"/>
        <w:ind w:firstLine="480"/>
        <w:rPr>
          <w:ins w:id="232" w:author="王永明" w:date="2020-08-08T12:38:00Z"/>
          <w:szCs w:val="24"/>
        </w:rPr>
      </w:pPr>
      <w:del w:id="233" w:author="王永明" w:date="2020-08-08T12:33:00Z">
        <w:r w:rsidDel="00452C72">
          <w:rPr>
            <w:rFonts w:hint="eastAsia"/>
          </w:rPr>
          <w:delText xml:space="preserve">(2) </w:delText>
        </w:r>
      </w:del>
      <w:r w:rsidR="00DF012D" w:rsidRPr="00342602">
        <w:rPr>
          <w:rFonts w:hint="eastAsia"/>
          <w:szCs w:val="24"/>
        </w:rPr>
        <w:t>化学固化技术被广泛用于</w:t>
      </w:r>
      <w:del w:id="234" w:author="王永明" w:date="2020-08-08T12:33:00Z">
        <w:r w:rsidR="00DF012D" w:rsidRPr="00342602" w:rsidDel="00452C72">
          <w:rPr>
            <w:rFonts w:hint="eastAsia"/>
            <w:szCs w:val="24"/>
          </w:rPr>
          <w:delText>处理大规模</w:delText>
        </w:r>
      </w:del>
      <w:r w:rsidR="00DF012D" w:rsidRPr="00342602">
        <w:rPr>
          <w:rFonts w:hint="eastAsia"/>
          <w:szCs w:val="24"/>
        </w:rPr>
        <w:t>建筑泥浆、淤泥等</w:t>
      </w:r>
      <w:del w:id="235" w:author="王永明" w:date="2020-08-08T12:33:00Z">
        <w:r w:rsidR="00DF012D" w:rsidRPr="00342602" w:rsidDel="00452C72">
          <w:rPr>
            <w:rFonts w:hint="eastAsia"/>
            <w:szCs w:val="24"/>
          </w:rPr>
          <w:delText>多种类型</w:delText>
        </w:r>
      </w:del>
      <w:r w:rsidR="00DF012D" w:rsidRPr="00342602">
        <w:rPr>
          <w:rFonts w:hint="eastAsia"/>
          <w:szCs w:val="24"/>
        </w:rPr>
        <w:t>余泥渣土</w:t>
      </w:r>
      <w:ins w:id="236" w:author="王永明" w:date="2020-08-08T12:33:00Z">
        <w:r w:rsidR="00452C72">
          <w:rPr>
            <w:rFonts w:hint="eastAsia"/>
            <w:szCs w:val="24"/>
          </w:rPr>
          <w:t>的资源化</w:t>
        </w:r>
      </w:ins>
      <w:del w:id="237" w:author="王永明" w:date="2020-08-08T12:33:00Z">
        <w:r w:rsidR="00DF012D" w:rsidRPr="00342602" w:rsidDel="00452C72">
          <w:rPr>
            <w:rFonts w:hint="eastAsia"/>
            <w:szCs w:val="24"/>
          </w:rPr>
          <w:delText>，被美国国家环保总局确认为可处理危险废弃物的最佳处理技术</w:delText>
        </w:r>
      </w:del>
      <w:r w:rsidR="00DF012D" w:rsidRPr="00342602">
        <w:rPr>
          <w:szCs w:val="24"/>
          <w:vertAlign w:val="superscript"/>
        </w:rPr>
        <w:fldChar w:fldCharType="begin"/>
      </w:r>
      <w:r w:rsidR="00DF012D" w:rsidRPr="00342602">
        <w:rPr>
          <w:szCs w:val="24"/>
          <w:vertAlign w:val="superscript"/>
        </w:rPr>
        <w:instrText xml:space="preserve"> </w:instrText>
      </w:r>
      <w:r w:rsidR="00DF012D" w:rsidRPr="00342602">
        <w:rPr>
          <w:rFonts w:hint="eastAsia"/>
          <w:szCs w:val="24"/>
          <w:vertAlign w:val="superscript"/>
        </w:rPr>
        <w:instrText>REF _Ref47444803 \r \h</w:instrText>
      </w:r>
      <w:r w:rsidR="00DF012D" w:rsidRPr="00342602">
        <w:rPr>
          <w:szCs w:val="24"/>
          <w:vertAlign w:val="superscript"/>
        </w:rPr>
        <w:instrText xml:space="preserve">  \* MERGEFORMAT </w:instrText>
      </w:r>
      <w:r w:rsidR="00DF012D" w:rsidRPr="00342602">
        <w:rPr>
          <w:szCs w:val="24"/>
          <w:vertAlign w:val="superscript"/>
        </w:rPr>
      </w:r>
      <w:r w:rsidR="00DF012D" w:rsidRPr="00342602">
        <w:rPr>
          <w:szCs w:val="24"/>
          <w:vertAlign w:val="superscript"/>
        </w:rPr>
        <w:fldChar w:fldCharType="separate"/>
      </w:r>
      <w:ins w:id="238" w:author="王永明" w:date="2020-08-08T12:31:00Z">
        <w:r w:rsidR="00452C72">
          <w:rPr>
            <w:szCs w:val="24"/>
            <w:vertAlign w:val="superscript"/>
          </w:rPr>
          <w:t>[6]</w:t>
        </w:r>
      </w:ins>
      <w:del w:id="239" w:author="王永明" w:date="2020-08-08T12:31:00Z">
        <w:r w:rsidR="00DF012D" w:rsidRPr="00342602" w:rsidDel="00452C72">
          <w:rPr>
            <w:szCs w:val="24"/>
            <w:vertAlign w:val="superscript"/>
          </w:rPr>
          <w:delText>[7]</w:delText>
        </w:r>
      </w:del>
      <w:r w:rsidR="00DF012D" w:rsidRPr="00342602">
        <w:rPr>
          <w:szCs w:val="24"/>
          <w:vertAlign w:val="superscript"/>
        </w:rPr>
        <w:fldChar w:fldCharType="end"/>
      </w:r>
      <w:r w:rsidR="00DF012D" w:rsidRPr="00342602">
        <w:rPr>
          <w:szCs w:val="24"/>
          <w:vertAlign w:val="superscript"/>
        </w:rPr>
        <w:t>-</w:t>
      </w:r>
      <w:r w:rsidR="00DF012D" w:rsidRPr="00342602">
        <w:rPr>
          <w:szCs w:val="24"/>
          <w:vertAlign w:val="superscript"/>
        </w:rPr>
        <w:fldChar w:fldCharType="begin"/>
      </w:r>
      <w:r w:rsidR="00DF012D" w:rsidRPr="00342602">
        <w:rPr>
          <w:szCs w:val="24"/>
          <w:vertAlign w:val="superscript"/>
        </w:rPr>
        <w:instrText xml:space="preserve"> REF _Ref47444804 \r \h  \* MERGEFORMAT </w:instrText>
      </w:r>
      <w:r w:rsidR="00DF012D" w:rsidRPr="00342602">
        <w:rPr>
          <w:szCs w:val="24"/>
          <w:vertAlign w:val="superscript"/>
        </w:rPr>
      </w:r>
      <w:r w:rsidR="00DF012D" w:rsidRPr="00342602">
        <w:rPr>
          <w:szCs w:val="24"/>
          <w:vertAlign w:val="superscript"/>
        </w:rPr>
        <w:fldChar w:fldCharType="separate"/>
      </w:r>
      <w:ins w:id="240" w:author="王永明" w:date="2020-08-08T12:31:00Z">
        <w:r w:rsidR="00452C72">
          <w:rPr>
            <w:szCs w:val="24"/>
            <w:vertAlign w:val="superscript"/>
          </w:rPr>
          <w:t>[8]</w:t>
        </w:r>
      </w:ins>
      <w:del w:id="241" w:author="王永明" w:date="2020-08-08T12:31:00Z">
        <w:r w:rsidR="00DF012D" w:rsidRPr="00342602" w:rsidDel="00452C72">
          <w:rPr>
            <w:szCs w:val="24"/>
            <w:vertAlign w:val="superscript"/>
          </w:rPr>
          <w:delText>[9]</w:delText>
        </w:r>
      </w:del>
      <w:r w:rsidR="00DF012D" w:rsidRPr="00342602">
        <w:rPr>
          <w:szCs w:val="24"/>
          <w:vertAlign w:val="superscript"/>
        </w:rPr>
        <w:fldChar w:fldCharType="end"/>
      </w:r>
      <w:r w:rsidR="00DF012D" w:rsidRPr="00342602">
        <w:rPr>
          <w:rFonts w:hint="eastAsia"/>
          <w:szCs w:val="24"/>
        </w:rPr>
        <w:t>。余泥固化技术被广泛用于道路、地基和筑堤等国内外实际工程中</w:t>
      </w:r>
      <w:del w:id="242" w:author="王永明" w:date="2020-08-08T12:34:00Z">
        <w:r w:rsidR="00DF012D" w:rsidRPr="00342602" w:rsidDel="00452C72">
          <w:rPr>
            <w:rFonts w:hint="eastAsia"/>
            <w:szCs w:val="24"/>
          </w:rPr>
          <w:delText>，</w:delText>
        </w:r>
      </w:del>
      <w:ins w:id="243" w:author="王永明" w:date="2020-08-08T12:34:00Z">
        <w:r w:rsidR="00452C72">
          <w:rPr>
            <w:rFonts w:hint="eastAsia"/>
            <w:szCs w:val="24"/>
          </w:rPr>
          <w:t>。</w:t>
        </w:r>
      </w:ins>
      <w:del w:id="244" w:author="王永明" w:date="2020-08-08T12:35:00Z">
        <w:r w:rsidR="00DF012D" w:rsidRPr="00342602" w:rsidDel="00452C72">
          <w:rPr>
            <w:rFonts w:hint="eastAsia"/>
            <w:szCs w:val="24"/>
          </w:rPr>
          <w:delText>我国</w:delText>
        </w:r>
      </w:del>
      <w:r w:rsidR="00DF012D" w:rsidRPr="00342602">
        <w:rPr>
          <w:rFonts w:hint="eastAsia"/>
          <w:szCs w:val="24"/>
        </w:rPr>
        <w:t>无锡地区累计固化处理余泥量高达</w:t>
      </w:r>
      <w:r w:rsidR="00DF012D" w:rsidRPr="00342602">
        <w:rPr>
          <w:szCs w:val="24"/>
        </w:rPr>
        <w:t>800</w:t>
      </w:r>
      <w:r w:rsidR="00DF012D" w:rsidRPr="00342602">
        <w:rPr>
          <w:rFonts w:hint="eastAsia"/>
          <w:szCs w:val="24"/>
        </w:rPr>
        <w:t>万</w:t>
      </w:r>
      <w:r w:rsidR="00DF012D" w:rsidRPr="00342602">
        <w:rPr>
          <w:szCs w:val="24"/>
        </w:rPr>
        <w:t>m</w:t>
      </w:r>
      <w:r w:rsidR="00DF012D" w:rsidRPr="00342602">
        <w:rPr>
          <w:szCs w:val="24"/>
          <w:vertAlign w:val="superscript"/>
        </w:rPr>
        <w:t>3</w:t>
      </w:r>
      <w:r w:rsidR="00DF012D" w:rsidRPr="00342602">
        <w:rPr>
          <w:szCs w:val="24"/>
          <w:vertAlign w:val="superscript"/>
        </w:rPr>
        <w:fldChar w:fldCharType="begin"/>
      </w:r>
      <w:r w:rsidR="00DF012D" w:rsidRPr="00342602">
        <w:rPr>
          <w:szCs w:val="24"/>
          <w:vertAlign w:val="superscript"/>
        </w:rPr>
        <w:instrText xml:space="preserve"> REF _Ref47444882 \r \h </w:instrText>
      </w:r>
      <w:r w:rsidR="00342602" w:rsidRPr="00342602">
        <w:rPr>
          <w:szCs w:val="24"/>
          <w:vertAlign w:val="superscript"/>
        </w:rPr>
        <w:instrText xml:space="preserve"> \* MERGEFORMAT </w:instrText>
      </w:r>
      <w:r w:rsidR="00DF012D" w:rsidRPr="00342602">
        <w:rPr>
          <w:szCs w:val="24"/>
          <w:vertAlign w:val="superscript"/>
        </w:rPr>
      </w:r>
      <w:r w:rsidR="00DF012D" w:rsidRPr="00342602">
        <w:rPr>
          <w:szCs w:val="24"/>
          <w:vertAlign w:val="superscript"/>
        </w:rPr>
        <w:fldChar w:fldCharType="separate"/>
      </w:r>
      <w:ins w:id="245" w:author="王永明" w:date="2020-08-08T12:38:00Z">
        <w:r w:rsidR="00365668">
          <w:rPr>
            <w:szCs w:val="24"/>
            <w:vertAlign w:val="superscript"/>
          </w:rPr>
          <w:t>[9]</w:t>
        </w:r>
      </w:ins>
      <w:del w:id="246" w:author="王永明" w:date="2020-08-08T12:38:00Z">
        <w:r w:rsidR="00DF012D" w:rsidRPr="00342602" w:rsidDel="00365668">
          <w:rPr>
            <w:szCs w:val="24"/>
            <w:vertAlign w:val="superscript"/>
          </w:rPr>
          <w:delText>[10]</w:delText>
        </w:r>
      </w:del>
      <w:r w:rsidR="00DF012D" w:rsidRPr="00342602">
        <w:rPr>
          <w:szCs w:val="24"/>
          <w:vertAlign w:val="superscript"/>
        </w:rPr>
        <w:fldChar w:fldCharType="end"/>
      </w:r>
      <w:r w:rsidR="00DF012D" w:rsidRPr="00342602">
        <w:rPr>
          <w:rFonts w:hint="eastAsia"/>
          <w:szCs w:val="24"/>
        </w:rPr>
        <w:t>，日本中部国际机场填海工程也采用名古屋港口约</w:t>
      </w:r>
      <w:r w:rsidR="00DF012D" w:rsidRPr="00342602">
        <w:rPr>
          <w:szCs w:val="24"/>
        </w:rPr>
        <w:t>1000</w:t>
      </w:r>
      <w:r w:rsidR="00DF012D" w:rsidRPr="00342602">
        <w:rPr>
          <w:rFonts w:hint="eastAsia"/>
          <w:szCs w:val="24"/>
        </w:rPr>
        <w:t>万</w:t>
      </w:r>
      <w:r w:rsidR="00DF012D" w:rsidRPr="00342602">
        <w:rPr>
          <w:szCs w:val="24"/>
        </w:rPr>
        <w:t>m</w:t>
      </w:r>
      <w:r w:rsidR="00DF012D" w:rsidRPr="00342602">
        <w:rPr>
          <w:szCs w:val="24"/>
          <w:vertAlign w:val="superscript"/>
        </w:rPr>
        <w:t>3</w:t>
      </w:r>
      <w:r w:rsidR="00DF012D" w:rsidRPr="00342602">
        <w:rPr>
          <w:rFonts w:hint="eastAsia"/>
          <w:szCs w:val="24"/>
        </w:rPr>
        <w:t>固化余泥</w:t>
      </w:r>
      <w:r w:rsidR="00DF012D" w:rsidRPr="00342602">
        <w:rPr>
          <w:szCs w:val="24"/>
          <w:vertAlign w:val="superscript"/>
        </w:rPr>
        <w:fldChar w:fldCharType="begin"/>
      </w:r>
      <w:r w:rsidR="00DF012D" w:rsidRPr="00342602">
        <w:rPr>
          <w:szCs w:val="24"/>
          <w:vertAlign w:val="superscript"/>
        </w:rPr>
        <w:instrText xml:space="preserve"> REF _Ref47444925 \r \h </w:instrText>
      </w:r>
      <w:r w:rsidR="00342602" w:rsidRPr="00342602">
        <w:rPr>
          <w:szCs w:val="24"/>
          <w:vertAlign w:val="superscript"/>
        </w:rPr>
        <w:instrText xml:space="preserve"> \* MERGEFORMAT </w:instrText>
      </w:r>
      <w:r w:rsidR="00DF012D" w:rsidRPr="00342602">
        <w:rPr>
          <w:szCs w:val="24"/>
          <w:vertAlign w:val="superscript"/>
        </w:rPr>
      </w:r>
      <w:r w:rsidR="00DF012D" w:rsidRPr="00342602">
        <w:rPr>
          <w:szCs w:val="24"/>
          <w:vertAlign w:val="superscript"/>
        </w:rPr>
        <w:fldChar w:fldCharType="separate"/>
      </w:r>
      <w:ins w:id="247" w:author="王永明" w:date="2020-08-08T12:38:00Z">
        <w:r w:rsidR="00365668">
          <w:rPr>
            <w:szCs w:val="24"/>
            <w:vertAlign w:val="superscript"/>
          </w:rPr>
          <w:t>[10]</w:t>
        </w:r>
      </w:ins>
      <w:del w:id="248" w:author="王永明" w:date="2020-08-08T12:38:00Z">
        <w:r w:rsidR="00DF012D" w:rsidRPr="00342602" w:rsidDel="00365668">
          <w:rPr>
            <w:szCs w:val="24"/>
            <w:vertAlign w:val="superscript"/>
          </w:rPr>
          <w:delText>[11]</w:delText>
        </w:r>
      </w:del>
      <w:r w:rsidR="00DF012D" w:rsidRPr="00342602">
        <w:rPr>
          <w:szCs w:val="24"/>
          <w:vertAlign w:val="superscript"/>
        </w:rPr>
        <w:fldChar w:fldCharType="end"/>
      </w:r>
      <w:r w:rsidR="00DF012D" w:rsidRPr="00342602">
        <w:rPr>
          <w:rFonts w:hint="eastAsia"/>
          <w:szCs w:val="24"/>
        </w:rPr>
        <w:t>。</w:t>
      </w:r>
      <w:ins w:id="249" w:author="王永明" w:date="2020-08-08T12:37:00Z">
        <w:r w:rsidR="00452C72">
          <w:rPr>
            <w:rFonts w:hint="eastAsia"/>
            <w:szCs w:val="24"/>
          </w:rPr>
          <w:t>然而，余泥固化技术需要</w:t>
        </w:r>
        <w:r w:rsidR="00452C72">
          <w:rPr>
            <w:szCs w:val="24"/>
          </w:rPr>
          <w:t>大量施用水泥作为</w:t>
        </w:r>
        <w:r w:rsidR="00452C72">
          <w:rPr>
            <w:rFonts w:hint="eastAsia"/>
            <w:szCs w:val="24"/>
          </w:rPr>
          <w:t>固化剂。水泥</w:t>
        </w:r>
        <w:r w:rsidR="00452C72">
          <w:rPr>
            <w:szCs w:val="24"/>
          </w:rPr>
          <w:t>成本高、环保</w:t>
        </w:r>
        <w:r w:rsidR="00452C72">
          <w:rPr>
            <w:rFonts w:hint="eastAsia"/>
            <w:szCs w:val="24"/>
          </w:rPr>
          <w:t>性</w:t>
        </w:r>
        <w:r w:rsidR="00452C72">
          <w:rPr>
            <w:szCs w:val="24"/>
          </w:rPr>
          <w:t>差</w:t>
        </w:r>
        <w:r w:rsidR="00452C72">
          <w:rPr>
            <w:rFonts w:hint="eastAsia"/>
            <w:szCs w:val="24"/>
          </w:rPr>
          <w:t>，</w:t>
        </w:r>
      </w:ins>
      <w:ins w:id="250" w:author="王永明" w:date="2020-08-08T12:38:00Z">
        <w:r w:rsidR="00365668" w:rsidRPr="00E873EE">
          <w:rPr>
            <w:rFonts w:hint="eastAsia"/>
          </w:rPr>
          <w:t>余泥渣土资源化</w:t>
        </w:r>
        <w:r w:rsidR="00365668">
          <w:rPr>
            <w:rFonts w:hint="eastAsia"/>
          </w:rPr>
          <w:t>厂站运营造缺乏城市级的</w:t>
        </w:r>
        <w:r w:rsidR="00365668">
          <w:t>规划</w:t>
        </w:r>
        <w:r w:rsidR="00365668">
          <w:rPr>
            <w:rFonts w:hint="eastAsia"/>
          </w:rPr>
          <w:t>和</w:t>
        </w:r>
        <w:r w:rsidR="00365668">
          <w:t>统筹</w:t>
        </w:r>
        <w:r w:rsidR="00365668">
          <w:rPr>
            <w:rFonts w:hint="eastAsia"/>
          </w:rPr>
          <w:t>条件下</w:t>
        </w:r>
        <w:r w:rsidR="00365668">
          <w:t>，</w:t>
        </w:r>
        <w:r w:rsidR="00365668">
          <w:rPr>
            <w:rFonts w:hint="eastAsia"/>
          </w:rPr>
          <w:t>靠政府补贴和政策支撑生存，难以形成市场认可的商业模</w:t>
        </w:r>
      </w:ins>
      <w:del w:id="251" w:author="王永明" w:date="2020-08-08T12:37:00Z">
        <w:r w:rsidR="00DF012D" w:rsidRPr="00342602" w:rsidDel="00452C72">
          <w:rPr>
            <w:rFonts w:hint="eastAsia"/>
            <w:b/>
            <w:bCs/>
            <w:szCs w:val="24"/>
          </w:rPr>
          <w:delText>然而，水泥作为使用最广泛的固化材料，存在资源与能源消耗大、</w:delText>
        </w:r>
        <w:r w:rsidR="00DF012D" w:rsidRPr="00342602" w:rsidDel="00452C72">
          <w:rPr>
            <w:b/>
            <w:bCs/>
            <w:szCs w:val="24"/>
          </w:rPr>
          <w:delText>CO</w:delText>
        </w:r>
        <w:r w:rsidR="00DF012D" w:rsidRPr="00342602" w:rsidDel="00452C72">
          <w:rPr>
            <w:b/>
            <w:bCs/>
            <w:szCs w:val="24"/>
            <w:vertAlign w:val="subscript"/>
          </w:rPr>
          <w:delText>2</w:delText>
        </w:r>
        <w:r w:rsidR="00DF012D" w:rsidRPr="00342602" w:rsidDel="00452C72">
          <w:rPr>
            <w:rFonts w:hint="eastAsia"/>
            <w:b/>
            <w:bCs/>
            <w:szCs w:val="24"/>
          </w:rPr>
          <w:delText>排放量高和大气污染严重等棘手难题。</w:delText>
        </w:r>
        <w:r w:rsidR="00DF012D" w:rsidRPr="00342602" w:rsidDel="00452C72">
          <w:rPr>
            <w:rFonts w:hint="eastAsia"/>
            <w:szCs w:val="24"/>
          </w:rPr>
          <w:delText>据国家统计局数据显示</w:delText>
        </w:r>
        <w:r w:rsidR="00DF012D" w:rsidRPr="00342602" w:rsidDel="00452C72">
          <w:rPr>
            <w:szCs w:val="24"/>
            <w:vertAlign w:val="superscript"/>
          </w:rPr>
          <w:fldChar w:fldCharType="begin"/>
        </w:r>
        <w:r w:rsidR="00DF012D" w:rsidRPr="00342602" w:rsidDel="00452C72">
          <w:rPr>
            <w:szCs w:val="24"/>
            <w:vertAlign w:val="superscript"/>
          </w:rPr>
          <w:delInstrText xml:space="preserve"> </w:delInstrText>
        </w:r>
        <w:r w:rsidR="00DF012D" w:rsidRPr="00342602" w:rsidDel="00452C72">
          <w:rPr>
            <w:rFonts w:hint="eastAsia"/>
            <w:szCs w:val="24"/>
            <w:vertAlign w:val="superscript"/>
          </w:rPr>
          <w:delInstrText>REF _Ref47444966 \r \h</w:delInstrText>
        </w:r>
        <w:r w:rsidR="00DF012D" w:rsidRPr="00342602" w:rsidDel="00452C72">
          <w:rPr>
            <w:szCs w:val="24"/>
            <w:vertAlign w:val="superscript"/>
          </w:rPr>
          <w:delInstrText xml:space="preserve">  \* MERGEFORMAT </w:delInstrText>
        </w:r>
        <w:r w:rsidR="00DF012D" w:rsidRPr="00342602" w:rsidDel="00452C72">
          <w:rPr>
            <w:szCs w:val="24"/>
            <w:vertAlign w:val="superscript"/>
          </w:rPr>
        </w:r>
        <w:r w:rsidR="00DF012D" w:rsidRPr="00342602" w:rsidDel="00452C72">
          <w:rPr>
            <w:szCs w:val="24"/>
            <w:vertAlign w:val="superscript"/>
          </w:rPr>
          <w:fldChar w:fldCharType="separate"/>
        </w:r>
        <w:r w:rsidR="00DF012D" w:rsidRPr="00342602" w:rsidDel="00452C72">
          <w:rPr>
            <w:szCs w:val="24"/>
            <w:vertAlign w:val="superscript"/>
          </w:rPr>
          <w:delText>[12]</w:delText>
        </w:r>
        <w:r w:rsidR="00DF012D" w:rsidRPr="00342602" w:rsidDel="00452C72">
          <w:rPr>
            <w:szCs w:val="24"/>
            <w:vertAlign w:val="superscript"/>
          </w:rPr>
          <w:fldChar w:fldCharType="end"/>
        </w:r>
        <w:r w:rsidR="00DF012D" w:rsidRPr="00342602" w:rsidDel="00452C72">
          <w:rPr>
            <w:rFonts w:hint="eastAsia"/>
            <w:szCs w:val="24"/>
          </w:rPr>
          <w:delText>，</w:delText>
        </w:r>
        <w:r w:rsidR="00DF012D" w:rsidRPr="00342602" w:rsidDel="00452C72">
          <w:rPr>
            <w:szCs w:val="24"/>
          </w:rPr>
          <w:delText>2019</w:delText>
        </w:r>
        <w:r w:rsidR="00DF012D" w:rsidRPr="00342602" w:rsidDel="00452C72">
          <w:rPr>
            <w:rFonts w:hint="eastAsia"/>
            <w:szCs w:val="24"/>
          </w:rPr>
          <w:delText>年中国水泥产量为</w:delText>
        </w:r>
        <w:r w:rsidR="00DF012D" w:rsidRPr="00342602" w:rsidDel="00452C72">
          <w:rPr>
            <w:szCs w:val="24"/>
          </w:rPr>
          <w:delText>23.3</w:delText>
        </w:r>
        <w:r w:rsidR="00DF012D" w:rsidRPr="00342602" w:rsidDel="00452C72">
          <w:rPr>
            <w:rFonts w:hint="eastAsia"/>
            <w:szCs w:val="24"/>
          </w:rPr>
          <w:delText>亿吨，占全球水泥比重的</w:delText>
        </w:r>
        <w:r w:rsidR="00DF012D" w:rsidRPr="00342602" w:rsidDel="00452C72">
          <w:rPr>
            <w:szCs w:val="24"/>
          </w:rPr>
          <w:delText>51.54%</w:delText>
        </w:r>
        <w:r w:rsidR="00DF012D" w:rsidRPr="00342602" w:rsidDel="00452C72">
          <w:rPr>
            <w:rFonts w:hint="eastAsia"/>
            <w:szCs w:val="24"/>
          </w:rPr>
          <w:delText>，仅</w:delText>
        </w:r>
        <w:r w:rsidR="00DF012D" w:rsidRPr="00342602" w:rsidDel="00452C72">
          <w:rPr>
            <w:szCs w:val="24"/>
          </w:rPr>
          <w:delText>12</w:delText>
        </w:r>
        <w:r w:rsidR="00DF012D" w:rsidRPr="00342602" w:rsidDel="00452C72">
          <w:rPr>
            <w:rFonts w:hint="eastAsia"/>
            <w:szCs w:val="24"/>
          </w:rPr>
          <w:delText>月水泥产量高达</w:delText>
        </w:r>
        <w:r w:rsidR="00DF012D" w:rsidRPr="00342602" w:rsidDel="00452C72">
          <w:rPr>
            <w:szCs w:val="24"/>
          </w:rPr>
          <w:delText>2</w:delText>
        </w:r>
        <w:r w:rsidR="00DF012D" w:rsidRPr="00342602" w:rsidDel="00452C72">
          <w:rPr>
            <w:rFonts w:hint="eastAsia"/>
            <w:szCs w:val="24"/>
          </w:rPr>
          <w:delText>亿吨。据英国智库查塔姆研究所数据显示，全球约</w:delText>
        </w:r>
        <w:r w:rsidR="00DF012D" w:rsidRPr="00342602" w:rsidDel="00452C72">
          <w:rPr>
            <w:szCs w:val="24"/>
          </w:rPr>
          <w:delText>8% CO</w:delText>
        </w:r>
        <w:r w:rsidR="00DF012D" w:rsidRPr="00342602" w:rsidDel="00452C72">
          <w:rPr>
            <w:szCs w:val="24"/>
            <w:vertAlign w:val="subscript"/>
          </w:rPr>
          <w:delText>2</w:delText>
        </w:r>
        <w:r w:rsidR="00DF012D" w:rsidRPr="00342602" w:rsidDel="00452C72">
          <w:rPr>
            <w:rFonts w:hint="eastAsia"/>
            <w:szCs w:val="24"/>
          </w:rPr>
          <w:delText>排放来自水泥，</w:delText>
        </w:r>
        <w:r w:rsidR="00DF012D" w:rsidRPr="00342602" w:rsidDel="00452C72">
          <w:rPr>
            <w:szCs w:val="24"/>
          </w:rPr>
          <w:delText>2019</w:delText>
        </w:r>
        <w:r w:rsidR="00DF012D" w:rsidRPr="00342602" w:rsidDel="00452C72">
          <w:rPr>
            <w:rFonts w:hint="eastAsia"/>
            <w:szCs w:val="24"/>
          </w:rPr>
          <w:delText>年全球因化石燃料使用所产生</w:delText>
        </w:r>
        <w:r w:rsidR="00DF012D" w:rsidRPr="00342602" w:rsidDel="00452C72">
          <w:rPr>
            <w:szCs w:val="24"/>
          </w:rPr>
          <w:delText>CO</w:delText>
        </w:r>
        <w:r w:rsidR="00DF012D" w:rsidRPr="00342602" w:rsidDel="00452C72">
          <w:rPr>
            <w:szCs w:val="24"/>
            <w:vertAlign w:val="subscript"/>
          </w:rPr>
          <w:delText>2</w:delText>
        </w:r>
        <w:r w:rsidR="00DF012D" w:rsidRPr="00342602" w:rsidDel="00452C72">
          <w:rPr>
            <w:rFonts w:hint="eastAsia"/>
            <w:szCs w:val="24"/>
          </w:rPr>
          <w:delText>排放量高达</w:delText>
        </w:r>
        <w:r w:rsidR="00DF012D" w:rsidRPr="00342602" w:rsidDel="00452C72">
          <w:rPr>
            <w:szCs w:val="24"/>
          </w:rPr>
          <w:delText>368</w:delText>
        </w:r>
        <w:r w:rsidR="00DF012D" w:rsidRPr="00342602" w:rsidDel="00452C72">
          <w:rPr>
            <w:rFonts w:hint="eastAsia"/>
            <w:szCs w:val="24"/>
          </w:rPr>
          <w:delText>亿吨，占比全年人类活动导致的</w:delText>
        </w:r>
        <w:r w:rsidR="00DF012D" w:rsidRPr="00342602" w:rsidDel="00452C72">
          <w:rPr>
            <w:szCs w:val="24"/>
          </w:rPr>
          <w:delText>CO</w:delText>
        </w:r>
        <w:r w:rsidR="00DF012D" w:rsidRPr="00342602" w:rsidDel="00452C72">
          <w:rPr>
            <w:szCs w:val="24"/>
            <w:vertAlign w:val="subscript"/>
          </w:rPr>
          <w:delText>2</w:delText>
        </w:r>
        <w:r w:rsidR="00DF012D" w:rsidRPr="00342602" w:rsidDel="00452C72">
          <w:rPr>
            <w:rFonts w:hint="eastAsia"/>
            <w:szCs w:val="24"/>
          </w:rPr>
          <w:delText>排放总量的</w:delText>
        </w:r>
        <w:r w:rsidR="00DF012D" w:rsidRPr="00342602" w:rsidDel="00452C72">
          <w:rPr>
            <w:szCs w:val="24"/>
          </w:rPr>
          <w:delText>85.38%</w:delText>
        </w:r>
        <w:r w:rsidR="00DF012D" w:rsidRPr="00342602" w:rsidDel="00452C72">
          <w:rPr>
            <w:rFonts w:hint="eastAsia"/>
            <w:szCs w:val="24"/>
          </w:rPr>
          <w:delText>，创历史新高</w:delText>
        </w:r>
      </w:del>
      <w:r w:rsidR="00DF012D" w:rsidRPr="00342602">
        <w:rPr>
          <w:rFonts w:hint="eastAsia"/>
          <w:szCs w:val="24"/>
        </w:rPr>
        <w:t>。</w:t>
      </w:r>
    </w:p>
    <w:p w14:paraId="22863002" w14:textId="1C32ACA2" w:rsidR="00DF012D" w:rsidRPr="00342602" w:rsidRDefault="00365668">
      <w:pPr>
        <w:pStyle w:val="af3"/>
        <w:spacing w:before="156" w:after="156"/>
        <w:ind w:firstLine="480"/>
        <w:rPr>
          <w:szCs w:val="24"/>
        </w:rPr>
      </w:pPr>
      <w:ins w:id="252" w:author="王永明" w:date="2020-08-08T12:39:00Z">
        <w:r>
          <w:rPr>
            <w:rFonts w:hint="eastAsia"/>
            <w:szCs w:val="24"/>
          </w:rPr>
          <w:t>因此，有必要针对</w:t>
        </w:r>
        <w:r w:rsidRPr="00E873EE">
          <w:rPr>
            <w:rFonts w:hint="eastAsia"/>
          </w:rPr>
          <w:t>资源化</w:t>
        </w:r>
        <w:r>
          <w:rPr>
            <w:rFonts w:hint="eastAsia"/>
          </w:rPr>
          <w:t>厂站特点</w:t>
        </w:r>
        <w:r>
          <w:t>、</w:t>
        </w:r>
        <w:r w:rsidRPr="00E873EE">
          <w:rPr>
            <w:rFonts w:hint="eastAsia"/>
          </w:rPr>
          <w:t>余泥渣土</w:t>
        </w:r>
        <w:r>
          <w:rPr>
            <w:rFonts w:hint="eastAsia"/>
          </w:rPr>
          <w:t>的</w:t>
        </w:r>
        <w:r>
          <w:t>材料特性，针对性的</w:t>
        </w:r>
        <w:r w:rsidRPr="00B31234">
          <w:rPr>
            <w:rFonts w:hint="eastAsia"/>
            <w:b/>
            <w:bCs/>
            <w:szCs w:val="24"/>
          </w:rPr>
          <w:t>研发绿色环保、高效经济</w:t>
        </w:r>
        <w:r>
          <w:rPr>
            <w:rFonts w:hint="eastAsia"/>
            <w:b/>
            <w:bCs/>
            <w:szCs w:val="24"/>
          </w:rPr>
          <w:t>的</w:t>
        </w:r>
        <w:r w:rsidRPr="00B31234">
          <w:rPr>
            <w:rFonts w:hint="eastAsia"/>
            <w:b/>
            <w:bCs/>
            <w:szCs w:val="24"/>
          </w:rPr>
          <w:t>固化剂</w:t>
        </w:r>
        <w:r w:rsidRPr="007E32CC">
          <w:rPr>
            <w:rFonts w:hint="eastAsia"/>
            <w:bCs/>
            <w:szCs w:val="24"/>
          </w:rPr>
          <w:t>，实现</w:t>
        </w:r>
        <w:r>
          <w:rPr>
            <w:rFonts w:hint="eastAsia"/>
            <w:szCs w:val="24"/>
          </w:rPr>
          <w:t>余泥渣土固化与资源化利用。</w:t>
        </w:r>
      </w:ins>
      <w:del w:id="253" w:author="王永明" w:date="2020-08-08T12:39:00Z">
        <w:r w:rsidR="00DF012D" w:rsidRPr="00342602" w:rsidDel="00365668">
          <w:rPr>
            <w:rFonts w:hint="eastAsia"/>
            <w:szCs w:val="24"/>
          </w:rPr>
          <w:delText>因此，</w:delText>
        </w:r>
        <w:r w:rsidR="00DF012D" w:rsidRPr="00342602" w:rsidDel="00365668">
          <w:rPr>
            <w:rFonts w:hint="eastAsia"/>
            <w:b/>
            <w:bCs/>
            <w:szCs w:val="24"/>
          </w:rPr>
          <w:delText>研发绿色环保、高效经济、可持续固化剂</w:delText>
        </w:r>
        <w:r w:rsidR="00DF012D" w:rsidRPr="00342602" w:rsidDel="00365668">
          <w:rPr>
            <w:rFonts w:hint="eastAsia"/>
            <w:szCs w:val="24"/>
          </w:rPr>
          <w:delText>是当前余泥渣土固化处理与资源化利用的创新途径，可实现节能环保与余泥渣土资源利用双重目的。</w:delText>
        </w:r>
      </w:del>
    </w:p>
    <w:p w14:paraId="5B1D5B1A" w14:textId="35EC5321" w:rsidR="00DF012D" w:rsidRPr="00342602" w:rsidRDefault="00DF012D" w:rsidP="007E7919">
      <w:pPr>
        <w:pStyle w:val="aff5"/>
      </w:pPr>
      <w:bookmarkStart w:id="254" w:name="_Toc47740786"/>
      <w:r w:rsidRPr="00342602">
        <w:rPr>
          <w:rFonts w:hint="eastAsia"/>
        </w:rPr>
        <w:lastRenderedPageBreak/>
        <w:t>1.1</w:t>
      </w:r>
      <w:r w:rsidRPr="00342602">
        <w:t>.5</w:t>
      </w:r>
      <w:r w:rsidR="00FF2A8E">
        <w:tab/>
      </w:r>
      <w:r w:rsidR="00FF2A8E">
        <w:tab/>
      </w:r>
      <w:r w:rsidR="00FF2A8E">
        <w:tab/>
      </w:r>
      <w:r w:rsidRPr="00342602">
        <w:rPr>
          <w:rFonts w:hint="eastAsia"/>
        </w:rPr>
        <w:t>城市工程建设余泥渣土受纳场</w:t>
      </w:r>
      <w:r w:rsidRPr="00342602">
        <w:t>全生命周期安全保障面临的挑战</w:t>
      </w:r>
      <w:bookmarkEnd w:id="254"/>
    </w:p>
    <w:p w14:paraId="103CE0F2" w14:textId="447D40EA" w:rsidR="00DF012D" w:rsidRPr="00342602" w:rsidRDefault="00AB2B27" w:rsidP="007E7919">
      <w:pPr>
        <w:pStyle w:val="af3"/>
        <w:spacing w:before="156" w:after="156"/>
        <w:ind w:firstLine="480"/>
      </w:pPr>
      <w:ins w:id="255" w:author="王永明" w:date="2020-08-08T12:41:00Z">
        <w:r w:rsidRPr="00AB2B27">
          <w:rPr>
            <w:rFonts w:hint="eastAsia"/>
            <w:rPrChange w:id="256" w:author="王永明" w:date="2020-08-08T12:41:00Z">
              <w:rPr>
                <w:rFonts w:eastAsia="楷体" w:hint="eastAsia"/>
                <w:lang w:val="x-none"/>
              </w:rPr>
            </w:rPrChange>
          </w:rPr>
          <w:t>前</w:t>
        </w:r>
        <w:r w:rsidRPr="00AB2B27">
          <w:rPr>
            <w:rPrChange w:id="257" w:author="王永明" w:date="2020-08-08T12:41:00Z">
              <w:rPr>
                <w:rFonts w:eastAsia="楷体"/>
                <w:lang w:val="x-none"/>
              </w:rPr>
            </w:rPrChange>
          </w:rPr>
          <w:t>已</w:t>
        </w:r>
        <w:r w:rsidRPr="00AB2B27">
          <w:rPr>
            <w:rFonts w:hint="eastAsia"/>
            <w:rPrChange w:id="258" w:author="王永明" w:date="2020-08-08T12:41:00Z">
              <w:rPr>
                <w:rFonts w:eastAsia="楷体" w:hint="eastAsia"/>
                <w:lang w:val="x-none"/>
              </w:rPr>
            </w:rPrChange>
          </w:rPr>
          <w:t>提及</w:t>
        </w:r>
        <w:r w:rsidRPr="00AB2B27">
          <w:rPr>
            <w:rPrChange w:id="259" w:author="王永明" w:date="2020-08-08T12:41:00Z">
              <w:rPr>
                <w:rFonts w:eastAsia="楷体"/>
                <w:lang w:val="x-none"/>
              </w:rPr>
            </w:rPrChange>
          </w:rPr>
          <w:t>，</w:t>
        </w:r>
        <w:r w:rsidRPr="00AB2B27">
          <w:rPr>
            <w:rFonts w:hint="eastAsia"/>
            <w:rPrChange w:id="260" w:author="王永明" w:date="2020-08-08T12:41:00Z">
              <w:rPr>
                <w:rFonts w:eastAsia="楷体" w:hint="eastAsia"/>
                <w:lang w:val="x-none"/>
              </w:rPr>
            </w:rPrChange>
          </w:rPr>
          <w:t>很多</w:t>
        </w:r>
        <w:r w:rsidRPr="00AB2B27">
          <w:rPr>
            <w:rPrChange w:id="261" w:author="王永明" w:date="2020-08-08T12:41:00Z">
              <w:rPr>
                <w:rFonts w:eastAsia="楷体"/>
                <w:lang w:val="x-none"/>
              </w:rPr>
            </w:rPrChange>
          </w:rPr>
          <w:t>城市都</w:t>
        </w:r>
        <w:r w:rsidRPr="00AB2B27">
          <w:rPr>
            <w:rFonts w:hint="eastAsia"/>
            <w:rPrChange w:id="262" w:author="王永明" w:date="2020-08-08T12:41:00Z">
              <w:rPr>
                <w:rFonts w:eastAsia="楷体" w:hint="eastAsia"/>
                <w:lang w:val="x-none"/>
              </w:rPr>
            </w:rPrChange>
          </w:rPr>
          <w:t>规划</w:t>
        </w:r>
        <w:r w:rsidRPr="00AB2B27">
          <w:rPr>
            <w:rPrChange w:id="263" w:author="王永明" w:date="2020-08-08T12:41:00Z">
              <w:rPr>
                <w:rFonts w:eastAsia="楷体"/>
                <w:lang w:val="x-none"/>
              </w:rPr>
            </w:rPrChange>
          </w:rPr>
          <w:t>了余泥渣土</w:t>
        </w:r>
        <w:r w:rsidRPr="00AB2B27">
          <w:rPr>
            <w:rFonts w:hint="eastAsia"/>
            <w:rPrChange w:id="264" w:author="王永明" w:date="2020-08-08T12:41:00Z">
              <w:rPr>
                <w:rFonts w:eastAsia="楷体" w:hint="eastAsia"/>
                <w:lang w:val="x-none"/>
              </w:rPr>
            </w:rPrChange>
          </w:rPr>
          <w:t>受纳场</w:t>
        </w:r>
        <w:r w:rsidRPr="00AB2B27">
          <w:rPr>
            <w:rPrChange w:id="265" w:author="王永明" w:date="2020-08-08T12:41:00Z">
              <w:rPr>
                <w:rFonts w:eastAsia="楷体"/>
                <w:lang w:val="x-none"/>
              </w:rPr>
            </w:rPrChange>
          </w:rPr>
          <w:t>，</w:t>
        </w:r>
        <w:r w:rsidRPr="00AB2B27">
          <w:rPr>
            <w:rFonts w:hint="eastAsia"/>
            <w:rPrChange w:id="266" w:author="王永明" w:date="2020-08-08T12:41:00Z">
              <w:rPr>
                <w:rFonts w:eastAsia="楷体" w:hint="eastAsia"/>
                <w:lang w:val="x-none"/>
              </w:rPr>
            </w:rPrChange>
          </w:rPr>
          <w:t>但是由于</w:t>
        </w:r>
        <w:r w:rsidRPr="00AB2B27">
          <w:rPr>
            <w:rPrChange w:id="267" w:author="王永明" w:date="2020-08-08T12:41:00Z">
              <w:rPr>
                <w:rFonts w:eastAsia="楷体"/>
                <w:lang w:val="x-none"/>
              </w:rPr>
            </w:rPrChange>
          </w:rPr>
          <w:t>城市快速发展，</w:t>
        </w:r>
        <w:r w:rsidRPr="00AB2B27">
          <w:rPr>
            <w:rFonts w:hint="eastAsia"/>
            <w:rPrChange w:id="268" w:author="王永明" w:date="2020-08-08T12:41:00Z">
              <w:rPr>
                <w:rFonts w:eastAsia="楷体" w:hint="eastAsia"/>
                <w:lang w:val="x-none" w:eastAsia="x-none"/>
              </w:rPr>
            </w:rPrChange>
          </w:rPr>
          <w:t>受纳场堆渣的速度远超规划预期</w:t>
        </w:r>
        <w:r w:rsidRPr="00AB2B27">
          <w:rPr>
            <w:rFonts w:hint="eastAsia"/>
            <w:rPrChange w:id="269" w:author="王永明" w:date="2020-08-08T12:41:00Z">
              <w:rPr>
                <w:rFonts w:eastAsia="楷体" w:hint="eastAsia"/>
                <w:lang w:val="x-none"/>
              </w:rPr>
            </w:rPrChange>
          </w:rPr>
          <w:t>。</w:t>
        </w:r>
        <w:r w:rsidRPr="00AB2B27">
          <w:rPr>
            <w:rFonts w:hint="eastAsia"/>
            <w:rPrChange w:id="270" w:author="王永明" w:date="2020-08-08T12:41:00Z">
              <w:rPr>
                <w:rFonts w:eastAsia="楷体" w:hint="eastAsia"/>
                <w:lang w:val="x-none" w:eastAsia="x-none"/>
              </w:rPr>
            </w:rPrChange>
          </w:rPr>
          <w:t>据报道，</w:t>
        </w:r>
        <w:r w:rsidRPr="00AB2B27">
          <w:rPr>
            <w:rFonts w:hint="eastAsia"/>
            <w:rPrChange w:id="271" w:author="王永明" w:date="2020-08-08T12:41:00Z">
              <w:rPr>
                <w:rFonts w:eastAsia="楷体" w:hint="eastAsia"/>
                <w:lang w:val="x-none" w:eastAsia="x-none"/>
              </w:rPr>
            </w:rPrChange>
          </w:rPr>
          <w:t>2</w:t>
        </w:r>
        <w:r w:rsidRPr="00AB2B27">
          <w:rPr>
            <w:rPrChange w:id="272" w:author="王永明" w:date="2020-08-08T12:41:00Z">
              <w:rPr>
                <w:rFonts w:eastAsia="楷体"/>
                <w:lang w:val="x-none" w:eastAsia="x-none"/>
              </w:rPr>
            </w:rPrChange>
          </w:rPr>
          <w:t>008</w:t>
        </w:r>
        <w:r w:rsidRPr="00AB2B27">
          <w:rPr>
            <w:rPrChange w:id="273" w:author="王永明" w:date="2020-08-08T12:41:00Z">
              <w:rPr>
                <w:rFonts w:eastAsia="楷体"/>
                <w:lang w:val="x-none" w:eastAsia="x-none"/>
              </w:rPr>
            </w:rPrChange>
          </w:rPr>
          <w:t>～</w:t>
        </w:r>
        <w:r w:rsidRPr="00AB2B27">
          <w:rPr>
            <w:rPrChange w:id="274" w:author="王永明" w:date="2020-08-08T12:41:00Z">
              <w:rPr>
                <w:rFonts w:eastAsia="楷体"/>
                <w:lang w:val="x-none" w:eastAsia="x-none"/>
              </w:rPr>
            </w:rPrChange>
          </w:rPr>
          <w:t>2015</w:t>
        </w:r>
        <w:r w:rsidRPr="00AB2B27">
          <w:rPr>
            <w:rFonts w:hint="eastAsia"/>
            <w:rPrChange w:id="275" w:author="王永明" w:date="2020-08-08T12:41:00Z">
              <w:rPr>
                <w:rFonts w:eastAsia="楷体" w:hint="eastAsia"/>
                <w:lang w:val="x-none" w:eastAsia="x-none"/>
              </w:rPr>
            </w:rPrChange>
          </w:rPr>
          <w:t>年，济南市</w:t>
        </w:r>
        <w:r w:rsidRPr="00AB2B27">
          <w:rPr>
            <w:rFonts w:hint="eastAsia"/>
            <w:rPrChange w:id="276" w:author="王永明" w:date="2020-08-08T12:41:00Z">
              <w:rPr>
                <w:rFonts w:eastAsia="楷体" w:hint="eastAsia"/>
                <w:lang w:val="x-none" w:eastAsia="x-none"/>
              </w:rPr>
            </w:rPrChange>
          </w:rPr>
          <w:t>4</w:t>
        </w:r>
        <w:r w:rsidRPr="00AB2B27">
          <w:rPr>
            <w:rPrChange w:id="277" w:author="王永明" w:date="2020-08-08T12:41:00Z">
              <w:rPr>
                <w:rFonts w:eastAsia="楷体"/>
                <w:lang w:val="x-none" w:eastAsia="x-none"/>
              </w:rPr>
            </w:rPrChange>
          </w:rPr>
          <w:t>4</w:t>
        </w:r>
        <w:r w:rsidRPr="00AB2B27">
          <w:rPr>
            <w:rFonts w:hint="eastAsia"/>
            <w:rPrChange w:id="278" w:author="王永明" w:date="2020-08-08T12:41:00Z">
              <w:rPr>
                <w:rFonts w:eastAsia="楷体" w:hint="eastAsia"/>
                <w:lang w:val="x-none" w:eastAsia="x-none"/>
              </w:rPr>
            </w:rPrChange>
          </w:rPr>
          <w:t>处受纳场已经陆续填满，可用的仅有</w:t>
        </w:r>
        <w:r w:rsidRPr="00AB2B27">
          <w:rPr>
            <w:rFonts w:hint="eastAsia"/>
            <w:rPrChange w:id="279" w:author="王永明" w:date="2020-08-08T12:41:00Z">
              <w:rPr>
                <w:rFonts w:eastAsia="楷体" w:hint="eastAsia"/>
                <w:lang w:val="x-none" w:eastAsia="x-none"/>
              </w:rPr>
            </w:rPrChange>
          </w:rPr>
          <w:t>9</w:t>
        </w:r>
        <w:r w:rsidRPr="00AB2B27">
          <w:rPr>
            <w:rFonts w:hint="eastAsia"/>
            <w:rPrChange w:id="280" w:author="王永明" w:date="2020-08-08T12:41:00Z">
              <w:rPr>
                <w:rFonts w:eastAsia="楷体" w:hint="eastAsia"/>
                <w:lang w:val="x-none" w:eastAsia="x-none"/>
              </w:rPr>
            </w:rPrChange>
          </w:rPr>
          <w:t>处</w:t>
        </w:r>
        <w:r w:rsidRPr="00AB2B27">
          <w:rPr>
            <w:vertAlign w:val="superscript"/>
            <w:rPrChange w:id="281" w:author="王永明" w:date="2020-08-08T12:41:00Z">
              <w:rPr>
                <w:rFonts w:eastAsia="楷体"/>
                <w:vertAlign w:val="superscript"/>
                <w:lang w:val="x-none"/>
              </w:rPr>
            </w:rPrChange>
          </w:rPr>
          <w:fldChar w:fldCharType="begin"/>
        </w:r>
        <w:r w:rsidRPr="00AB2B27">
          <w:rPr>
            <w:vertAlign w:val="superscript"/>
            <w:rPrChange w:id="282" w:author="王永明" w:date="2020-08-08T12:41:00Z">
              <w:rPr>
                <w:rFonts w:eastAsia="楷体"/>
                <w:vertAlign w:val="superscript"/>
                <w:lang w:val="x-none" w:eastAsia="x-none"/>
              </w:rPr>
            </w:rPrChange>
          </w:rPr>
          <w:instrText xml:space="preserve"> </w:instrText>
        </w:r>
        <w:r w:rsidRPr="00AB2B27">
          <w:rPr>
            <w:rFonts w:hint="eastAsia"/>
            <w:vertAlign w:val="superscript"/>
            <w:rPrChange w:id="283" w:author="王永明" w:date="2020-08-08T12:41:00Z">
              <w:rPr>
                <w:rFonts w:eastAsia="楷体" w:hint="eastAsia"/>
                <w:vertAlign w:val="superscript"/>
                <w:lang w:val="x-none" w:eastAsia="x-none"/>
              </w:rPr>
            </w:rPrChange>
          </w:rPr>
          <w:instrText>REF _Ref47528988 \r \h</w:instrText>
        </w:r>
        <w:r w:rsidRPr="00AB2B27">
          <w:rPr>
            <w:vertAlign w:val="superscript"/>
            <w:rPrChange w:id="284" w:author="王永明" w:date="2020-08-08T12:41:00Z">
              <w:rPr>
                <w:rFonts w:eastAsia="楷体"/>
                <w:vertAlign w:val="superscript"/>
                <w:lang w:val="x-none" w:eastAsia="x-none"/>
              </w:rPr>
            </w:rPrChange>
          </w:rPr>
          <w:instrText xml:space="preserve"> </w:instrText>
        </w:r>
        <w:r w:rsidRPr="00AB2B27">
          <w:rPr>
            <w:vertAlign w:val="superscript"/>
            <w:rPrChange w:id="285" w:author="王永明" w:date="2020-08-08T12:41:00Z">
              <w:rPr>
                <w:rFonts w:eastAsia="楷体"/>
                <w:vertAlign w:val="superscript"/>
                <w:lang w:val="x-none"/>
              </w:rPr>
            </w:rPrChange>
          </w:rPr>
        </w:r>
        <w:r w:rsidRPr="00AB2B27">
          <w:rPr>
            <w:vertAlign w:val="superscript"/>
            <w:rPrChange w:id="286" w:author="王永明" w:date="2020-08-08T12:41:00Z">
              <w:rPr>
                <w:rFonts w:eastAsia="楷体"/>
                <w:vertAlign w:val="superscript"/>
                <w:lang w:val="x-none"/>
              </w:rPr>
            </w:rPrChange>
          </w:rPr>
          <w:instrText xml:space="preserve"> \* MERGEFORMAT </w:instrText>
        </w:r>
        <w:r w:rsidRPr="00AB2B27">
          <w:rPr>
            <w:vertAlign w:val="superscript"/>
            <w:rPrChange w:id="287" w:author="王永明" w:date="2020-08-08T12:41:00Z">
              <w:rPr>
                <w:rFonts w:eastAsia="楷体"/>
                <w:vertAlign w:val="superscript"/>
                <w:lang w:val="x-none"/>
              </w:rPr>
            </w:rPrChange>
          </w:rPr>
          <w:fldChar w:fldCharType="separate"/>
        </w:r>
        <w:r w:rsidRPr="00AB2B27">
          <w:rPr>
            <w:vertAlign w:val="superscript"/>
            <w:rPrChange w:id="288" w:author="王永明" w:date="2020-08-08T12:41:00Z">
              <w:rPr>
                <w:rFonts w:eastAsia="楷体"/>
                <w:vertAlign w:val="superscript"/>
                <w:lang w:val="x-none" w:eastAsia="x-none"/>
              </w:rPr>
            </w:rPrChange>
          </w:rPr>
          <w:t>[2]</w:t>
        </w:r>
        <w:r w:rsidRPr="00AB2B27">
          <w:rPr>
            <w:vertAlign w:val="superscript"/>
            <w:rPrChange w:id="289" w:author="王永明" w:date="2020-08-08T12:41:00Z">
              <w:rPr>
                <w:rFonts w:eastAsia="楷体"/>
                <w:vertAlign w:val="superscript"/>
                <w:lang w:val="x-none"/>
              </w:rPr>
            </w:rPrChange>
          </w:rPr>
          <w:fldChar w:fldCharType="end"/>
        </w:r>
        <w:r w:rsidRPr="00AB2B27">
          <w:rPr>
            <w:rFonts w:hint="eastAsia"/>
            <w:rPrChange w:id="290" w:author="王永明" w:date="2020-08-08T12:41:00Z">
              <w:rPr>
                <w:rFonts w:eastAsia="楷体" w:hint="eastAsia"/>
                <w:lang w:val="x-none" w:eastAsia="x-none"/>
              </w:rPr>
            </w:rPrChange>
          </w:rPr>
          <w:t>。</w:t>
        </w:r>
      </w:ins>
      <w:ins w:id="291" w:author="王永明" w:date="2020-08-08T12:42:00Z">
        <w:r>
          <w:rPr>
            <w:rFonts w:hint="eastAsia"/>
          </w:rPr>
          <w:t>“</w:t>
        </w:r>
        <w:r w:rsidRPr="007E32CC">
          <w:rPr>
            <w:rFonts w:hint="eastAsia"/>
          </w:rPr>
          <w:t>渣土</w:t>
        </w:r>
        <w:r w:rsidRPr="007E32CC">
          <w:t>围城</w:t>
        </w:r>
        <w:r>
          <w:rPr>
            <w:rFonts w:hint="eastAsia"/>
          </w:rPr>
          <w:t>”</w:t>
        </w:r>
      </w:ins>
      <w:ins w:id="292" w:author="王永明" w:date="2020-08-08T12:41:00Z">
        <w:r w:rsidRPr="00AB2B27">
          <w:rPr>
            <w:rFonts w:hint="eastAsia"/>
            <w:rPrChange w:id="293" w:author="王永明" w:date="2020-08-08T12:41:00Z">
              <w:rPr>
                <w:rFonts w:eastAsia="楷体" w:hint="eastAsia"/>
                <w:lang w:val="x-none" w:eastAsia="x-none"/>
              </w:rPr>
            </w:rPrChange>
          </w:rPr>
          <w:t>的隐疾已</w:t>
        </w:r>
        <w:r w:rsidRPr="00AB2B27">
          <w:rPr>
            <w:rPrChange w:id="294" w:author="王永明" w:date="2020-08-08T12:41:00Z">
              <w:rPr>
                <w:rFonts w:eastAsia="楷体"/>
                <w:lang w:val="x-none" w:eastAsia="x-none"/>
              </w:rPr>
            </w:rPrChange>
          </w:rPr>
          <w:t>成为很多城市发展的痛点</w:t>
        </w:r>
        <w:r w:rsidRPr="00AB2B27">
          <w:rPr>
            <w:vertAlign w:val="superscript"/>
            <w:rPrChange w:id="295" w:author="王永明" w:date="2020-08-08T12:41:00Z">
              <w:rPr>
                <w:rFonts w:eastAsia="楷体"/>
                <w:vertAlign w:val="superscript"/>
                <w:lang w:val="x-none" w:eastAsia="x-none"/>
              </w:rPr>
            </w:rPrChange>
          </w:rPr>
          <w:fldChar w:fldCharType="begin"/>
        </w:r>
        <w:r w:rsidRPr="00AB2B27">
          <w:rPr>
            <w:vertAlign w:val="superscript"/>
            <w:rPrChange w:id="296" w:author="王永明" w:date="2020-08-08T12:41:00Z">
              <w:rPr>
                <w:rFonts w:eastAsia="楷体"/>
                <w:vertAlign w:val="superscript"/>
                <w:lang w:val="x-none" w:eastAsia="x-none"/>
              </w:rPr>
            </w:rPrChange>
          </w:rPr>
          <w:instrText xml:space="preserve"> REF _Ref47431207 \r \h </w:instrText>
        </w:r>
        <w:r w:rsidRPr="00AB2B27">
          <w:rPr>
            <w:vertAlign w:val="superscript"/>
            <w:rPrChange w:id="297" w:author="王永明" w:date="2020-08-08T12:41:00Z">
              <w:rPr>
                <w:rFonts w:eastAsia="楷体"/>
                <w:vertAlign w:val="superscript"/>
                <w:lang w:val="x-none" w:eastAsia="x-none"/>
              </w:rPr>
            </w:rPrChange>
          </w:rPr>
        </w:r>
        <w:r w:rsidRPr="00AB2B27">
          <w:rPr>
            <w:vertAlign w:val="superscript"/>
            <w:rPrChange w:id="298" w:author="王永明" w:date="2020-08-08T12:41:00Z">
              <w:rPr>
                <w:rFonts w:eastAsia="楷体"/>
                <w:vertAlign w:val="superscript"/>
                <w:lang w:val="x-none" w:eastAsia="x-none"/>
              </w:rPr>
            </w:rPrChange>
          </w:rPr>
          <w:instrText xml:space="preserve"> \* MERGEFORMAT </w:instrText>
        </w:r>
        <w:r w:rsidRPr="00AB2B27">
          <w:rPr>
            <w:vertAlign w:val="superscript"/>
            <w:rPrChange w:id="299" w:author="王永明" w:date="2020-08-08T12:41:00Z">
              <w:rPr>
                <w:rFonts w:eastAsia="楷体"/>
                <w:vertAlign w:val="superscript"/>
                <w:lang w:val="x-none" w:eastAsia="x-none"/>
              </w:rPr>
            </w:rPrChange>
          </w:rPr>
          <w:fldChar w:fldCharType="separate"/>
        </w:r>
        <w:r w:rsidRPr="00AB2B27">
          <w:rPr>
            <w:vertAlign w:val="superscript"/>
            <w:rPrChange w:id="300" w:author="王永明" w:date="2020-08-08T12:41:00Z">
              <w:rPr>
                <w:rFonts w:eastAsia="楷体"/>
                <w:vertAlign w:val="superscript"/>
                <w:lang w:val="x-none" w:eastAsia="x-none"/>
              </w:rPr>
            </w:rPrChange>
          </w:rPr>
          <w:t>[</w:t>
        </w:r>
        <w:r w:rsidRPr="00AB2B27">
          <w:rPr>
            <w:vertAlign w:val="superscript"/>
            <w:rPrChange w:id="301" w:author="王永明" w:date="2020-08-08T12:41:00Z">
              <w:rPr>
                <w:rFonts w:eastAsia="楷体"/>
                <w:vertAlign w:val="superscript"/>
                <w:lang w:val="x-none" w:eastAsia="x-none"/>
              </w:rPr>
            </w:rPrChange>
          </w:rPr>
          <w:t>3</w:t>
        </w:r>
        <w:r w:rsidRPr="00AB2B27">
          <w:rPr>
            <w:vertAlign w:val="superscript"/>
            <w:rPrChange w:id="302" w:author="王永明" w:date="2020-08-08T12:41:00Z">
              <w:rPr>
                <w:rFonts w:eastAsia="楷体"/>
                <w:vertAlign w:val="superscript"/>
                <w:lang w:val="x-none" w:eastAsia="x-none"/>
              </w:rPr>
            </w:rPrChange>
          </w:rPr>
          <w:t>]</w:t>
        </w:r>
        <w:r w:rsidRPr="00AB2B27">
          <w:rPr>
            <w:vertAlign w:val="superscript"/>
            <w:rPrChange w:id="303" w:author="王永明" w:date="2020-08-08T12:41:00Z">
              <w:rPr>
                <w:rFonts w:eastAsia="楷体"/>
                <w:vertAlign w:val="superscript"/>
                <w:lang w:val="x-none" w:eastAsia="x-none"/>
              </w:rPr>
            </w:rPrChange>
          </w:rPr>
          <w:fldChar w:fldCharType="end"/>
        </w:r>
        <w:r w:rsidRPr="00AB2B27">
          <w:rPr>
            <w:rPrChange w:id="304" w:author="王永明" w:date="2020-08-08T12:41:00Z">
              <w:rPr>
                <w:rFonts w:eastAsia="楷体"/>
                <w:lang w:val="x-none" w:eastAsia="x-none"/>
              </w:rPr>
            </w:rPrChange>
          </w:rPr>
          <w:t>。</w:t>
        </w:r>
        <w:r w:rsidRPr="00AB2B27">
          <w:rPr>
            <w:rFonts w:hint="eastAsia"/>
            <w:rPrChange w:id="305" w:author="王永明" w:date="2020-08-08T12:41:00Z">
              <w:rPr>
                <w:rFonts w:eastAsia="楷体" w:hint="eastAsia"/>
                <w:lang w:val="x-none"/>
              </w:rPr>
            </w:rPrChange>
          </w:rPr>
          <w:t>并且</w:t>
        </w:r>
        <w:r w:rsidRPr="00AB2B27">
          <w:rPr>
            <w:rPrChange w:id="306" w:author="王永明" w:date="2020-08-08T12:41:00Z">
              <w:rPr>
                <w:rFonts w:eastAsia="楷体"/>
                <w:lang w:val="x-none"/>
              </w:rPr>
            </w:rPrChange>
          </w:rPr>
          <w:t>，</w:t>
        </w:r>
        <w:r w:rsidRPr="00AB2B27">
          <w:rPr>
            <w:rFonts w:hint="eastAsia"/>
            <w:rPrChange w:id="307" w:author="王永明" w:date="2020-08-08T12:41:00Z">
              <w:rPr>
                <w:rFonts w:eastAsia="楷体" w:hint="eastAsia"/>
                <w:lang w:val="x-none" w:eastAsia="x-none"/>
              </w:rPr>
            </w:rPrChange>
          </w:rPr>
          <w:t>大型受纳场</w:t>
        </w:r>
        <w:r w:rsidRPr="00AB2B27">
          <w:rPr>
            <w:rFonts w:hint="eastAsia"/>
            <w:rPrChange w:id="308" w:author="王永明" w:date="2020-08-08T12:41:00Z">
              <w:rPr>
                <w:rFonts w:eastAsia="楷体" w:hint="eastAsia"/>
                <w:lang w:val="x-none"/>
              </w:rPr>
            </w:rPrChange>
          </w:rPr>
          <w:t>填筑量</w:t>
        </w:r>
        <w:r w:rsidRPr="00AB2B27">
          <w:rPr>
            <w:rPrChange w:id="309" w:author="王永明" w:date="2020-08-08T12:41:00Z">
              <w:rPr>
                <w:rFonts w:eastAsia="楷体"/>
                <w:lang w:val="x-none"/>
              </w:rPr>
            </w:rPrChange>
          </w:rPr>
          <w:t>大</w:t>
        </w:r>
        <w:r w:rsidRPr="00AB2B27">
          <w:rPr>
            <w:rFonts w:hint="eastAsia"/>
            <w:rPrChange w:id="310" w:author="王永明" w:date="2020-08-08T12:41:00Z">
              <w:rPr>
                <w:rFonts w:eastAsia="楷体" w:hint="eastAsia"/>
                <w:lang w:val="x-none"/>
              </w:rPr>
            </w:rPrChange>
          </w:rPr>
          <w:t>、堆渣边坡</w:t>
        </w:r>
        <w:r w:rsidRPr="00AB2B27">
          <w:rPr>
            <w:rPrChange w:id="311" w:author="王永明" w:date="2020-08-08T12:41:00Z">
              <w:rPr>
                <w:rFonts w:eastAsia="楷体"/>
                <w:lang w:val="x-none"/>
              </w:rPr>
            </w:rPrChange>
          </w:rPr>
          <w:t>高</w:t>
        </w:r>
        <w:r w:rsidRPr="00AB2B27">
          <w:rPr>
            <w:rFonts w:hint="eastAsia"/>
            <w:rPrChange w:id="312" w:author="王永明" w:date="2020-08-08T12:41:00Z">
              <w:rPr>
                <w:rFonts w:eastAsia="楷体" w:hint="eastAsia"/>
                <w:lang w:val="x-none"/>
              </w:rPr>
            </w:rPrChange>
          </w:rPr>
          <w:t>，</w:t>
        </w:r>
        <w:r w:rsidRPr="00AB2B27">
          <w:rPr>
            <w:rPrChange w:id="313" w:author="王永明" w:date="2020-08-08T12:41:00Z">
              <w:rPr>
                <w:rFonts w:eastAsia="楷体"/>
                <w:lang w:val="x-none"/>
              </w:rPr>
            </w:rPrChange>
          </w:rPr>
          <w:t>存在</w:t>
        </w:r>
        <w:r w:rsidRPr="00AB2B27">
          <w:rPr>
            <w:rFonts w:hint="eastAsia"/>
            <w:rPrChange w:id="314" w:author="王永明" w:date="2020-08-08T12:41:00Z">
              <w:rPr>
                <w:rFonts w:eastAsia="楷体" w:hint="eastAsia"/>
                <w:lang w:val="x-none"/>
              </w:rPr>
            </w:rPrChange>
          </w:rPr>
          <w:t>滑坡风险。</w:t>
        </w:r>
        <w:r w:rsidRPr="00AB2B27">
          <w:rPr>
            <w:rPrChange w:id="315" w:author="王永明" w:date="2020-08-08T12:41:00Z">
              <w:rPr>
                <w:rFonts w:eastAsia="楷体"/>
                <w:lang w:val="x-none"/>
              </w:rPr>
            </w:rPrChange>
          </w:rPr>
          <w:t>加之</w:t>
        </w:r>
        <w:r w:rsidRPr="00AB2B27">
          <w:rPr>
            <w:rFonts w:hint="eastAsia"/>
            <w:rPrChange w:id="316" w:author="王永明" w:date="2020-08-08T12:41:00Z">
              <w:rPr>
                <w:rFonts w:eastAsia="楷体" w:hint="eastAsia"/>
                <w:lang w:val="x-none" w:eastAsia="x-none"/>
              </w:rPr>
            </w:rPrChange>
          </w:rPr>
          <w:t>雨季汛期，</w:t>
        </w:r>
        <w:r w:rsidRPr="00AB2B27">
          <w:rPr>
            <w:rFonts w:hint="eastAsia"/>
            <w:rPrChange w:id="317" w:author="王永明" w:date="2020-08-08T12:41:00Z">
              <w:rPr>
                <w:rFonts w:eastAsia="楷体" w:hint="eastAsia"/>
                <w:lang w:val="x-none"/>
              </w:rPr>
            </w:rPrChange>
          </w:rPr>
          <w:t>极有可能</w:t>
        </w:r>
        <w:r w:rsidRPr="00AB2B27">
          <w:rPr>
            <w:rFonts w:hint="eastAsia"/>
            <w:rPrChange w:id="318" w:author="王永明" w:date="2020-08-08T12:41:00Z">
              <w:rPr>
                <w:rFonts w:eastAsia="楷体" w:hint="eastAsia"/>
                <w:lang w:val="x-none" w:eastAsia="x-none"/>
              </w:rPr>
            </w:rPrChange>
          </w:rPr>
          <w:t>成为</w:t>
        </w:r>
        <w:r w:rsidRPr="00AB2B27">
          <w:rPr>
            <w:rFonts w:hint="eastAsia"/>
            <w:rPrChange w:id="319" w:author="王永明" w:date="2020-08-08T12:41:00Z">
              <w:rPr>
                <w:rFonts w:eastAsia="楷体" w:hint="eastAsia"/>
                <w:lang w:val="x-none"/>
              </w:rPr>
            </w:rPrChange>
          </w:rPr>
          <w:t>威胁</w:t>
        </w:r>
        <w:r w:rsidRPr="00AB2B27">
          <w:rPr>
            <w:rFonts w:hint="eastAsia"/>
            <w:rPrChange w:id="320" w:author="王永明" w:date="2020-08-08T12:41:00Z">
              <w:rPr>
                <w:rFonts w:eastAsia="楷体" w:hint="eastAsia"/>
                <w:lang w:val="x-none" w:eastAsia="x-none"/>
              </w:rPr>
            </w:rPrChange>
          </w:rPr>
          <w:t>周边居民、企业、设施安全的“不定时炸弹”。</w:t>
        </w:r>
      </w:ins>
      <w:r w:rsidR="00DF012D" w:rsidRPr="00342602">
        <w:rPr>
          <w:rFonts w:hint="eastAsia"/>
        </w:rPr>
        <w:t>近年来，由于岩土工程风险管控的失效，在全球范围内发生了多起渣土场滑坡灾难，反映出渣土场的选址、建设和运行是城市公共安全需高度关注的问题</w:t>
      </w:r>
      <w:r w:rsidR="00DF012D" w:rsidRPr="00342602">
        <w:rPr>
          <w:vertAlign w:val="superscript"/>
        </w:rPr>
        <w:fldChar w:fldCharType="begin"/>
      </w:r>
      <w:r w:rsidR="00DF012D" w:rsidRPr="00342602">
        <w:rPr>
          <w:vertAlign w:val="superscript"/>
        </w:rPr>
        <w:instrText xml:space="preserve"> </w:instrText>
      </w:r>
      <w:r w:rsidR="00DF012D" w:rsidRPr="00342602">
        <w:rPr>
          <w:rFonts w:hint="eastAsia"/>
          <w:vertAlign w:val="superscript"/>
        </w:rPr>
        <w:instrText>REF _Ref47445402 \r \h</w:instrText>
      </w:r>
      <w:r w:rsidR="00DF012D" w:rsidRPr="00342602">
        <w:rPr>
          <w:vertAlign w:val="superscript"/>
        </w:rPr>
        <w:instrText xml:space="preserve">  \* MERGEFORMAT </w:instrText>
      </w:r>
      <w:r w:rsidR="00DF012D" w:rsidRPr="00342602">
        <w:rPr>
          <w:vertAlign w:val="superscript"/>
        </w:rPr>
      </w:r>
      <w:r w:rsidR="00DF012D" w:rsidRPr="00342602">
        <w:rPr>
          <w:vertAlign w:val="superscript"/>
        </w:rPr>
        <w:fldChar w:fldCharType="separate"/>
      </w:r>
      <w:ins w:id="321" w:author="王永明" w:date="2020-08-08T12:47:00Z">
        <w:r>
          <w:rPr>
            <w:vertAlign w:val="superscript"/>
          </w:rPr>
          <w:t>[1</w:t>
        </w:r>
        <w:r>
          <w:rPr>
            <w:vertAlign w:val="superscript"/>
          </w:rPr>
          <w:t>1</w:t>
        </w:r>
        <w:r>
          <w:rPr>
            <w:vertAlign w:val="superscript"/>
          </w:rPr>
          <w:t>]</w:t>
        </w:r>
      </w:ins>
      <w:del w:id="322" w:author="王永明" w:date="2020-08-08T12:47:00Z">
        <w:r w:rsidR="00DF012D" w:rsidRPr="00342602" w:rsidDel="00AB2B27">
          <w:rPr>
            <w:vertAlign w:val="superscript"/>
          </w:rPr>
          <w:delText>[1</w:delText>
        </w:r>
        <w:r w:rsidR="00DF012D" w:rsidRPr="00342602" w:rsidDel="00AB2B27">
          <w:rPr>
            <w:vertAlign w:val="superscript"/>
          </w:rPr>
          <w:delText>3</w:delText>
        </w:r>
        <w:r w:rsidR="00DF012D" w:rsidRPr="00342602" w:rsidDel="00AB2B27">
          <w:rPr>
            <w:vertAlign w:val="superscript"/>
          </w:rPr>
          <w:delText>]</w:delText>
        </w:r>
      </w:del>
      <w:r w:rsidR="00DF012D" w:rsidRPr="00342602">
        <w:rPr>
          <w:vertAlign w:val="superscript"/>
        </w:rPr>
        <w:fldChar w:fldCharType="end"/>
      </w:r>
      <w:r w:rsidR="00DF012D" w:rsidRPr="00342602">
        <w:rPr>
          <w:rFonts w:hint="eastAsia"/>
        </w:rPr>
        <w:t>。</w:t>
      </w:r>
      <w:del w:id="323" w:author="王永明" w:date="2020-08-08T12:47:00Z">
        <w:r w:rsidR="00DF012D" w:rsidRPr="00342602" w:rsidDel="00AB2B27">
          <w:rPr>
            <w:rFonts w:hint="eastAsia"/>
          </w:rPr>
          <w:delText>例如，</w:delText>
        </w:r>
      </w:del>
      <w:r w:rsidR="00DF012D" w:rsidRPr="00342602">
        <w:rPr>
          <w:rFonts w:hint="eastAsia"/>
        </w:rPr>
        <w:t>2</w:t>
      </w:r>
      <w:r w:rsidR="00DF012D" w:rsidRPr="00342602">
        <w:t>000</w:t>
      </w:r>
      <w:r w:rsidR="00DF012D" w:rsidRPr="00342602">
        <w:rPr>
          <w:rFonts w:hint="eastAsia"/>
        </w:rPr>
        <w:t>年</w:t>
      </w:r>
      <w:r w:rsidR="00DF012D" w:rsidRPr="00342602">
        <w:rPr>
          <w:rFonts w:hint="eastAsia"/>
        </w:rPr>
        <w:t>7</w:t>
      </w:r>
      <w:r w:rsidR="00DF012D" w:rsidRPr="00342602">
        <w:rPr>
          <w:rFonts w:hint="eastAsia"/>
        </w:rPr>
        <w:t>月</w:t>
      </w:r>
      <w:r w:rsidR="00DF012D" w:rsidRPr="00342602">
        <w:rPr>
          <w:rFonts w:hint="eastAsia"/>
        </w:rPr>
        <w:t>1</w:t>
      </w:r>
      <w:r w:rsidR="00DF012D" w:rsidRPr="00342602">
        <w:t>0</w:t>
      </w:r>
      <w:r w:rsidR="00DF012D" w:rsidRPr="00342602">
        <w:rPr>
          <w:rFonts w:hint="eastAsia"/>
        </w:rPr>
        <w:t>日，菲律宾奎松市巴亚达因台风暴雨诱发固体废弃物渣土场发生滑坡，滑坡体积约为</w:t>
      </w:r>
      <w:r w:rsidR="00DF012D" w:rsidRPr="00342602">
        <w:t>1.6×10</w:t>
      </w:r>
      <w:r w:rsidR="00DF012D" w:rsidRPr="007E7919">
        <w:rPr>
          <w:vertAlign w:val="superscript"/>
        </w:rPr>
        <w:t>4</w:t>
      </w:r>
      <w:r w:rsidR="00DF012D" w:rsidRPr="00342602">
        <w:rPr>
          <w:rFonts w:hint="eastAsia"/>
        </w:rPr>
        <w:t>m</w:t>
      </w:r>
      <w:r w:rsidR="00DF012D" w:rsidRPr="00342602">
        <w:rPr>
          <w:vertAlign w:val="superscript"/>
        </w:rPr>
        <w:t>3</w:t>
      </w:r>
      <w:r w:rsidR="00DF012D" w:rsidRPr="00342602">
        <w:rPr>
          <w:rFonts w:hint="eastAsia"/>
        </w:rPr>
        <w:t>，导致</w:t>
      </w:r>
      <w:r w:rsidR="00DF012D" w:rsidRPr="00342602">
        <w:rPr>
          <w:rFonts w:hint="eastAsia"/>
        </w:rPr>
        <w:t>3</w:t>
      </w:r>
      <w:r w:rsidR="00DF012D" w:rsidRPr="00342602">
        <w:t>30</w:t>
      </w:r>
      <w:r w:rsidR="00DF012D" w:rsidRPr="00342602">
        <w:rPr>
          <w:rFonts w:hint="eastAsia"/>
        </w:rPr>
        <w:t>人死亡，是死亡人数最多的渣土场滑坡</w:t>
      </w:r>
      <w:r w:rsidR="00DF012D" w:rsidRPr="00342602">
        <w:rPr>
          <w:vertAlign w:val="superscript"/>
        </w:rPr>
        <w:fldChar w:fldCharType="begin"/>
      </w:r>
      <w:r w:rsidR="00DF012D" w:rsidRPr="00342602">
        <w:rPr>
          <w:vertAlign w:val="superscript"/>
        </w:rPr>
        <w:instrText xml:space="preserve"> </w:instrText>
      </w:r>
      <w:r w:rsidR="00DF012D" w:rsidRPr="00342602">
        <w:rPr>
          <w:rFonts w:hint="eastAsia"/>
          <w:vertAlign w:val="superscript"/>
        </w:rPr>
        <w:instrText>REF _Ref47445467 \r \h</w:instrText>
      </w:r>
      <w:r w:rsidR="00DF012D" w:rsidRPr="00342602">
        <w:rPr>
          <w:vertAlign w:val="superscript"/>
        </w:rPr>
        <w:instrText xml:space="preserve">  \* MERGEFORMAT </w:instrText>
      </w:r>
      <w:r w:rsidR="00DF012D" w:rsidRPr="00342602">
        <w:rPr>
          <w:vertAlign w:val="superscript"/>
        </w:rPr>
      </w:r>
      <w:r w:rsidR="00DF012D" w:rsidRPr="00342602">
        <w:rPr>
          <w:vertAlign w:val="superscript"/>
        </w:rPr>
        <w:fldChar w:fldCharType="separate"/>
      </w:r>
      <w:ins w:id="324" w:author="王永明" w:date="2020-08-08T12:48:00Z">
        <w:r>
          <w:rPr>
            <w:vertAlign w:val="superscript"/>
          </w:rPr>
          <w:t>[12]</w:t>
        </w:r>
      </w:ins>
      <w:del w:id="325" w:author="王永明" w:date="2020-08-08T12:48:00Z">
        <w:r w:rsidR="00DF012D" w:rsidRPr="00342602" w:rsidDel="00AB2B27">
          <w:rPr>
            <w:vertAlign w:val="superscript"/>
          </w:rPr>
          <w:delText>[14]</w:delText>
        </w:r>
      </w:del>
      <w:r w:rsidR="00DF012D" w:rsidRPr="00342602">
        <w:rPr>
          <w:vertAlign w:val="superscript"/>
        </w:rPr>
        <w:fldChar w:fldCharType="end"/>
      </w:r>
      <w:r w:rsidR="00DF012D" w:rsidRPr="00342602">
        <w:rPr>
          <w:vertAlign w:val="superscript"/>
        </w:rPr>
        <w:fldChar w:fldCharType="begin"/>
      </w:r>
      <w:r w:rsidR="00DF012D" w:rsidRPr="00342602">
        <w:rPr>
          <w:vertAlign w:val="superscript"/>
        </w:rPr>
        <w:instrText xml:space="preserve"> REF _Ref47445468 \r \h  \* MERGEFORMAT </w:instrText>
      </w:r>
      <w:r w:rsidR="00DF012D" w:rsidRPr="00342602">
        <w:rPr>
          <w:vertAlign w:val="superscript"/>
        </w:rPr>
      </w:r>
      <w:r w:rsidR="00DF012D" w:rsidRPr="00342602">
        <w:rPr>
          <w:vertAlign w:val="superscript"/>
        </w:rPr>
        <w:fldChar w:fldCharType="separate"/>
      </w:r>
      <w:ins w:id="326" w:author="王永明" w:date="2020-08-08T12:48:00Z">
        <w:r>
          <w:rPr>
            <w:vertAlign w:val="superscript"/>
          </w:rPr>
          <w:t>[13]</w:t>
        </w:r>
      </w:ins>
      <w:del w:id="327" w:author="王永明" w:date="2020-08-08T12:48:00Z">
        <w:r w:rsidR="00DF012D" w:rsidRPr="00342602" w:rsidDel="00AB2B27">
          <w:rPr>
            <w:vertAlign w:val="superscript"/>
          </w:rPr>
          <w:delText>[15]</w:delText>
        </w:r>
      </w:del>
      <w:r w:rsidR="00DF012D" w:rsidRPr="00342602">
        <w:rPr>
          <w:vertAlign w:val="superscript"/>
        </w:rPr>
        <w:fldChar w:fldCharType="end"/>
      </w:r>
      <w:r w:rsidR="00DF012D" w:rsidRPr="00342602">
        <w:rPr>
          <w:rFonts w:hint="eastAsia"/>
        </w:rPr>
        <w:t>。</w:t>
      </w:r>
      <w:r w:rsidR="00DF012D" w:rsidRPr="00342602">
        <w:rPr>
          <w:rFonts w:hint="eastAsia"/>
        </w:rPr>
        <w:t>2</w:t>
      </w:r>
      <w:r w:rsidR="00DF012D" w:rsidRPr="00342602">
        <w:t>005</w:t>
      </w:r>
      <w:r w:rsidR="00DF012D" w:rsidRPr="00342602">
        <w:rPr>
          <w:rFonts w:hint="eastAsia"/>
        </w:rPr>
        <w:t>年</w:t>
      </w:r>
      <w:r w:rsidR="00DF012D" w:rsidRPr="00342602">
        <w:rPr>
          <w:rFonts w:hint="eastAsia"/>
        </w:rPr>
        <w:t>2</w:t>
      </w:r>
      <w:r w:rsidR="00DF012D" w:rsidRPr="00342602">
        <w:rPr>
          <w:rFonts w:hint="eastAsia"/>
        </w:rPr>
        <w:t>月</w:t>
      </w:r>
      <w:r w:rsidR="00DF012D" w:rsidRPr="00342602">
        <w:rPr>
          <w:rFonts w:hint="eastAsia"/>
        </w:rPr>
        <w:t>2</w:t>
      </w:r>
      <w:r w:rsidR="00DF012D" w:rsidRPr="00342602">
        <w:t>1</w:t>
      </w:r>
      <w:r w:rsidR="00DF012D" w:rsidRPr="00342602">
        <w:rPr>
          <w:rFonts w:hint="eastAsia"/>
        </w:rPr>
        <w:t>日，印度尼西亚万隆市</w:t>
      </w:r>
      <w:proofErr w:type="spellStart"/>
      <w:r w:rsidR="00DF012D" w:rsidRPr="00342602">
        <w:rPr>
          <w:rFonts w:hint="eastAsia"/>
        </w:rPr>
        <w:t>L</w:t>
      </w:r>
      <w:r w:rsidR="00DF012D" w:rsidRPr="00342602">
        <w:t>euwigajah</w:t>
      </w:r>
      <w:proofErr w:type="spellEnd"/>
      <w:r w:rsidR="00DF012D" w:rsidRPr="00342602">
        <w:rPr>
          <w:rFonts w:hint="eastAsia"/>
        </w:rPr>
        <w:t>因暴雨导致固体废弃物渣土场滑坡，体积达</w:t>
      </w:r>
      <w:r w:rsidR="00DF012D" w:rsidRPr="00342602">
        <w:rPr>
          <w:rFonts w:hint="eastAsia"/>
        </w:rPr>
        <w:t>2</w:t>
      </w:r>
      <w:r w:rsidR="00DF012D" w:rsidRPr="00342602">
        <w:t>.7×10</w:t>
      </w:r>
      <w:r w:rsidR="00DF012D" w:rsidRPr="00342602">
        <w:rPr>
          <w:vertAlign w:val="superscript"/>
        </w:rPr>
        <w:t>6</w:t>
      </w:r>
      <w:r w:rsidR="00DF012D" w:rsidRPr="00342602">
        <w:rPr>
          <w:rFonts w:hint="eastAsia"/>
        </w:rPr>
        <w:t>m</w:t>
      </w:r>
      <w:r w:rsidR="00DF012D" w:rsidRPr="00342602">
        <w:rPr>
          <w:vertAlign w:val="superscript"/>
        </w:rPr>
        <w:t>3</w:t>
      </w:r>
      <w:r w:rsidR="00DF012D" w:rsidRPr="00342602">
        <w:rPr>
          <w:rFonts w:hint="eastAsia"/>
        </w:rPr>
        <w:t>，导致</w:t>
      </w:r>
      <w:r w:rsidR="00DF012D" w:rsidRPr="00342602">
        <w:t>147</w:t>
      </w:r>
      <w:r w:rsidR="00DF012D" w:rsidRPr="00342602">
        <w:rPr>
          <w:rFonts w:hint="eastAsia"/>
        </w:rPr>
        <w:t>人死亡</w:t>
      </w:r>
      <w:del w:id="328" w:author="王永明" w:date="2020-08-08T12:48:00Z">
        <w:r w:rsidR="00DF012D" w:rsidRPr="00342602" w:rsidDel="00AE6AE4">
          <w:rPr>
            <w:rFonts w:hint="eastAsia"/>
          </w:rPr>
          <w:delText>，是全球体积最大的渣土场滑坡之一</w:delText>
        </w:r>
      </w:del>
      <w:r w:rsidR="00DF012D" w:rsidRPr="00342602">
        <w:rPr>
          <w:vertAlign w:val="superscript"/>
        </w:rPr>
        <w:fldChar w:fldCharType="begin"/>
      </w:r>
      <w:r w:rsidR="00DF012D" w:rsidRPr="00342602">
        <w:rPr>
          <w:vertAlign w:val="superscript"/>
        </w:rPr>
        <w:instrText xml:space="preserve"> </w:instrText>
      </w:r>
      <w:r w:rsidR="00DF012D" w:rsidRPr="00342602">
        <w:rPr>
          <w:rFonts w:hint="eastAsia"/>
          <w:vertAlign w:val="superscript"/>
        </w:rPr>
        <w:instrText>REF _Ref47445523 \r \h</w:instrText>
      </w:r>
      <w:r w:rsidR="00DF012D" w:rsidRPr="00342602">
        <w:rPr>
          <w:vertAlign w:val="superscript"/>
        </w:rPr>
        <w:instrText xml:space="preserve">  \* MERGEFORMAT </w:instrText>
      </w:r>
      <w:r w:rsidR="00DF012D" w:rsidRPr="00342602">
        <w:rPr>
          <w:vertAlign w:val="superscript"/>
        </w:rPr>
      </w:r>
      <w:r w:rsidR="00DF012D" w:rsidRPr="00342602">
        <w:rPr>
          <w:vertAlign w:val="superscript"/>
        </w:rPr>
        <w:fldChar w:fldCharType="separate"/>
      </w:r>
      <w:ins w:id="329" w:author="王永明" w:date="2020-08-08T12:48:00Z">
        <w:r w:rsidR="00AE6AE4">
          <w:rPr>
            <w:vertAlign w:val="superscript"/>
          </w:rPr>
          <w:t>[14]</w:t>
        </w:r>
      </w:ins>
      <w:del w:id="330" w:author="王永明" w:date="2020-08-08T12:48:00Z">
        <w:r w:rsidR="00DF012D" w:rsidRPr="00342602" w:rsidDel="00AE6AE4">
          <w:rPr>
            <w:vertAlign w:val="superscript"/>
          </w:rPr>
          <w:delText>[16]</w:delText>
        </w:r>
      </w:del>
      <w:r w:rsidR="00DF012D" w:rsidRPr="00342602">
        <w:rPr>
          <w:vertAlign w:val="superscript"/>
        </w:rPr>
        <w:fldChar w:fldCharType="end"/>
      </w:r>
      <w:r w:rsidR="00DF012D" w:rsidRPr="00342602">
        <w:rPr>
          <w:rFonts w:hint="eastAsia"/>
        </w:rPr>
        <w:t>。</w:t>
      </w:r>
      <w:r w:rsidR="00DF012D" w:rsidRPr="00342602">
        <w:rPr>
          <w:rFonts w:hint="eastAsia"/>
        </w:rPr>
        <w:t>2</w:t>
      </w:r>
      <w:r w:rsidR="00DF012D" w:rsidRPr="00342602">
        <w:t>015</w:t>
      </w:r>
      <w:r w:rsidR="00DF012D" w:rsidRPr="00342602">
        <w:rPr>
          <w:rFonts w:hint="eastAsia"/>
        </w:rPr>
        <w:t>年</w:t>
      </w:r>
      <w:r w:rsidR="00DF012D" w:rsidRPr="00342602">
        <w:rPr>
          <w:rFonts w:hint="eastAsia"/>
        </w:rPr>
        <w:t>1</w:t>
      </w:r>
      <w:r w:rsidR="00DF012D" w:rsidRPr="00342602">
        <w:t>2</w:t>
      </w:r>
      <w:r w:rsidR="00DF012D" w:rsidRPr="00342602">
        <w:rPr>
          <w:rFonts w:hint="eastAsia"/>
        </w:rPr>
        <w:t>月</w:t>
      </w:r>
      <w:r w:rsidR="00DF012D" w:rsidRPr="00342602">
        <w:rPr>
          <w:rFonts w:hint="eastAsia"/>
        </w:rPr>
        <w:t>2</w:t>
      </w:r>
      <w:r w:rsidR="00DF012D" w:rsidRPr="00342602">
        <w:t>0</w:t>
      </w:r>
      <w:r w:rsidR="00DF012D" w:rsidRPr="00342602">
        <w:rPr>
          <w:rFonts w:hint="eastAsia"/>
        </w:rPr>
        <w:t>日，</w:t>
      </w:r>
      <w:del w:id="331" w:author="王永明" w:date="2020-08-08T12:49:00Z">
        <w:r w:rsidR="00DF012D" w:rsidRPr="00342602" w:rsidDel="00AE6AE4">
          <w:rPr>
            <w:rFonts w:hint="eastAsia"/>
          </w:rPr>
          <w:delText>广东省</w:delText>
        </w:r>
      </w:del>
      <w:r w:rsidR="00DF012D" w:rsidRPr="00342602">
        <w:rPr>
          <w:rFonts w:hint="eastAsia"/>
        </w:rPr>
        <w:t>深圳市</w:t>
      </w:r>
      <w:del w:id="332" w:author="王永明" w:date="2020-08-08T12:49:00Z">
        <w:r w:rsidR="00DF012D" w:rsidRPr="00342602" w:rsidDel="00AE6AE4">
          <w:rPr>
            <w:rFonts w:hint="eastAsia"/>
          </w:rPr>
          <w:delText>光明新区</w:delText>
        </w:r>
      </w:del>
      <w:r w:rsidR="00DF012D" w:rsidRPr="00342602">
        <w:rPr>
          <w:rFonts w:hint="eastAsia"/>
        </w:rPr>
        <w:t>红坳余泥渣土受纳场发生滑坡，</w:t>
      </w:r>
      <w:del w:id="333" w:author="王永明" w:date="2020-08-08T12:49:00Z">
        <w:r w:rsidR="00DF012D" w:rsidRPr="00342602" w:rsidDel="00AE6AE4">
          <w:rPr>
            <w:rFonts w:hint="eastAsia"/>
          </w:rPr>
          <w:delText>滑坡体积约为</w:delText>
        </w:r>
        <w:r w:rsidR="00DF012D" w:rsidRPr="00342602" w:rsidDel="00AE6AE4">
          <w:rPr>
            <w:rFonts w:hint="eastAsia"/>
          </w:rPr>
          <w:delText>2</w:delText>
        </w:r>
        <w:r w:rsidR="00DF012D" w:rsidRPr="00342602" w:rsidDel="00AE6AE4">
          <w:delText>.73×10</w:delText>
        </w:r>
        <w:r w:rsidR="00DF012D" w:rsidRPr="00342602" w:rsidDel="00AE6AE4">
          <w:rPr>
            <w:vertAlign w:val="superscript"/>
          </w:rPr>
          <w:delText>6</w:delText>
        </w:r>
        <w:r w:rsidR="00DF012D" w:rsidRPr="00342602" w:rsidDel="00AE6AE4">
          <w:rPr>
            <w:rFonts w:hint="eastAsia"/>
          </w:rPr>
          <w:delText>m</w:delText>
        </w:r>
        <w:r w:rsidR="00DF012D" w:rsidRPr="00342602" w:rsidDel="00AE6AE4">
          <w:rPr>
            <w:vertAlign w:val="superscript"/>
          </w:rPr>
          <w:delText>3</w:delText>
        </w:r>
        <w:r w:rsidR="00DF012D" w:rsidRPr="00342602" w:rsidDel="00AE6AE4">
          <w:rPr>
            <w:rFonts w:hint="eastAsia"/>
          </w:rPr>
          <w:delText>，滑程长达</w:delText>
        </w:r>
        <w:r w:rsidR="00DF012D" w:rsidRPr="00342602" w:rsidDel="00AE6AE4">
          <w:rPr>
            <w:rFonts w:hint="eastAsia"/>
          </w:rPr>
          <w:delText>1</w:delText>
        </w:r>
        <w:r w:rsidR="00DF012D" w:rsidRPr="00342602" w:rsidDel="00AE6AE4">
          <w:delText>100</w:delText>
        </w:r>
        <w:r w:rsidR="00DF012D" w:rsidRPr="00342602" w:rsidDel="00AE6AE4">
          <w:rPr>
            <w:rFonts w:hint="eastAsia"/>
          </w:rPr>
          <w:delText>m</w:delText>
        </w:r>
        <w:r w:rsidR="00DF012D" w:rsidRPr="00342602" w:rsidDel="00AE6AE4">
          <w:rPr>
            <w:rFonts w:hint="eastAsia"/>
          </w:rPr>
          <w:delText>，是目前世界最大的渣土场滑坡。滑坡位于深圳市光明新区工业园区</w:delText>
        </w:r>
      </w:del>
      <w:r w:rsidR="00DF012D" w:rsidRPr="00342602">
        <w:rPr>
          <w:rFonts w:hint="eastAsia"/>
        </w:rPr>
        <w:t>，造成</w:t>
      </w:r>
      <w:r w:rsidR="00DF012D" w:rsidRPr="00342602">
        <w:rPr>
          <w:rFonts w:hint="eastAsia"/>
        </w:rPr>
        <w:t>7</w:t>
      </w:r>
      <w:r w:rsidR="00DF012D" w:rsidRPr="00342602">
        <w:t>7</w:t>
      </w:r>
      <w:r w:rsidR="00DF012D" w:rsidRPr="00342602">
        <w:rPr>
          <w:rFonts w:hint="eastAsia"/>
        </w:rPr>
        <w:t>人遇难、</w:t>
      </w:r>
      <w:r w:rsidR="00DF012D" w:rsidRPr="00342602">
        <w:rPr>
          <w:rFonts w:hint="eastAsia"/>
        </w:rPr>
        <w:t>3</w:t>
      </w:r>
      <w:r w:rsidR="00DF012D" w:rsidRPr="00342602">
        <w:t>3</w:t>
      </w:r>
      <w:r w:rsidR="00DF012D" w:rsidRPr="00342602">
        <w:rPr>
          <w:rFonts w:hint="eastAsia"/>
        </w:rPr>
        <w:t>栋建筑物被毁</w:t>
      </w:r>
      <w:r w:rsidR="00AF61DB" w:rsidRPr="00342602">
        <w:rPr>
          <w:rFonts w:hint="eastAsia"/>
        </w:rPr>
        <w:t>，</w:t>
      </w:r>
      <w:del w:id="334" w:author="王永明" w:date="2020-08-08T12:50:00Z">
        <w:r w:rsidR="00AF61DB" w:rsidRPr="00342602" w:rsidDel="00AE6AE4">
          <w:rPr>
            <w:rFonts w:hint="eastAsia"/>
          </w:rPr>
          <w:delText>是目前世界最大的渣土场滑坡</w:delText>
        </w:r>
      </w:del>
      <w:ins w:id="335" w:author="王永明" w:date="2020-08-08T12:50:00Z">
        <w:r w:rsidR="00AE6AE4">
          <w:rPr>
            <w:rFonts w:hint="eastAsia"/>
          </w:rPr>
          <w:t>直接经济损失</w:t>
        </w:r>
        <w:r w:rsidR="00AE6AE4">
          <w:rPr>
            <w:rFonts w:hint="eastAsia"/>
          </w:rPr>
          <w:t>8</w:t>
        </w:r>
        <w:r w:rsidR="00AE6AE4">
          <w:t>.81</w:t>
        </w:r>
        <w:r w:rsidR="00AE6AE4">
          <w:rPr>
            <w:rFonts w:hint="eastAsia"/>
          </w:rPr>
          <w:t>亿元</w:t>
        </w:r>
      </w:ins>
      <w:del w:id="336" w:author="王永明" w:date="2020-08-08T12:49:00Z">
        <w:r w:rsidR="00DF012D" w:rsidRPr="00342602" w:rsidDel="00AE6AE4">
          <w:rPr>
            <w:vertAlign w:val="superscript"/>
          </w:rPr>
          <w:delText>[1</w:delText>
        </w:r>
      </w:del>
      <w:r w:rsidR="00DF012D" w:rsidRPr="00342602">
        <w:rPr>
          <w:vertAlign w:val="superscript"/>
        </w:rPr>
        <w:fldChar w:fldCharType="begin"/>
      </w:r>
      <w:r w:rsidR="00DF012D" w:rsidRPr="00342602">
        <w:rPr>
          <w:vertAlign w:val="superscript"/>
        </w:rPr>
        <w:instrText xml:space="preserve"> </w:instrText>
      </w:r>
      <w:r w:rsidR="00DF012D" w:rsidRPr="00342602">
        <w:rPr>
          <w:rFonts w:hint="eastAsia"/>
          <w:vertAlign w:val="superscript"/>
        </w:rPr>
        <w:instrText>REF _Ref47445716 \r \h</w:instrText>
      </w:r>
      <w:r w:rsidR="00DF012D" w:rsidRPr="00342602">
        <w:rPr>
          <w:vertAlign w:val="superscript"/>
        </w:rPr>
        <w:instrText xml:space="preserve">  \* MERGEFORMAT </w:instrText>
      </w:r>
      <w:r w:rsidR="00DF012D" w:rsidRPr="00342602">
        <w:rPr>
          <w:vertAlign w:val="superscript"/>
        </w:rPr>
      </w:r>
      <w:r w:rsidR="00DF012D" w:rsidRPr="00342602">
        <w:rPr>
          <w:vertAlign w:val="superscript"/>
        </w:rPr>
        <w:fldChar w:fldCharType="separate"/>
      </w:r>
      <w:ins w:id="337" w:author="王永明" w:date="2020-08-08T12:49:00Z">
        <w:r w:rsidR="00AE6AE4">
          <w:rPr>
            <w:vertAlign w:val="superscript"/>
          </w:rPr>
          <w:t>[1</w:t>
        </w:r>
        <w:r w:rsidR="00AE6AE4">
          <w:rPr>
            <w:vertAlign w:val="superscript"/>
          </w:rPr>
          <w:t>5</w:t>
        </w:r>
        <w:r w:rsidR="00AE6AE4">
          <w:rPr>
            <w:vertAlign w:val="superscript"/>
          </w:rPr>
          <w:t>]</w:t>
        </w:r>
      </w:ins>
      <w:del w:id="338" w:author="王永明" w:date="2020-08-08T12:49:00Z">
        <w:r w:rsidR="00DF012D" w:rsidRPr="00342602" w:rsidDel="00AE6AE4">
          <w:rPr>
            <w:vertAlign w:val="superscript"/>
          </w:rPr>
          <w:delText>[17]</w:delText>
        </w:r>
      </w:del>
      <w:r w:rsidR="00DF012D" w:rsidRPr="00342602">
        <w:rPr>
          <w:vertAlign w:val="superscript"/>
        </w:rPr>
        <w:fldChar w:fldCharType="end"/>
      </w:r>
      <w:r w:rsidR="00DF012D" w:rsidRPr="00342602">
        <w:rPr>
          <w:rFonts w:hint="eastAsia"/>
        </w:rPr>
        <w:t>。</w:t>
      </w:r>
    </w:p>
    <w:p w14:paraId="583C4E4B" w14:textId="10571F80" w:rsidR="00F11FDF" w:rsidRDefault="00F11FDF" w:rsidP="007E7919">
      <w:pPr>
        <w:pStyle w:val="af3"/>
        <w:spacing w:before="156" w:after="156"/>
        <w:ind w:firstLine="480"/>
        <w:rPr>
          <w:ins w:id="339" w:author="王永明" w:date="2020-08-08T12:57:00Z"/>
          <w:b/>
          <w:color w:val="000000"/>
          <w:szCs w:val="21"/>
        </w:rPr>
      </w:pPr>
      <w:ins w:id="340" w:author="王永明" w:date="2020-08-08T12:52:00Z">
        <w:r>
          <w:rPr>
            <w:rFonts w:ascii="宋体" w:hAnsi="宋体" w:hint="eastAsia"/>
            <w:szCs w:val="24"/>
          </w:rPr>
          <w:t>由于</w:t>
        </w:r>
        <w:r>
          <w:rPr>
            <w:rFonts w:ascii="宋体" w:hAnsi="宋体" w:hint="eastAsia"/>
            <w:szCs w:val="24"/>
          </w:rPr>
          <w:t>受纳场</w:t>
        </w:r>
        <w:r>
          <w:rPr>
            <w:rFonts w:ascii="宋体" w:hAnsi="宋体" w:hint="eastAsia"/>
            <w:szCs w:val="24"/>
          </w:rPr>
          <w:t>堆填</w:t>
        </w:r>
        <w:r>
          <w:rPr>
            <w:rFonts w:ascii="宋体" w:hAnsi="宋体" w:hint="eastAsia"/>
            <w:szCs w:val="24"/>
          </w:rPr>
          <w:t>过程中</w:t>
        </w:r>
        <w:r>
          <w:rPr>
            <w:rFonts w:ascii="宋体" w:hAnsi="宋体" w:hint="eastAsia"/>
            <w:szCs w:val="24"/>
          </w:rPr>
          <w:t>体积逐渐增大</w:t>
        </w:r>
      </w:ins>
      <w:ins w:id="341" w:author="王永明" w:date="2020-08-08T12:58:00Z">
        <w:r>
          <w:rPr>
            <w:rFonts w:ascii="宋体" w:hAnsi="宋体" w:hint="eastAsia"/>
            <w:szCs w:val="24"/>
          </w:rPr>
          <w:t>、</w:t>
        </w:r>
      </w:ins>
      <w:ins w:id="342" w:author="王永明" w:date="2020-08-08T12:52:00Z">
        <w:r>
          <w:rPr>
            <w:rFonts w:ascii="宋体" w:hAnsi="宋体" w:hint="eastAsia"/>
            <w:szCs w:val="24"/>
          </w:rPr>
          <w:t>坡型</w:t>
        </w:r>
      </w:ins>
      <w:ins w:id="343" w:author="王永明" w:date="2020-08-08T12:58:00Z">
        <w:r w:rsidR="009A09C1">
          <w:rPr>
            <w:rFonts w:ascii="宋体" w:hAnsi="宋体" w:hint="eastAsia"/>
            <w:szCs w:val="24"/>
          </w:rPr>
          <w:t>不断</w:t>
        </w:r>
      </w:ins>
      <w:ins w:id="344" w:author="王永明" w:date="2020-08-08T12:52:00Z">
        <w:r>
          <w:rPr>
            <w:rFonts w:ascii="宋体" w:hAnsi="宋体" w:hint="eastAsia"/>
            <w:szCs w:val="24"/>
          </w:rPr>
          <w:t>变化</w:t>
        </w:r>
      </w:ins>
      <w:ins w:id="345" w:author="王永明" w:date="2020-08-08T12:58:00Z">
        <w:r>
          <w:rPr>
            <w:rFonts w:ascii="宋体" w:hAnsi="宋体" w:hint="eastAsia"/>
            <w:szCs w:val="24"/>
          </w:rPr>
          <w:t>及暴雨入渗等</w:t>
        </w:r>
      </w:ins>
      <w:ins w:id="346" w:author="王永明" w:date="2020-08-08T12:59:00Z">
        <w:r w:rsidR="009A09C1">
          <w:rPr>
            <w:rFonts w:ascii="宋体" w:hAnsi="宋体" w:hint="eastAsia"/>
            <w:szCs w:val="24"/>
          </w:rPr>
          <w:t>复杂</w:t>
        </w:r>
      </w:ins>
      <w:ins w:id="347" w:author="王永明" w:date="2020-08-08T12:58:00Z">
        <w:r>
          <w:rPr>
            <w:rFonts w:ascii="宋体" w:hAnsi="宋体" w:hint="eastAsia"/>
            <w:szCs w:val="24"/>
          </w:rPr>
          <w:t>边界</w:t>
        </w:r>
        <w:r w:rsidR="009A09C1">
          <w:rPr>
            <w:rFonts w:ascii="宋体" w:hAnsi="宋体" w:hint="eastAsia"/>
            <w:szCs w:val="24"/>
          </w:rPr>
          <w:t>条件</w:t>
        </w:r>
      </w:ins>
      <w:ins w:id="348" w:author="王永明" w:date="2020-08-08T12:59:00Z">
        <w:r w:rsidR="009A09C1">
          <w:rPr>
            <w:rFonts w:ascii="宋体" w:hAnsi="宋体" w:hint="eastAsia"/>
            <w:szCs w:val="24"/>
          </w:rPr>
          <w:t>作用</w:t>
        </w:r>
      </w:ins>
      <w:ins w:id="349" w:author="王永明" w:date="2020-08-08T12:52:00Z">
        <w:r>
          <w:rPr>
            <w:rFonts w:ascii="宋体" w:hAnsi="宋体" w:hint="eastAsia"/>
            <w:szCs w:val="24"/>
          </w:rPr>
          <w:t>，导致坡体物理力学性质、水文地质结构和地下水渗流场不断演化，</w:t>
        </w:r>
        <w:r>
          <w:rPr>
            <w:rFonts w:ascii="宋体" w:hAnsi="宋体" w:hint="eastAsia"/>
            <w:szCs w:val="24"/>
          </w:rPr>
          <w:t>且</w:t>
        </w:r>
      </w:ins>
      <w:ins w:id="350" w:author="王永明" w:date="2020-08-08T12:53:00Z">
        <w:r>
          <w:rPr>
            <w:rFonts w:hint="eastAsia"/>
          </w:rPr>
          <w:t>余泥</w:t>
        </w:r>
      </w:ins>
      <w:ins w:id="351" w:author="王永明" w:date="2020-08-08T12:52:00Z">
        <w:r>
          <w:rPr>
            <w:rFonts w:hint="eastAsia"/>
          </w:rPr>
          <w:t>渣土来源极广，</w:t>
        </w:r>
        <w:r w:rsidRPr="007E7919">
          <w:t>性质复杂</w:t>
        </w:r>
      </w:ins>
      <w:ins w:id="352" w:author="王永明" w:date="2020-08-08T12:53:00Z">
        <w:r>
          <w:rPr>
            <w:rFonts w:hint="eastAsia"/>
          </w:rPr>
          <w:t>，</w:t>
        </w:r>
      </w:ins>
      <w:ins w:id="353" w:author="王永明" w:date="2020-08-08T12:52:00Z">
        <w:r>
          <w:rPr>
            <w:rFonts w:ascii="宋体" w:hAnsi="宋体" w:hint="eastAsia"/>
            <w:szCs w:val="24"/>
          </w:rPr>
          <w:t>一般</w:t>
        </w:r>
        <w:r>
          <w:rPr>
            <w:rFonts w:ascii="宋体" w:hAnsi="宋体"/>
            <w:szCs w:val="24"/>
          </w:rPr>
          <w:t>的</w:t>
        </w:r>
      </w:ins>
      <w:ins w:id="354" w:author="王永明" w:date="2020-08-08T12:54:00Z">
        <w:r>
          <w:rPr>
            <w:rFonts w:ascii="宋体" w:hAnsi="宋体" w:hint="eastAsia"/>
            <w:szCs w:val="24"/>
          </w:rPr>
          <w:t>试验、</w:t>
        </w:r>
      </w:ins>
      <w:ins w:id="355" w:author="王永明" w:date="2020-08-08T12:52:00Z">
        <w:r>
          <w:rPr>
            <w:rFonts w:ascii="宋体" w:hAnsi="宋体" w:hint="eastAsia"/>
            <w:szCs w:val="24"/>
          </w:rPr>
          <w:t>滑坡分析方法难以</w:t>
        </w:r>
        <w:r>
          <w:rPr>
            <w:rFonts w:ascii="宋体" w:hAnsi="宋体"/>
            <w:szCs w:val="24"/>
          </w:rPr>
          <w:t>适用</w:t>
        </w:r>
      </w:ins>
      <w:ins w:id="356" w:author="王永明" w:date="2020-08-08T12:55:00Z">
        <w:r>
          <w:rPr>
            <w:rFonts w:ascii="宋体" w:hAnsi="宋体" w:hint="eastAsia"/>
            <w:szCs w:val="24"/>
          </w:rPr>
          <w:t>，受纳场</w:t>
        </w:r>
        <w:r w:rsidRPr="007E7919">
          <w:rPr>
            <w:rFonts w:hint="eastAsia"/>
          </w:rPr>
          <w:t>工程</w:t>
        </w:r>
        <w:r w:rsidRPr="007E7919">
          <w:t>设计、安全监控、施工过程</w:t>
        </w:r>
        <w:r w:rsidRPr="007E7919">
          <w:rPr>
            <w:rFonts w:hint="eastAsia"/>
          </w:rPr>
          <w:t>物料</w:t>
        </w:r>
        <w:r w:rsidRPr="007E7919">
          <w:t>控制</w:t>
        </w:r>
        <w:r w:rsidRPr="007E7919">
          <w:rPr>
            <w:rFonts w:hint="eastAsia"/>
          </w:rPr>
          <w:t>等</w:t>
        </w:r>
        <w:r w:rsidRPr="007E7919">
          <w:t>方面尚未有</w:t>
        </w:r>
      </w:ins>
      <w:ins w:id="357" w:author="王永明" w:date="2020-08-08T12:57:00Z">
        <w:r>
          <w:rPr>
            <w:rFonts w:hint="eastAsia"/>
          </w:rPr>
          <w:t>专门</w:t>
        </w:r>
      </w:ins>
      <w:ins w:id="358" w:author="王永明" w:date="2020-08-08T12:55:00Z">
        <w:r w:rsidRPr="007E7919">
          <w:t>规程规范、</w:t>
        </w:r>
        <w:r w:rsidRPr="007E7919">
          <w:rPr>
            <w:rFonts w:hint="eastAsia"/>
          </w:rPr>
          <w:t>设计</w:t>
        </w:r>
        <w:r w:rsidRPr="007E7919">
          <w:t>指南</w:t>
        </w:r>
        <w:r w:rsidRPr="007E7919">
          <w:rPr>
            <w:rFonts w:hint="eastAsia"/>
          </w:rPr>
          <w:t>作为</w:t>
        </w:r>
        <w:r w:rsidRPr="007E7919">
          <w:t>指导性体系和文件</w:t>
        </w:r>
      </w:ins>
      <w:ins w:id="359" w:author="王永明" w:date="2020-08-08T12:57:00Z">
        <w:r>
          <w:rPr>
            <w:rFonts w:hint="eastAsia"/>
          </w:rPr>
          <w:t>。</w:t>
        </w:r>
      </w:ins>
      <w:ins w:id="360" w:author="王永明" w:date="2020-08-08T12:52:00Z">
        <w:r>
          <w:rPr>
            <w:rFonts w:hint="eastAsia"/>
          </w:rPr>
          <w:t>一方面</w:t>
        </w:r>
        <w:r>
          <w:t>，</w:t>
        </w:r>
        <w:r>
          <w:rPr>
            <w:rFonts w:hint="eastAsia"/>
          </w:rPr>
          <w:t>无法及时</w:t>
        </w:r>
        <w:r>
          <w:t>更新</w:t>
        </w:r>
        <w:r>
          <w:rPr>
            <w:rFonts w:hint="eastAsia"/>
          </w:rPr>
          <w:t>受纳场尚余</w:t>
        </w:r>
        <w:r>
          <w:t>空间、现存料</w:t>
        </w:r>
        <w:r>
          <w:rPr>
            <w:rFonts w:hint="eastAsia"/>
          </w:rPr>
          <w:t>量，</w:t>
        </w:r>
        <w:r>
          <w:t>难以</w:t>
        </w:r>
        <w:r>
          <w:rPr>
            <w:rFonts w:hint="eastAsia"/>
          </w:rPr>
          <w:t>支持制定准确</w:t>
        </w:r>
        <w:r>
          <w:t>的调运</w:t>
        </w:r>
        <w:r>
          <w:rPr>
            <w:rFonts w:hint="eastAsia"/>
          </w:rPr>
          <w:t>计划；另一方面，无法实时了解料堆</w:t>
        </w:r>
        <w:r>
          <w:t>的稳定</w:t>
        </w:r>
        <w:r>
          <w:rPr>
            <w:rFonts w:hint="eastAsia"/>
          </w:rPr>
          <w:t>状态，难以支持加固或</w:t>
        </w:r>
        <w:r>
          <w:t>处理</w:t>
        </w:r>
        <w:r>
          <w:rPr>
            <w:rFonts w:hint="eastAsia"/>
          </w:rPr>
          <w:t>决策、</w:t>
        </w:r>
        <w:r>
          <w:t>保证</w:t>
        </w:r>
        <w:r>
          <w:rPr>
            <w:rFonts w:hint="eastAsia"/>
          </w:rPr>
          <w:t>受纳场</w:t>
        </w:r>
        <w:r>
          <w:t>堆存安全</w:t>
        </w:r>
        <w:r w:rsidRPr="007E32CC">
          <w:rPr>
            <w:rFonts w:hint="eastAsia"/>
            <w:b/>
          </w:rPr>
          <w:t>，</w:t>
        </w:r>
      </w:ins>
      <w:ins w:id="361" w:author="王永明" w:date="2020-08-08T13:00:00Z">
        <w:r w:rsidR="009A09C1">
          <w:rPr>
            <w:rFonts w:hint="eastAsia"/>
            <w:b/>
          </w:rPr>
          <w:t>大型</w:t>
        </w:r>
      </w:ins>
      <w:ins w:id="362" w:author="王永明" w:date="2020-08-08T12:52:00Z">
        <w:r>
          <w:rPr>
            <w:rFonts w:hint="eastAsia"/>
            <w:b/>
            <w:color w:val="000000"/>
            <w:szCs w:val="21"/>
          </w:rPr>
          <w:t>受纳</w:t>
        </w:r>
        <w:r>
          <w:rPr>
            <w:b/>
            <w:color w:val="000000"/>
            <w:szCs w:val="21"/>
          </w:rPr>
          <w:t>场</w:t>
        </w:r>
        <w:r>
          <w:rPr>
            <w:rFonts w:hint="eastAsia"/>
            <w:b/>
            <w:color w:val="000000"/>
            <w:szCs w:val="21"/>
          </w:rPr>
          <w:t>缺乏安全</w:t>
        </w:r>
      </w:ins>
      <w:ins w:id="363" w:author="王永明" w:date="2020-08-08T12:56:00Z">
        <w:r>
          <w:rPr>
            <w:rFonts w:hint="eastAsia"/>
            <w:b/>
            <w:color w:val="000000"/>
            <w:szCs w:val="21"/>
          </w:rPr>
          <w:t>分析技术与</w:t>
        </w:r>
      </w:ins>
      <w:ins w:id="364" w:author="王永明" w:date="2020-08-08T13:00:00Z">
        <w:r w:rsidR="009A09C1">
          <w:rPr>
            <w:b/>
            <w:color w:val="000000"/>
            <w:szCs w:val="21"/>
          </w:rPr>
          <w:t>智能</w:t>
        </w:r>
      </w:ins>
      <w:ins w:id="365" w:author="王永明" w:date="2020-08-08T12:52:00Z">
        <w:r>
          <w:rPr>
            <w:b/>
            <w:color w:val="000000"/>
            <w:szCs w:val="21"/>
          </w:rPr>
          <w:t>管理</w:t>
        </w:r>
        <w:r>
          <w:rPr>
            <w:rFonts w:hint="eastAsia"/>
            <w:b/>
            <w:color w:val="000000"/>
            <w:szCs w:val="21"/>
          </w:rPr>
          <w:t>手段</w:t>
        </w:r>
        <w:r>
          <w:rPr>
            <w:b/>
            <w:color w:val="000000"/>
            <w:szCs w:val="21"/>
          </w:rPr>
          <w:t>。</w:t>
        </w:r>
      </w:ins>
    </w:p>
    <w:p w14:paraId="4F35CA16" w14:textId="059E6D56" w:rsidR="00F11FDF" w:rsidRDefault="00F11FDF" w:rsidP="007E7919">
      <w:pPr>
        <w:pStyle w:val="af3"/>
        <w:spacing w:before="156" w:after="156"/>
        <w:ind w:firstLine="480"/>
        <w:rPr>
          <w:ins w:id="366" w:author="王永明" w:date="2020-08-08T12:52:00Z"/>
          <w:rFonts w:hint="eastAsia"/>
        </w:rPr>
      </w:pPr>
      <w:ins w:id="367" w:author="王永明" w:date="2020-08-08T12:57:00Z">
        <w:r>
          <w:rPr>
            <w:rFonts w:hint="eastAsia"/>
          </w:rPr>
          <w:t>综上</w:t>
        </w:r>
        <w:r>
          <w:t>，</w:t>
        </w:r>
        <w:r>
          <w:rPr>
            <w:rFonts w:hint="eastAsia"/>
          </w:rPr>
          <w:t>目前</w:t>
        </w:r>
        <w:r w:rsidRPr="00F41678">
          <w:rPr>
            <w:rFonts w:hint="eastAsia"/>
          </w:rPr>
          <w:t>一般的余泥渣土管理系统</w:t>
        </w:r>
        <w:r>
          <w:rPr>
            <w:rFonts w:hint="eastAsia"/>
          </w:rPr>
          <w:t>，仅从</w:t>
        </w:r>
        <w:r w:rsidRPr="003813D6">
          <w:rPr>
            <w:rFonts w:hint="eastAsia"/>
          </w:rPr>
          <w:t>项目</w:t>
        </w:r>
        <w:r>
          <w:rPr>
            <w:rFonts w:hint="eastAsia"/>
          </w:rPr>
          <w:t>余泥渣土处置角度，靠</w:t>
        </w:r>
        <w:r w:rsidRPr="003813D6">
          <w:rPr>
            <w:rFonts w:hint="eastAsia"/>
          </w:rPr>
          <w:t>各</w:t>
        </w:r>
        <w:r>
          <w:rPr>
            <w:rFonts w:hint="eastAsia"/>
          </w:rPr>
          <w:t>项目自发管理</w:t>
        </w:r>
        <w:r w:rsidRPr="003813D6">
          <w:rPr>
            <w:rFonts w:hint="eastAsia"/>
          </w:rPr>
          <w:t>，</w:t>
        </w:r>
        <w:r>
          <w:rPr>
            <w:rFonts w:hint="eastAsia"/>
          </w:rPr>
          <w:t>以期实现项目</w:t>
        </w:r>
        <w:r>
          <w:t>级</w:t>
        </w:r>
        <w:r w:rsidRPr="003813D6">
          <w:rPr>
            <w:rFonts w:hint="eastAsia"/>
          </w:rPr>
          <w:t>成本优化</w:t>
        </w:r>
        <w:r>
          <w:rPr>
            <w:rFonts w:hint="eastAsia"/>
          </w:rPr>
          <w:t>，</w:t>
        </w:r>
        <w:r w:rsidRPr="00FA6937">
          <w:rPr>
            <w:rFonts w:hint="eastAsia"/>
            <w:b/>
            <w:color w:val="000000"/>
            <w:szCs w:val="21"/>
          </w:rPr>
          <w:t>未从跨行业项目群的角度构建余泥渣土调运优化问题</w:t>
        </w:r>
        <w:r w:rsidRPr="00FA6937">
          <w:rPr>
            <w:rFonts w:hint="eastAsia"/>
          </w:rPr>
          <w:t>；</w:t>
        </w:r>
        <w:r w:rsidRPr="00F41678">
          <w:rPr>
            <w:rFonts w:hint="eastAsia"/>
          </w:rPr>
          <w:t>未考虑余泥渣土的资源化处置措施</w:t>
        </w:r>
        <w:r>
          <w:rPr>
            <w:rFonts w:hint="eastAsia"/>
          </w:rPr>
          <w:t>、</w:t>
        </w:r>
        <w:r>
          <w:t>也</w:t>
        </w:r>
        <w:r w:rsidRPr="00F41678">
          <w:rPr>
            <w:rFonts w:hint="eastAsia"/>
          </w:rPr>
          <w:t>未考虑余泥渣土的中转和再利用等处置方式</w:t>
        </w:r>
        <w:r>
          <w:rPr>
            <w:rFonts w:hint="eastAsia"/>
          </w:rPr>
          <w:t>，</w:t>
        </w:r>
        <w:r w:rsidRPr="00FA6937">
          <w:rPr>
            <w:b/>
            <w:color w:val="000000"/>
            <w:szCs w:val="21"/>
          </w:rPr>
          <w:t>难以保证</w:t>
        </w:r>
        <w:r w:rsidRPr="00FA6937">
          <w:rPr>
            <w:rFonts w:hint="eastAsia"/>
            <w:b/>
            <w:color w:val="000000"/>
            <w:szCs w:val="21"/>
          </w:rPr>
          <w:t>余泥渣土处置和调运方案的合理性和经济性</w:t>
        </w:r>
        <w:r w:rsidRPr="00FA6937">
          <w:rPr>
            <w:rStyle w:val="af7"/>
            <w:rFonts w:hint="eastAsia"/>
            <w:color w:val="auto"/>
          </w:rPr>
          <w:t>；</w:t>
        </w:r>
        <w:r w:rsidRPr="00F41678">
          <w:rPr>
            <w:rFonts w:hint="eastAsia"/>
          </w:rPr>
          <w:t>对于涉及时、空、质、量多维条件的余泥渣土的运筹管理优化问题</w:t>
        </w:r>
        <w:r>
          <w:rPr>
            <w:rFonts w:hint="eastAsia"/>
          </w:rPr>
          <w:t>，</w:t>
        </w:r>
        <w:r w:rsidRPr="00FA6937">
          <w:rPr>
            <w:rFonts w:hint="eastAsia"/>
            <w:b/>
            <w:color w:val="000000"/>
            <w:szCs w:val="21"/>
          </w:rPr>
          <w:t>缺乏</w:t>
        </w:r>
        <w:r w:rsidRPr="00FA6937">
          <w:rPr>
            <w:b/>
            <w:color w:val="000000"/>
            <w:szCs w:val="21"/>
          </w:rPr>
          <w:t>智能调配</w:t>
        </w:r>
        <w:r w:rsidRPr="00FA6937">
          <w:rPr>
            <w:rFonts w:hint="eastAsia"/>
            <w:b/>
            <w:color w:val="000000"/>
            <w:szCs w:val="21"/>
          </w:rPr>
          <w:t>模型</w:t>
        </w:r>
        <w:r w:rsidRPr="00FA6937">
          <w:rPr>
            <w:rStyle w:val="af7"/>
            <w:rFonts w:hint="eastAsia"/>
            <w:color w:val="auto"/>
          </w:rPr>
          <w:t>；</w:t>
        </w:r>
        <w:r w:rsidRPr="00F41678">
          <w:rPr>
            <w:rFonts w:hint="eastAsia"/>
          </w:rPr>
          <w:t>对于</w:t>
        </w:r>
        <w:r>
          <w:rPr>
            <w:rFonts w:hint="eastAsia"/>
          </w:rPr>
          <w:t>复杂</w:t>
        </w:r>
        <w:r>
          <w:t>的城市运渣交通条件，</w:t>
        </w:r>
        <w:r w:rsidRPr="00FA6937">
          <w:rPr>
            <w:rFonts w:hint="eastAsia"/>
            <w:b/>
            <w:color w:val="000000"/>
            <w:szCs w:val="21"/>
          </w:rPr>
          <w:t>缺乏</w:t>
        </w:r>
        <w:r w:rsidRPr="00FA6937">
          <w:rPr>
            <w:b/>
            <w:color w:val="000000"/>
            <w:szCs w:val="21"/>
          </w:rPr>
          <w:t>运</w:t>
        </w:r>
        <w:r w:rsidRPr="00FA6937">
          <w:rPr>
            <w:rFonts w:hint="eastAsia"/>
            <w:b/>
            <w:color w:val="000000"/>
            <w:szCs w:val="21"/>
          </w:rPr>
          <w:t>渣路线智能</w:t>
        </w:r>
        <w:r w:rsidRPr="00FA6937">
          <w:rPr>
            <w:b/>
            <w:color w:val="000000"/>
            <w:szCs w:val="21"/>
          </w:rPr>
          <w:t>规划</w:t>
        </w:r>
        <w:r w:rsidRPr="00FA6937">
          <w:rPr>
            <w:rFonts w:hint="eastAsia"/>
            <w:b/>
            <w:color w:val="000000"/>
            <w:szCs w:val="21"/>
          </w:rPr>
          <w:t>方法</w:t>
        </w:r>
        <w:r w:rsidRPr="00FA6937">
          <w:rPr>
            <w:rStyle w:val="af7"/>
            <w:rFonts w:hint="eastAsia"/>
            <w:color w:val="auto"/>
          </w:rPr>
          <w:t>；</w:t>
        </w:r>
        <w:r w:rsidRPr="007E32CC">
          <w:rPr>
            <w:rFonts w:hint="eastAsia"/>
          </w:rPr>
          <w:t>对于</w:t>
        </w:r>
        <w:r>
          <w:rPr>
            <w:rFonts w:hint="eastAsia"/>
          </w:rPr>
          <w:t>余泥渣土</w:t>
        </w:r>
        <w:r>
          <w:t>资源化，有待</w:t>
        </w:r>
        <w:r w:rsidRPr="00B31234">
          <w:rPr>
            <w:rFonts w:hint="eastAsia"/>
            <w:b/>
            <w:bCs/>
            <w:szCs w:val="24"/>
          </w:rPr>
          <w:t>研发</w:t>
        </w:r>
        <w:r>
          <w:rPr>
            <w:rFonts w:hint="eastAsia"/>
            <w:b/>
            <w:bCs/>
            <w:szCs w:val="24"/>
          </w:rPr>
          <w:t>针对性</w:t>
        </w:r>
        <w:r>
          <w:rPr>
            <w:b/>
            <w:bCs/>
            <w:szCs w:val="24"/>
          </w:rPr>
          <w:t>的</w:t>
        </w:r>
        <w:r w:rsidRPr="00B31234">
          <w:rPr>
            <w:rFonts w:hint="eastAsia"/>
            <w:b/>
            <w:bCs/>
            <w:szCs w:val="24"/>
          </w:rPr>
          <w:t>绿色环保、高效经济</w:t>
        </w:r>
        <w:r>
          <w:rPr>
            <w:rFonts w:hint="eastAsia"/>
            <w:b/>
            <w:bCs/>
            <w:szCs w:val="24"/>
          </w:rPr>
          <w:t>的</w:t>
        </w:r>
        <w:r w:rsidRPr="00B31234">
          <w:rPr>
            <w:rFonts w:hint="eastAsia"/>
            <w:b/>
            <w:bCs/>
            <w:szCs w:val="24"/>
          </w:rPr>
          <w:t>固化剂</w:t>
        </w:r>
        <w:r w:rsidRPr="007E32CC">
          <w:t>；</w:t>
        </w:r>
        <w:r w:rsidRPr="00F41678">
          <w:rPr>
            <w:rFonts w:hint="eastAsia"/>
          </w:rPr>
          <w:t>对于</w:t>
        </w:r>
        <w:r>
          <w:rPr>
            <w:rFonts w:hint="eastAsia"/>
          </w:rPr>
          <w:t>受纳场</w:t>
        </w:r>
        <w:r>
          <w:t>的堆存</w:t>
        </w:r>
        <w:r>
          <w:rPr>
            <w:rFonts w:hint="eastAsia"/>
          </w:rPr>
          <w:t>量</w:t>
        </w:r>
        <w:r>
          <w:lastRenderedPageBreak/>
          <w:t>和堆存安全</w:t>
        </w:r>
        <w:r>
          <w:rPr>
            <w:rFonts w:hint="eastAsia"/>
          </w:rPr>
          <w:t>，</w:t>
        </w:r>
        <w:r>
          <w:rPr>
            <w:rFonts w:hint="eastAsia"/>
            <w:b/>
            <w:color w:val="000000"/>
            <w:szCs w:val="21"/>
          </w:rPr>
          <w:t>缺乏受纳</w:t>
        </w:r>
        <w:r>
          <w:rPr>
            <w:b/>
            <w:color w:val="000000"/>
            <w:szCs w:val="21"/>
          </w:rPr>
          <w:t>场</w:t>
        </w:r>
      </w:ins>
      <w:ins w:id="368" w:author="王永明" w:date="2020-08-08T13:01:00Z">
        <w:r w:rsidR="005F7A05">
          <w:rPr>
            <w:rFonts w:hint="eastAsia"/>
            <w:b/>
            <w:color w:val="000000"/>
            <w:szCs w:val="21"/>
          </w:rPr>
          <w:t>安全分析技术及</w:t>
        </w:r>
      </w:ins>
      <w:ins w:id="369" w:author="王永明" w:date="2020-08-08T12:57:00Z">
        <w:r>
          <w:rPr>
            <w:b/>
            <w:color w:val="000000"/>
            <w:szCs w:val="21"/>
          </w:rPr>
          <w:t>智能</w:t>
        </w:r>
        <w:r>
          <w:rPr>
            <w:rFonts w:hint="eastAsia"/>
            <w:b/>
            <w:color w:val="000000"/>
            <w:szCs w:val="21"/>
          </w:rPr>
          <w:t>安全</w:t>
        </w:r>
        <w:r>
          <w:rPr>
            <w:b/>
            <w:color w:val="000000"/>
            <w:szCs w:val="21"/>
          </w:rPr>
          <w:t>管理</w:t>
        </w:r>
        <w:r>
          <w:rPr>
            <w:rFonts w:hint="eastAsia"/>
            <w:b/>
            <w:color w:val="000000"/>
            <w:szCs w:val="21"/>
          </w:rPr>
          <w:t>手段。</w:t>
        </w:r>
      </w:ins>
    </w:p>
    <w:p w14:paraId="0A8E57FE" w14:textId="3CF695B2" w:rsidR="00DF012D" w:rsidRPr="00342602" w:rsidDel="00F11FDF" w:rsidRDefault="009A192E" w:rsidP="007E7919">
      <w:pPr>
        <w:pStyle w:val="af3"/>
        <w:spacing w:before="156" w:after="156"/>
        <w:ind w:firstLine="480"/>
        <w:rPr>
          <w:del w:id="370" w:author="王永明" w:date="2020-08-08T12:57:00Z"/>
        </w:rPr>
      </w:pPr>
      <w:del w:id="371" w:author="王永明" w:date="2020-08-08T12:57:00Z">
        <w:r w:rsidDel="00F11FDF">
          <w:rPr>
            <w:rFonts w:hint="eastAsia"/>
          </w:rPr>
          <w:delText>余泥</w:delText>
        </w:r>
        <w:r w:rsidR="00DF012D" w:rsidRPr="00342602" w:rsidDel="00F11FDF">
          <w:rPr>
            <w:rFonts w:hint="eastAsia"/>
          </w:rPr>
          <w:delText>渣土</w:delText>
        </w:r>
        <w:r w:rsidDel="00F11FDF">
          <w:rPr>
            <w:rFonts w:hint="eastAsia"/>
          </w:rPr>
          <w:delText>受纳</w:delText>
        </w:r>
        <w:r w:rsidR="00DF012D" w:rsidRPr="00342602" w:rsidDel="00F11FDF">
          <w:rPr>
            <w:rFonts w:hint="eastAsia"/>
          </w:rPr>
          <w:delText>场具有堆填体积逐渐增大和坡型不断变化的特征，</w:delText>
        </w:r>
        <w:r w:rsidR="00DF012D" w:rsidRPr="00342602" w:rsidDel="00F11FDF">
          <w:rPr>
            <w:rFonts w:hint="eastAsia"/>
            <w:b/>
            <w:bCs/>
          </w:rPr>
          <w:delText>导致坡体物理力学性质、水文地质结构和地下水渗流场不断演化</w:delText>
        </w:r>
        <w:r w:rsidR="00DF012D" w:rsidRPr="00342602" w:rsidDel="00F11FDF">
          <w:rPr>
            <w:rFonts w:hint="eastAsia"/>
          </w:rPr>
          <w:delText>，因此，与传统自然滑坡分析方法不同，渣土场滑坡的边界条件和稳定性分析方法具有</w:delText>
        </w:r>
        <w:r w:rsidR="00DF012D" w:rsidRPr="00342602" w:rsidDel="00F11FDF">
          <w:rPr>
            <w:rFonts w:hint="eastAsia"/>
            <w:b/>
            <w:bCs/>
          </w:rPr>
          <w:delText>动态性</w:delText>
        </w:r>
        <w:r w:rsidR="00AF61DB" w:rsidRPr="00342602" w:rsidDel="00F11FDF">
          <w:rPr>
            <w:rFonts w:hint="eastAsia"/>
          </w:rPr>
          <w:delText>，特点如下：</w:delText>
        </w:r>
      </w:del>
    </w:p>
    <w:p w14:paraId="11D267F8" w14:textId="6B819A0C" w:rsidR="00DF012D" w:rsidRPr="007E7919" w:rsidDel="00F11FDF" w:rsidRDefault="00FC20AB" w:rsidP="007E7919">
      <w:pPr>
        <w:pStyle w:val="af3"/>
        <w:spacing w:before="156" w:after="156"/>
        <w:ind w:firstLine="480"/>
        <w:rPr>
          <w:del w:id="372" w:author="王永明" w:date="2020-08-08T12:57:00Z"/>
        </w:rPr>
      </w:pPr>
      <w:del w:id="373" w:author="王永明" w:date="2020-08-08T12:57:00Z">
        <w:r w:rsidDel="00F11FDF">
          <w:rPr>
            <w:rFonts w:hint="eastAsia"/>
          </w:rPr>
          <w:delText xml:space="preserve">(1) </w:delText>
        </w:r>
        <w:r w:rsidR="00DF012D" w:rsidRPr="007E7919" w:rsidDel="00F11FDF">
          <w:rPr>
            <w:rFonts w:hint="eastAsia"/>
          </w:rPr>
          <w:delText>工程</w:delText>
        </w:r>
        <w:r w:rsidR="00802E49" w:rsidDel="00F11FDF">
          <w:rPr>
            <w:rFonts w:hint="eastAsia"/>
          </w:rPr>
          <w:delText>渣土余泥来源极广，</w:delText>
        </w:r>
        <w:r w:rsidR="00DF012D" w:rsidRPr="007E7919" w:rsidDel="00F11FDF">
          <w:delText>性质复杂</w:delText>
        </w:r>
        <w:r w:rsidR="00DF012D" w:rsidRPr="007E7919" w:rsidDel="00F11FDF">
          <w:rPr>
            <w:rFonts w:hint="eastAsia"/>
          </w:rPr>
          <w:delText>，</w:delText>
        </w:r>
        <w:r w:rsidR="00802E49" w:rsidDel="00F11FDF">
          <w:rPr>
            <w:rFonts w:hint="eastAsia"/>
          </w:rPr>
          <w:delText>物理力学</w:delText>
        </w:r>
        <w:r w:rsidR="00DF012D" w:rsidRPr="007E7919" w:rsidDel="00F11FDF">
          <w:delText>参数选取难度大。</w:delText>
        </w:r>
      </w:del>
    </w:p>
    <w:p w14:paraId="4FEB4D84" w14:textId="69479700" w:rsidR="00DF012D" w:rsidRPr="007E7919" w:rsidDel="00F11FDF" w:rsidRDefault="00FC20AB" w:rsidP="007E7919">
      <w:pPr>
        <w:pStyle w:val="af3"/>
        <w:spacing w:before="156" w:after="156"/>
        <w:ind w:firstLine="480"/>
        <w:rPr>
          <w:del w:id="374" w:author="王永明" w:date="2020-08-08T12:57:00Z"/>
        </w:rPr>
      </w:pPr>
      <w:del w:id="375" w:author="王永明" w:date="2020-08-08T12:57:00Z">
        <w:r w:rsidDel="00F11FDF">
          <w:rPr>
            <w:rFonts w:hint="eastAsia"/>
          </w:rPr>
          <w:delText xml:space="preserve">(2) </w:delText>
        </w:r>
        <w:r w:rsidR="00DF012D" w:rsidRPr="007E7919" w:rsidDel="00F11FDF">
          <w:rPr>
            <w:rFonts w:hint="eastAsia"/>
          </w:rPr>
          <w:delText>暴雨</w:delText>
        </w:r>
        <w:r w:rsidR="00DF012D" w:rsidRPr="007E7919" w:rsidDel="00F11FDF">
          <w:delText>、台汛期雨量充沛，受纳场成灾机理尚未探寻清楚。</w:delText>
        </w:r>
      </w:del>
    </w:p>
    <w:p w14:paraId="1109922E" w14:textId="7D3E3AA7" w:rsidR="00DF012D" w:rsidRPr="007E7919" w:rsidDel="00F11FDF" w:rsidRDefault="00FC20AB" w:rsidP="007E7919">
      <w:pPr>
        <w:pStyle w:val="af3"/>
        <w:spacing w:before="156" w:after="156"/>
        <w:ind w:firstLine="480"/>
        <w:rPr>
          <w:del w:id="376" w:author="王永明" w:date="2020-08-08T12:57:00Z"/>
        </w:rPr>
      </w:pPr>
      <w:del w:id="377" w:author="王永明" w:date="2020-08-08T12:57:00Z">
        <w:r w:rsidDel="00F11FDF">
          <w:rPr>
            <w:rFonts w:hint="eastAsia"/>
          </w:rPr>
          <w:delText xml:space="preserve">(3) </w:delText>
        </w:r>
        <w:r w:rsidR="00DF012D" w:rsidRPr="007E7919" w:rsidDel="00F11FDF">
          <w:rPr>
            <w:rFonts w:hint="eastAsia"/>
          </w:rPr>
          <w:delText>受纳场物源</w:delText>
        </w:r>
        <w:r w:rsidR="00DF012D" w:rsidRPr="007E7919" w:rsidDel="00F11FDF">
          <w:delText>性质、荷载性质复杂，以往的分析手段尚难以反映</w:delText>
        </w:r>
        <w:r w:rsidR="00802E49" w:rsidDel="00F11FDF">
          <w:rPr>
            <w:rFonts w:hint="eastAsia"/>
          </w:rPr>
          <w:delText>余泥渣土堆填空间分布</w:delText>
        </w:r>
        <w:r w:rsidR="00DF012D" w:rsidRPr="007E7919" w:rsidDel="00F11FDF">
          <w:delText>的</w:delText>
        </w:r>
        <w:r w:rsidR="00802E49" w:rsidDel="00F11FDF">
          <w:rPr>
            <w:rFonts w:hint="eastAsia"/>
          </w:rPr>
          <w:delText>变异性</w:delText>
        </w:r>
        <w:r w:rsidR="00DF012D" w:rsidRPr="007E7919" w:rsidDel="00F11FDF">
          <w:delText>。</w:delText>
        </w:r>
      </w:del>
    </w:p>
    <w:p w14:paraId="37399E4B" w14:textId="5DE6B2DB" w:rsidR="00DF012D" w:rsidRPr="007E7919" w:rsidDel="00F11FDF" w:rsidRDefault="00FC20AB" w:rsidP="007E7919">
      <w:pPr>
        <w:pStyle w:val="af3"/>
        <w:spacing w:before="156" w:after="156"/>
        <w:ind w:firstLine="480"/>
        <w:rPr>
          <w:del w:id="378" w:author="王永明" w:date="2020-08-08T12:57:00Z"/>
        </w:rPr>
      </w:pPr>
      <w:del w:id="379" w:author="王永明" w:date="2020-08-08T12:57:00Z">
        <w:r w:rsidDel="00F11FDF">
          <w:rPr>
            <w:rFonts w:hint="eastAsia"/>
          </w:rPr>
          <w:delText xml:space="preserve">(4) </w:delText>
        </w:r>
        <w:r w:rsidR="00DF012D" w:rsidRPr="007E7919" w:rsidDel="00F11FDF">
          <w:rPr>
            <w:rFonts w:hint="eastAsia"/>
          </w:rPr>
          <w:delText>工程</w:delText>
        </w:r>
        <w:r w:rsidR="00DF012D" w:rsidRPr="007E7919" w:rsidDel="00F11FDF">
          <w:delText>设计、安全监控、施工过程</w:delText>
        </w:r>
        <w:r w:rsidR="00DF012D" w:rsidRPr="007E7919" w:rsidDel="00F11FDF">
          <w:rPr>
            <w:rFonts w:hint="eastAsia"/>
          </w:rPr>
          <w:delText>物料</w:delText>
        </w:r>
        <w:r w:rsidR="00DF012D" w:rsidRPr="007E7919" w:rsidDel="00F11FDF">
          <w:delText>控制</w:delText>
        </w:r>
        <w:r w:rsidR="00DF012D" w:rsidRPr="007E7919" w:rsidDel="00F11FDF">
          <w:rPr>
            <w:rFonts w:hint="eastAsia"/>
          </w:rPr>
          <w:delText>等</w:delText>
        </w:r>
        <w:r w:rsidR="00DF012D" w:rsidRPr="007E7919" w:rsidDel="00F11FDF">
          <w:delText>方面尚未有相关规程规范、</w:delText>
        </w:r>
        <w:r w:rsidR="00DF012D" w:rsidRPr="007E7919" w:rsidDel="00F11FDF">
          <w:rPr>
            <w:rFonts w:hint="eastAsia"/>
          </w:rPr>
          <w:delText>设计</w:delText>
        </w:r>
        <w:r w:rsidR="00DF012D" w:rsidRPr="007E7919" w:rsidDel="00F11FDF">
          <w:delText>指南</w:delText>
        </w:r>
        <w:r w:rsidR="00DF012D" w:rsidRPr="007E7919" w:rsidDel="00F11FDF">
          <w:rPr>
            <w:rFonts w:hint="eastAsia"/>
          </w:rPr>
          <w:delText>作为</w:delText>
        </w:r>
        <w:r w:rsidR="00DF012D" w:rsidRPr="007E7919" w:rsidDel="00F11FDF">
          <w:delText>指导性体系和文件。</w:delText>
        </w:r>
      </w:del>
    </w:p>
    <w:p w14:paraId="387A63D6" w14:textId="20190842" w:rsidR="00DF012D" w:rsidRPr="007E7919" w:rsidDel="00F11FDF" w:rsidRDefault="00DF012D" w:rsidP="007E7919">
      <w:pPr>
        <w:pStyle w:val="af3"/>
        <w:spacing w:before="156" w:after="156"/>
        <w:ind w:firstLine="480"/>
        <w:rPr>
          <w:del w:id="380" w:author="王永明" w:date="2020-08-08T12:57:00Z"/>
        </w:rPr>
      </w:pPr>
      <w:del w:id="381" w:author="王永明" w:date="2020-08-08T12:57:00Z">
        <w:r w:rsidRPr="007E7919" w:rsidDel="00F11FDF">
          <w:rPr>
            <w:rFonts w:hint="eastAsia"/>
          </w:rPr>
          <w:delText>就浙江省而言，工程渣土以淤泥、淤泥质软土为主，其物理力学性质差，堆填体的稳定安全问题尤为突出，浙江省地貌类型多样，有山区、丘陵、盆地平原及岛屿区，工程设计、施工亟需相关规范进行指导。浙江省各地市纷纷出台地方工程渣土管理实施办法等文件规范工程渣土的处置，但是这些规定办法等侧重于工程渣土的管理、运输等方面，对工程渣土的安全堆填技术较少涉及，难以用于指导工程实践。</w:delText>
        </w:r>
      </w:del>
    </w:p>
    <w:p w14:paraId="4A54D23F" w14:textId="77777777" w:rsidR="00DF012D" w:rsidRPr="00342602" w:rsidRDefault="00DF012D" w:rsidP="007E7919">
      <w:pPr>
        <w:pStyle w:val="aff3"/>
        <w:spacing w:after="156"/>
      </w:pPr>
      <w:bookmarkStart w:id="382" w:name="_Toc47740787"/>
      <w:r w:rsidRPr="00342602">
        <w:rPr>
          <w:rFonts w:hint="eastAsia"/>
        </w:rPr>
        <w:t>1</w:t>
      </w:r>
      <w:r w:rsidRPr="00342602">
        <w:t xml:space="preserve">.2  </w:t>
      </w:r>
      <w:r w:rsidRPr="00342602">
        <w:rPr>
          <w:rFonts w:hint="eastAsia"/>
        </w:rPr>
        <w:t>国内外研究现状和发展动态</w:t>
      </w:r>
      <w:bookmarkEnd w:id="382"/>
    </w:p>
    <w:p w14:paraId="33129BFF" w14:textId="77777777" w:rsidR="00DF012D" w:rsidRPr="00342602" w:rsidRDefault="00DF012D" w:rsidP="007E7919">
      <w:pPr>
        <w:pStyle w:val="aff5"/>
      </w:pPr>
      <w:bookmarkStart w:id="383" w:name="_Toc47740788"/>
      <w:r w:rsidRPr="00342602">
        <w:rPr>
          <w:rFonts w:hint="eastAsia"/>
        </w:rPr>
        <w:t>1</w:t>
      </w:r>
      <w:r w:rsidRPr="00342602">
        <w:t>.2.1</w:t>
      </w:r>
      <w:r w:rsidRPr="00342602">
        <w:rPr>
          <w:rFonts w:hint="eastAsia"/>
        </w:rPr>
        <w:t>国内外工程建设副产物处置研究简况</w:t>
      </w:r>
      <w:bookmarkEnd w:id="383"/>
    </w:p>
    <w:p w14:paraId="08ACC450" w14:textId="65FDDD70" w:rsidR="00DF012D" w:rsidRPr="00342602" w:rsidRDefault="00DF012D" w:rsidP="007E7919">
      <w:pPr>
        <w:pStyle w:val="af3"/>
        <w:spacing w:before="156" w:after="156"/>
        <w:ind w:firstLine="480"/>
      </w:pPr>
      <w:r w:rsidRPr="00342602">
        <w:rPr>
          <w:rFonts w:hint="eastAsia"/>
        </w:rPr>
        <w:t>国外对建筑垃圾等工程建设副产物资源化利用</w:t>
      </w:r>
      <w:r w:rsidRPr="00342602">
        <w:t>方面</w:t>
      </w:r>
      <w:r w:rsidRPr="00342602">
        <w:rPr>
          <w:rFonts w:hint="eastAsia"/>
        </w:rPr>
        <w:t>的研究开展得很早，对余泥渣土处置的系统性研究开展得尚少。</w:t>
      </w:r>
      <w:r w:rsidRPr="00342602">
        <w:rPr>
          <w:rFonts w:hint="eastAsia"/>
        </w:rPr>
        <w:t>1</w:t>
      </w:r>
      <w:r w:rsidRPr="00342602">
        <w:t>946</w:t>
      </w:r>
      <w:r w:rsidRPr="00342602">
        <w:rPr>
          <w:rFonts w:hint="eastAsia"/>
        </w:rPr>
        <w:t>年前苏联学者</w:t>
      </w:r>
      <w:proofErr w:type="spellStart"/>
      <w:r w:rsidRPr="00342602">
        <w:rPr>
          <w:rFonts w:hint="eastAsia"/>
        </w:rPr>
        <w:t>Gl</w:t>
      </w:r>
      <w:r w:rsidRPr="00342602">
        <w:t>ushge</w:t>
      </w:r>
      <w:proofErr w:type="spellEnd"/>
      <w:r w:rsidRPr="00342602">
        <w:rPr>
          <w:rFonts w:hint="eastAsia"/>
        </w:rPr>
        <w:t>在世界范围内首次开展了对再生混凝土基本性能的研究，开启了建筑垃圾的再生利用研究的大门。荷兰代尔夫特大学（</w:t>
      </w:r>
      <w:r w:rsidRPr="00342602">
        <w:rPr>
          <w:rFonts w:hint="eastAsia"/>
        </w:rPr>
        <w:t>T</w:t>
      </w:r>
      <w:r w:rsidRPr="00342602">
        <w:t>U D</w:t>
      </w:r>
      <w:r w:rsidRPr="00342602">
        <w:rPr>
          <w:rFonts w:hint="eastAsia"/>
        </w:rPr>
        <w:t>e</w:t>
      </w:r>
      <w:r w:rsidRPr="00342602">
        <w:t>lft</w:t>
      </w:r>
      <w:r w:rsidRPr="00342602">
        <w:rPr>
          <w:rFonts w:hint="eastAsia"/>
        </w:rPr>
        <w:t>）着重研究了掺有再生骨料和无机结合料基层的特性与级配、混合料组成等因素关系。自从上世纪</w:t>
      </w:r>
      <w:r w:rsidRPr="00342602">
        <w:rPr>
          <w:rFonts w:hint="eastAsia"/>
        </w:rPr>
        <w:t>8</w:t>
      </w:r>
      <w:r w:rsidRPr="00342602">
        <w:t>0</w:t>
      </w:r>
      <w:r w:rsidRPr="00342602">
        <w:rPr>
          <w:rFonts w:hint="eastAsia"/>
        </w:rPr>
        <w:t>年代起，墨尔本和悉尼等城市开始利用再生骨料</w:t>
      </w:r>
      <w:r w:rsidR="00F5481D" w:rsidRPr="00342602">
        <w:rPr>
          <w:rFonts w:hint="eastAsia"/>
        </w:rPr>
        <w:t>，</w:t>
      </w:r>
      <w:r w:rsidRPr="00342602">
        <w:rPr>
          <w:rFonts w:hint="eastAsia"/>
        </w:rPr>
        <w:t>德国将再生混凝土大量应用于公路路面工程，北欧各国，如丹麦、芬兰、冰岛、挪威、瑞典等国于</w:t>
      </w:r>
      <w:r w:rsidRPr="00342602">
        <w:rPr>
          <w:rFonts w:hint="eastAsia"/>
        </w:rPr>
        <w:t>1</w:t>
      </w:r>
      <w:r w:rsidRPr="00342602">
        <w:t>989</w:t>
      </w:r>
      <w:r w:rsidRPr="00342602">
        <w:rPr>
          <w:rFonts w:hint="eastAsia"/>
        </w:rPr>
        <w:t>年实施了统一的北欧环境标准。</w:t>
      </w:r>
    </w:p>
    <w:p w14:paraId="338DEB16" w14:textId="659FFA89" w:rsidR="00DF012D" w:rsidRPr="00342602" w:rsidRDefault="00DF012D" w:rsidP="007E7919">
      <w:pPr>
        <w:pStyle w:val="af3"/>
        <w:spacing w:before="156" w:after="156"/>
        <w:ind w:firstLine="480"/>
      </w:pPr>
      <w:r w:rsidRPr="00342602">
        <w:rPr>
          <w:rFonts w:hint="eastAsia"/>
        </w:rPr>
        <w:t>2</w:t>
      </w:r>
      <w:r w:rsidRPr="00342602">
        <w:t>0</w:t>
      </w:r>
      <w:r w:rsidRPr="00342602">
        <w:rPr>
          <w:rFonts w:hint="eastAsia"/>
        </w:rPr>
        <w:t>世纪</w:t>
      </w:r>
      <w:r w:rsidRPr="00342602">
        <w:rPr>
          <w:rFonts w:hint="eastAsia"/>
        </w:rPr>
        <w:t>9</w:t>
      </w:r>
      <w:r w:rsidRPr="00342602">
        <w:t>0</w:t>
      </w:r>
      <w:r w:rsidRPr="00342602">
        <w:rPr>
          <w:rFonts w:hint="eastAsia"/>
        </w:rPr>
        <w:t>年代，国外关于</w:t>
      </w:r>
      <w:r w:rsidR="00F5481D" w:rsidRPr="00342602">
        <w:rPr>
          <w:rFonts w:hint="eastAsia"/>
        </w:rPr>
        <w:t>工程建设副产物</w:t>
      </w:r>
      <w:r w:rsidRPr="00342602">
        <w:rPr>
          <w:rFonts w:hint="eastAsia"/>
        </w:rPr>
        <w:t>资源化的深入研究主要体现在将建筑垃圾视为一种“放错位置的资源”，在确保建筑垃圾源头减量化的同时促进其资源化利用。在日本，对“建设副产物”的分类多达</w:t>
      </w:r>
      <w:r w:rsidRPr="00342602">
        <w:rPr>
          <w:rFonts w:hint="eastAsia"/>
        </w:rPr>
        <w:t>20</w:t>
      </w:r>
      <w:r w:rsidRPr="00342602">
        <w:rPr>
          <w:rFonts w:hint="eastAsia"/>
        </w:rPr>
        <w:t>多种，按照类别科学处理，新加坡则注重制定绿色建筑的标准，从源头上减少建筑垃圾的产生。</w:t>
      </w:r>
    </w:p>
    <w:p w14:paraId="6B8DFAF1" w14:textId="77777777" w:rsidR="00DF012D" w:rsidRPr="00342602" w:rsidRDefault="00DF012D" w:rsidP="007E7919">
      <w:pPr>
        <w:pStyle w:val="af3"/>
        <w:spacing w:before="156" w:after="156"/>
        <w:ind w:firstLine="480"/>
      </w:pPr>
      <w:r w:rsidRPr="00342602">
        <w:rPr>
          <w:rFonts w:hint="eastAsia"/>
        </w:rPr>
        <w:t>我国工程建设</w:t>
      </w:r>
      <w:r w:rsidRPr="00342602">
        <w:t>副产物</w:t>
      </w:r>
      <w:r w:rsidRPr="00342602">
        <w:rPr>
          <w:rFonts w:hint="eastAsia"/>
        </w:rPr>
        <w:t>对资源化利用的需求极为迫切，通过研究制定合理的工程建设副产物对资源化利用技术，把工程建设副产物变为可以利用的资源，解决传统处置方式带来的巨大危害，改善目前处置过程中占用大量土地，降低土壤质量，造成大气污染，恶化城市环境等诸多现实问题，实现合理再生利用，缓解城市化进程面临的土地资源与原材料资源紧缺问题。</w:t>
      </w:r>
    </w:p>
    <w:p w14:paraId="0C6F5E13" w14:textId="52EA172F" w:rsidR="00DF012D" w:rsidRPr="00342602" w:rsidRDefault="00DF012D" w:rsidP="007E7919">
      <w:pPr>
        <w:pStyle w:val="aff5"/>
      </w:pPr>
      <w:bookmarkStart w:id="384" w:name="_Toc47740789"/>
      <w:r w:rsidRPr="00342602">
        <w:rPr>
          <w:rFonts w:hint="eastAsia"/>
        </w:rPr>
        <w:t>1.</w:t>
      </w:r>
      <w:r w:rsidRPr="00342602">
        <w:t>2</w:t>
      </w:r>
      <w:r w:rsidRPr="00342602">
        <w:rPr>
          <w:rFonts w:hint="eastAsia"/>
        </w:rPr>
        <w:t>.</w:t>
      </w:r>
      <w:r w:rsidRPr="00342602">
        <w:t>2</w:t>
      </w:r>
      <w:r w:rsidRPr="00342602">
        <w:tab/>
      </w:r>
      <w:r w:rsidRPr="00342602">
        <w:rPr>
          <w:rFonts w:hint="eastAsia"/>
        </w:rPr>
        <w:t>城市弃渣场的智慧化调运与统筹研究现状</w:t>
      </w:r>
      <w:bookmarkEnd w:id="384"/>
    </w:p>
    <w:p w14:paraId="2778AC50" w14:textId="77777777" w:rsidR="005260AB" w:rsidRPr="00342602" w:rsidRDefault="005260AB" w:rsidP="007E7919">
      <w:pPr>
        <w:pStyle w:val="af3"/>
        <w:spacing w:before="156" w:after="156"/>
        <w:ind w:firstLine="480"/>
      </w:pPr>
      <w:r w:rsidRPr="00342602">
        <w:rPr>
          <w:rFonts w:hint="eastAsia"/>
        </w:rPr>
        <w:t>前述问题迫使我们必须加大对城市工程建设余泥渣土科学高效的处置方式研究、保障城市建设安全、改善生态环境、提高城市管理科学性。其实城市渣土管理的问题已有很多学者进行了研究。</w:t>
      </w:r>
      <w:r w:rsidRPr="00342602">
        <w:rPr>
          <w:rFonts w:hint="eastAsia"/>
        </w:rPr>
        <w:t>James</w:t>
      </w:r>
      <w:r w:rsidRPr="00342602">
        <w:rPr>
          <w:vertAlign w:val="superscript"/>
        </w:rPr>
        <w:fldChar w:fldCharType="begin"/>
      </w:r>
      <w:r w:rsidRPr="00342602">
        <w:rPr>
          <w:vertAlign w:val="superscript"/>
        </w:rPr>
        <w:instrText xml:space="preserve"> </w:instrText>
      </w:r>
      <w:r w:rsidRPr="00342602">
        <w:rPr>
          <w:rFonts w:hint="eastAsia"/>
          <w:vertAlign w:val="superscript"/>
        </w:rPr>
        <w:instrText>REF _Ref47531840 \r \h</w:instrText>
      </w:r>
      <w:r w:rsidRPr="00342602">
        <w:rPr>
          <w:vertAlign w:val="superscript"/>
        </w:rPr>
        <w:instrText xml:space="preserve">  \* MERGEFORMAT </w:instrText>
      </w:r>
      <w:r w:rsidRPr="00342602">
        <w:rPr>
          <w:vertAlign w:val="superscript"/>
        </w:rPr>
      </w:r>
      <w:r w:rsidRPr="00342602">
        <w:rPr>
          <w:vertAlign w:val="superscript"/>
        </w:rPr>
        <w:fldChar w:fldCharType="separate"/>
      </w:r>
      <w:r w:rsidRPr="00342602">
        <w:rPr>
          <w:vertAlign w:val="superscript"/>
        </w:rPr>
        <w:t>[18]</w:t>
      </w:r>
      <w:r w:rsidRPr="00342602">
        <w:rPr>
          <w:vertAlign w:val="superscript"/>
        </w:rPr>
        <w:fldChar w:fldCharType="end"/>
      </w:r>
      <w:r w:rsidRPr="00342602">
        <w:rPr>
          <w:rFonts w:hint="eastAsia"/>
        </w:rPr>
        <w:t>早在</w:t>
      </w:r>
      <w:r w:rsidRPr="00342602">
        <w:rPr>
          <w:rFonts w:hint="eastAsia"/>
        </w:rPr>
        <w:t>2004</w:t>
      </w:r>
      <w:r w:rsidRPr="00342602">
        <w:rPr>
          <w:rFonts w:hint="eastAsia"/>
        </w:rPr>
        <w:t>年建立了建筑垃圾管理的一般模型，模型由建筑垃圾估算、分离经济性分析和处理经济性分析三大模块组成。</w:t>
      </w:r>
      <w:r w:rsidRPr="00342602">
        <w:rPr>
          <w:rFonts w:hint="eastAsia"/>
        </w:rPr>
        <w:t xml:space="preserve">Ko Hyun </w:t>
      </w:r>
      <w:proofErr w:type="spellStart"/>
      <w:r w:rsidRPr="00342602">
        <w:rPr>
          <w:rFonts w:hint="eastAsia"/>
        </w:rPr>
        <w:t>Jeung</w:t>
      </w:r>
      <w:proofErr w:type="spellEnd"/>
      <w:r w:rsidRPr="00342602">
        <w:rPr>
          <w:rFonts w:hint="eastAsia"/>
        </w:rPr>
        <w:t xml:space="preserve"> </w:t>
      </w:r>
      <w:r w:rsidRPr="00342602">
        <w:rPr>
          <w:rFonts w:hint="eastAsia"/>
        </w:rPr>
        <w:t>和</w:t>
      </w:r>
      <w:r w:rsidRPr="00342602">
        <w:rPr>
          <w:rFonts w:hint="eastAsia"/>
        </w:rPr>
        <w:t xml:space="preserve"> Gerald </w:t>
      </w:r>
      <w:proofErr w:type="spellStart"/>
      <w:r w:rsidRPr="00342602">
        <w:rPr>
          <w:rFonts w:hint="eastAsia"/>
        </w:rPr>
        <w:t>W.Evans</w:t>
      </w:r>
      <w:proofErr w:type="spellEnd"/>
      <w:r w:rsidRPr="00342602">
        <w:rPr>
          <w:vertAlign w:val="superscript"/>
        </w:rPr>
        <w:fldChar w:fldCharType="begin"/>
      </w:r>
      <w:r w:rsidRPr="00342602">
        <w:rPr>
          <w:vertAlign w:val="superscript"/>
        </w:rPr>
        <w:instrText xml:space="preserve"> </w:instrText>
      </w:r>
      <w:r w:rsidRPr="00342602">
        <w:rPr>
          <w:rFonts w:hint="eastAsia"/>
          <w:vertAlign w:val="superscript"/>
        </w:rPr>
        <w:instrText>REF _Ref47531860 \r \h</w:instrText>
      </w:r>
      <w:r w:rsidRPr="00342602">
        <w:rPr>
          <w:vertAlign w:val="superscript"/>
        </w:rPr>
        <w:instrText xml:space="preserve">  \* MERGEFORMAT </w:instrText>
      </w:r>
      <w:r w:rsidRPr="00342602">
        <w:rPr>
          <w:vertAlign w:val="superscript"/>
        </w:rPr>
      </w:r>
      <w:r w:rsidRPr="00342602">
        <w:rPr>
          <w:vertAlign w:val="superscript"/>
        </w:rPr>
        <w:fldChar w:fldCharType="separate"/>
      </w:r>
      <w:r w:rsidRPr="00342602">
        <w:rPr>
          <w:vertAlign w:val="superscript"/>
        </w:rPr>
        <w:t>[19]</w:t>
      </w:r>
      <w:r w:rsidRPr="00342602">
        <w:rPr>
          <w:vertAlign w:val="superscript"/>
        </w:rPr>
        <w:fldChar w:fldCharType="end"/>
      </w:r>
      <w:r w:rsidRPr="00342602">
        <w:rPr>
          <w:rFonts w:hint="eastAsia"/>
        </w:rPr>
        <w:t>从第三方物流企业的角度构建了混合整数非线性规划物流模型，并提出基于启发式算法的遗传算法来求解该模型。</w:t>
      </w:r>
      <w:r w:rsidRPr="00342602">
        <w:rPr>
          <w:rFonts w:hint="eastAsia"/>
        </w:rPr>
        <w:t>Huang</w:t>
      </w:r>
      <w:r w:rsidRPr="00342602">
        <w:rPr>
          <w:rFonts w:hint="eastAsia"/>
        </w:rPr>
        <w:t>等</w:t>
      </w:r>
      <w:r w:rsidRPr="00342602">
        <w:rPr>
          <w:vertAlign w:val="superscript"/>
        </w:rPr>
        <w:fldChar w:fldCharType="begin"/>
      </w:r>
      <w:r w:rsidRPr="00342602">
        <w:rPr>
          <w:vertAlign w:val="superscript"/>
        </w:rPr>
        <w:instrText xml:space="preserve"> </w:instrText>
      </w:r>
      <w:r w:rsidRPr="00342602">
        <w:rPr>
          <w:rFonts w:hint="eastAsia"/>
          <w:vertAlign w:val="superscript"/>
        </w:rPr>
        <w:instrText>REF _Ref47531860 \r \h</w:instrText>
      </w:r>
      <w:r w:rsidRPr="00342602">
        <w:rPr>
          <w:vertAlign w:val="superscript"/>
        </w:rPr>
        <w:instrText xml:space="preserve">  \* MERGEFORMAT </w:instrText>
      </w:r>
      <w:r w:rsidRPr="00342602">
        <w:rPr>
          <w:vertAlign w:val="superscript"/>
        </w:rPr>
      </w:r>
      <w:r w:rsidRPr="00342602">
        <w:rPr>
          <w:vertAlign w:val="superscript"/>
        </w:rPr>
        <w:fldChar w:fldCharType="separate"/>
      </w:r>
      <w:r w:rsidRPr="00342602">
        <w:rPr>
          <w:vertAlign w:val="superscript"/>
        </w:rPr>
        <w:t>[</w:t>
      </w:r>
      <w:r w:rsidRPr="00342602">
        <w:rPr>
          <w:rFonts w:hint="eastAsia"/>
          <w:vertAlign w:val="superscript"/>
        </w:rPr>
        <w:t>20</w:t>
      </w:r>
      <w:r w:rsidRPr="00342602">
        <w:rPr>
          <w:vertAlign w:val="superscript"/>
        </w:rPr>
        <w:t>]</w:t>
      </w:r>
      <w:r w:rsidRPr="00342602">
        <w:rPr>
          <w:vertAlign w:val="superscript"/>
        </w:rPr>
        <w:fldChar w:fldCharType="end"/>
      </w:r>
      <w:r w:rsidRPr="00342602">
        <w:rPr>
          <w:rFonts w:hint="eastAsia"/>
        </w:rPr>
        <w:t>针对城市渣土运输问题，利用</w:t>
      </w:r>
      <w:r w:rsidRPr="00342602">
        <w:rPr>
          <w:rFonts w:hint="eastAsia"/>
        </w:rPr>
        <w:t xml:space="preserve"> Pareto </w:t>
      </w:r>
      <w:r w:rsidRPr="00342602">
        <w:rPr>
          <w:rFonts w:hint="eastAsia"/>
        </w:rPr>
        <w:t>算法并结合</w:t>
      </w:r>
      <w:r w:rsidRPr="00342602">
        <w:rPr>
          <w:rFonts w:hint="eastAsia"/>
        </w:rPr>
        <w:t>GIS</w:t>
      </w:r>
      <w:r w:rsidRPr="00342602">
        <w:rPr>
          <w:rFonts w:hint="eastAsia"/>
        </w:rPr>
        <w:t>系统平台，建</w:t>
      </w:r>
      <w:r w:rsidRPr="00342602">
        <w:rPr>
          <w:rFonts w:hint="eastAsia"/>
        </w:rPr>
        <w:lastRenderedPageBreak/>
        <w:t>立多目标路径优化模型，以匹配路线选择的需求标准。国内学者的研究多集中于渣土智慧运输管理上，赵坤</w:t>
      </w:r>
      <w:r w:rsidRPr="00342602">
        <w:rPr>
          <w:vertAlign w:val="superscript"/>
        </w:rPr>
        <w:fldChar w:fldCharType="begin"/>
      </w:r>
      <w:r w:rsidRPr="00342602">
        <w:rPr>
          <w:vertAlign w:val="superscript"/>
        </w:rPr>
        <w:instrText xml:space="preserve"> </w:instrText>
      </w:r>
      <w:r w:rsidRPr="00342602">
        <w:rPr>
          <w:rFonts w:hint="eastAsia"/>
          <w:vertAlign w:val="superscript"/>
        </w:rPr>
        <w:instrText>REF _Ref47531905 \r \h</w:instrText>
      </w:r>
      <w:r w:rsidRPr="00342602">
        <w:rPr>
          <w:vertAlign w:val="superscript"/>
        </w:rPr>
        <w:instrText xml:space="preserve">  \* MERGEFORMAT </w:instrText>
      </w:r>
      <w:r w:rsidRPr="00342602">
        <w:rPr>
          <w:vertAlign w:val="superscript"/>
        </w:rPr>
      </w:r>
      <w:r w:rsidRPr="00342602">
        <w:rPr>
          <w:vertAlign w:val="superscript"/>
        </w:rPr>
        <w:fldChar w:fldCharType="separate"/>
      </w:r>
      <w:r w:rsidRPr="00342602">
        <w:rPr>
          <w:vertAlign w:val="superscript"/>
        </w:rPr>
        <w:t>[22]</w:t>
      </w:r>
      <w:r w:rsidRPr="00342602">
        <w:rPr>
          <w:vertAlign w:val="superscript"/>
        </w:rPr>
        <w:fldChar w:fldCharType="end"/>
      </w:r>
      <w:r w:rsidRPr="00342602">
        <w:rPr>
          <w:rFonts w:hint="eastAsia"/>
        </w:rPr>
        <w:t>、张静</w:t>
      </w:r>
      <w:r w:rsidRPr="00342602">
        <w:rPr>
          <w:vertAlign w:val="superscript"/>
        </w:rPr>
        <w:fldChar w:fldCharType="begin"/>
      </w:r>
      <w:r w:rsidRPr="00342602">
        <w:rPr>
          <w:vertAlign w:val="superscript"/>
        </w:rPr>
        <w:instrText xml:space="preserve"> </w:instrText>
      </w:r>
      <w:r w:rsidRPr="00342602">
        <w:rPr>
          <w:rFonts w:hint="eastAsia"/>
          <w:vertAlign w:val="superscript"/>
        </w:rPr>
        <w:instrText>REF _Ref47532006 \r \h</w:instrText>
      </w:r>
      <w:r w:rsidRPr="00342602">
        <w:rPr>
          <w:vertAlign w:val="superscript"/>
        </w:rPr>
        <w:instrText xml:space="preserve">  \* MERGEFORMAT </w:instrText>
      </w:r>
      <w:r w:rsidRPr="00342602">
        <w:rPr>
          <w:vertAlign w:val="superscript"/>
        </w:rPr>
      </w:r>
      <w:r w:rsidRPr="00342602">
        <w:rPr>
          <w:vertAlign w:val="superscript"/>
        </w:rPr>
        <w:fldChar w:fldCharType="separate"/>
      </w:r>
      <w:r w:rsidRPr="00342602">
        <w:rPr>
          <w:vertAlign w:val="superscript"/>
        </w:rPr>
        <w:t>[23]</w:t>
      </w:r>
      <w:r w:rsidRPr="00342602">
        <w:rPr>
          <w:vertAlign w:val="superscript"/>
        </w:rPr>
        <w:fldChar w:fldCharType="end"/>
      </w:r>
      <w:r w:rsidRPr="00342602">
        <w:rPr>
          <w:vertAlign w:val="superscript"/>
        </w:rPr>
        <w:fldChar w:fldCharType="begin"/>
      </w:r>
      <w:r w:rsidRPr="00342602">
        <w:rPr>
          <w:vertAlign w:val="superscript"/>
        </w:rPr>
        <w:instrText xml:space="preserve"> REF _Ref47532008 \r \h  \* MERGEFORMAT </w:instrText>
      </w:r>
      <w:r w:rsidRPr="00342602">
        <w:rPr>
          <w:vertAlign w:val="superscript"/>
        </w:rPr>
      </w:r>
      <w:r w:rsidRPr="00342602">
        <w:rPr>
          <w:vertAlign w:val="superscript"/>
        </w:rPr>
        <w:fldChar w:fldCharType="separate"/>
      </w:r>
      <w:r w:rsidRPr="00342602">
        <w:rPr>
          <w:vertAlign w:val="superscript"/>
        </w:rPr>
        <w:t>[24]</w:t>
      </w:r>
      <w:r w:rsidRPr="00342602">
        <w:rPr>
          <w:vertAlign w:val="superscript"/>
        </w:rPr>
        <w:fldChar w:fldCharType="end"/>
      </w:r>
      <w:r w:rsidRPr="00342602">
        <w:rPr>
          <w:rFonts w:hint="eastAsia"/>
        </w:rPr>
        <w:t>、王宁</w:t>
      </w:r>
      <w:r w:rsidRPr="00342602">
        <w:rPr>
          <w:vertAlign w:val="superscript"/>
        </w:rPr>
        <w:fldChar w:fldCharType="begin"/>
      </w:r>
      <w:r w:rsidRPr="00342602">
        <w:rPr>
          <w:vertAlign w:val="superscript"/>
        </w:rPr>
        <w:instrText xml:space="preserve"> </w:instrText>
      </w:r>
      <w:r w:rsidRPr="00342602">
        <w:rPr>
          <w:rFonts w:hint="eastAsia"/>
          <w:vertAlign w:val="superscript"/>
        </w:rPr>
        <w:instrText>REF _Ref47532016 \r \h</w:instrText>
      </w:r>
      <w:r w:rsidRPr="00342602">
        <w:rPr>
          <w:vertAlign w:val="superscript"/>
        </w:rPr>
        <w:instrText xml:space="preserve">  \* MERGEFORMAT </w:instrText>
      </w:r>
      <w:r w:rsidRPr="00342602">
        <w:rPr>
          <w:vertAlign w:val="superscript"/>
        </w:rPr>
      </w:r>
      <w:r w:rsidRPr="00342602">
        <w:rPr>
          <w:vertAlign w:val="superscript"/>
        </w:rPr>
        <w:fldChar w:fldCharType="separate"/>
      </w:r>
      <w:r w:rsidRPr="00342602">
        <w:rPr>
          <w:vertAlign w:val="superscript"/>
        </w:rPr>
        <w:t>[25]</w:t>
      </w:r>
      <w:r w:rsidRPr="00342602">
        <w:rPr>
          <w:vertAlign w:val="superscript"/>
        </w:rPr>
        <w:fldChar w:fldCharType="end"/>
      </w:r>
      <w:r w:rsidRPr="00342602">
        <w:rPr>
          <w:rFonts w:hint="eastAsia"/>
        </w:rPr>
        <w:t>等等学者分别研究了应用</w:t>
      </w:r>
      <w:r w:rsidRPr="00342602">
        <w:rPr>
          <w:rFonts w:hint="eastAsia"/>
        </w:rPr>
        <w:t xml:space="preserve">BIM+GIS </w:t>
      </w:r>
      <w:r w:rsidRPr="00342602">
        <w:rPr>
          <w:rFonts w:hint="eastAsia"/>
        </w:rPr>
        <w:t>技术、</w:t>
      </w:r>
      <w:r w:rsidRPr="00342602">
        <w:rPr>
          <w:rFonts w:hint="eastAsia"/>
        </w:rPr>
        <w:t>GPS</w:t>
      </w:r>
      <w:r w:rsidRPr="00342602">
        <w:rPr>
          <w:rFonts w:hint="eastAsia"/>
        </w:rPr>
        <w:t>和载重量监测等技术监测城市渣土运输过程，并可与执法管理无缝衔接，建立综合监管体系。</w:t>
      </w:r>
    </w:p>
    <w:p w14:paraId="5B772F62" w14:textId="77777777" w:rsidR="005260AB" w:rsidRPr="00342602" w:rsidRDefault="005260AB" w:rsidP="007E7919">
      <w:pPr>
        <w:pStyle w:val="af3"/>
        <w:spacing w:before="156" w:after="156"/>
        <w:ind w:firstLine="480"/>
      </w:pPr>
      <w:r w:rsidRPr="00342602">
        <w:rPr>
          <w:rFonts w:hint="eastAsia"/>
        </w:rPr>
        <w:t>上述研究尝试和方法虽然进行了一些探索，然而前已提及，我国的大中型城市建设渣料数量巨大、种类繁多；且各项目进度不一、渣料生产和需求时段多变；余泥渣土资源化技术使部分渣料在系统中会改性，变为固化弃料甚至可用料。渣料调运规划必须考虑时间、空间、物料性质、物料数量、受纳场容量和当前存量等多维参数，综合考虑物料运输、加工、再利用的成本和效益，选定优化方案，达到成本、环境、安全等目标。该问题是多维空间、多维约束下的多目标优化问题，具有很强的动态性，是典型的动态规划问题。</w:t>
      </w:r>
    </w:p>
    <w:p w14:paraId="0661B6E5" w14:textId="77777777" w:rsidR="005260AB" w:rsidRPr="00342602" w:rsidRDefault="005260AB" w:rsidP="007E7919">
      <w:pPr>
        <w:pStyle w:val="af3"/>
        <w:spacing w:before="156" w:after="156"/>
        <w:ind w:firstLine="480"/>
      </w:pPr>
      <w:r w:rsidRPr="00342602">
        <w:rPr>
          <w:rFonts w:hint="eastAsia"/>
        </w:rPr>
        <w:t>动态规划的诸多问题类型中，本问题与工业供应链的多品类可任意拆分供需匹配问题接近</w:t>
      </w:r>
      <w:r w:rsidRPr="00342602">
        <w:rPr>
          <w:vertAlign w:val="superscript"/>
        </w:rPr>
        <w:fldChar w:fldCharType="begin"/>
      </w:r>
      <w:r w:rsidRPr="00342602">
        <w:rPr>
          <w:vertAlign w:val="superscript"/>
        </w:rPr>
        <w:instrText xml:space="preserve"> </w:instrText>
      </w:r>
      <w:r w:rsidRPr="00342602">
        <w:rPr>
          <w:rFonts w:hint="eastAsia"/>
          <w:vertAlign w:val="superscript"/>
        </w:rPr>
        <w:instrText>REF _Ref47532051 \r \h</w:instrText>
      </w:r>
      <w:r w:rsidRPr="00342602">
        <w:rPr>
          <w:vertAlign w:val="superscript"/>
        </w:rPr>
        <w:instrText xml:space="preserve">  \* MERGEFORMAT </w:instrText>
      </w:r>
      <w:r w:rsidRPr="00342602">
        <w:rPr>
          <w:vertAlign w:val="superscript"/>
        </w:rPr>
      </w:r>
      <w:r w:rsidRPr="00342602">
        <w:rPr>
          <w:vertAlign w:val="superscript"/>
        </w:rPr>
        <w:fldChar w:fldCharType="separate"/>
      </w:r>
      <w:r w:rsidRPr="00342602">
        <w:rPr>
          <w:vertAlign w:val="superscript"/>
        </w:rPr>
        <w:t>[26]</w:t>
      </w:r>
      <w:r w:rsidRPr="00342602">
        <w:rPr>
          <w:vertAlign w:val="superscript"/>
        </w:rPr>
        <w:fldChar w:fldCharType="end"/>
      </w:r>
      <w:r w:rsidRPr="00342602">
        <w:rPr>
          <w:rFonts w:hint="eastAsia"/>
        </w:rPr>
        <w:t>。从解法的角度，供需匹配问题与更为普遍的装箱问题（组合优化问题）接近。供需匹配问题可看作是在复杂连通图上的组合（匹配）优化问题，连通图上的节点对应项目、工厂和受纳场的空间位置，连通图的边对应交通条件，边的权表示运输代价，由连通图上的边和供需匹配的量可以构建表达方案优劣的目标函数，即可将供需匹配问题转化为特殊的组合优化问题。</w:t>
      </w:r>
    </w:p>
    <w:p w14:paraId="6DB21F11" w14:textId="77777777" w:rsidR="005260AB" w:rsidRPr="00342602" w:rsidRDefault="005260AB" w:rsidP="007E7919">
      <w:pPr>
        <w:pStyle w:val="af3"/>
        <w:spacing w:before="156" w:after="156"/>
        <w:ind w:firstLine="480"/>
      </w:pPr>
      <w:r w:rsidRPr="00342602">
        <w:rPr>
          <w:rFonts w:hint="eastAsia"/>
        </w:rPr>
        <w:t>组合优化问题是已被证明的</w:t>
      </w:r>
      <w:r w:rsidRPr="00342602">
        <w:rPr>
          <w:rFonts w:hint="eastAsia"/>
        </w:rPr>
        <w:t>NP-Hard</w:t>
      </w:r>
      <w:r w:rsidRPr="00342602">
        <w:rPr>
          <w:rFonts w:hint="eastAsia"/>
        </w:rPr>
        <w:t>问题，近年工程实践中多采用群智能算法求解</w:t>
      </w:r>
      <w:r w:rsidRPr="00342602">
        <w:rPr>
          <w:vertAlign w:val="superscript"/>
        </w:rPr>
        <w:fldChar w:fldCharType="begin"/>
      </w:r>
      <w:r w:rsidRPr="00342602">
        <w:rPr>
          <w:vertAlign w:val="superscript"/>
        </w:rPr>
        <w:instrText xml:space="preserve"> </w:instrText>
      </w:r>
      <w:r w:rsidRPr="00342602">
        <w:rPr>
          <w:rFonts w:hint="eastAsia"/>
          <w:vertAlign w:val="superscript"/>
        </w:rPr>
        <w:instrText>REF _Ref47532102 \r \h</w:instrText>
      </w:r>
      <w:r w:rsidRPr="00342602">
        <w:rPr>
          <w:vertAlign w:val="superscript"/>
        </w:rPr>
        <w:instrText xml:space="preserve">  \* MERGEFORMAT </w:instrText>
      </w:r>
      <w:r w:rsidRPr="00342602">
        <w:rPr>
          <w:vertAlign w:val="superscript"/>
        </w:rPr>
      </w:r>
      <w:r w:rsidRPr="00342602">
        <w:rPr>
          <w:vertAlign w:val="superscript"/>
        </w:rPr>
        <w:fldChar w:fldCharType="separate"/>
      </w:r>
      <w:r w:rsidRPr="00342602">
        <w:rPr>
          <w:vertAlign w:val="superscript"/>
        </w:rPr>
        <w:t>[27]</w:t>
      </w:r>
      <w:r w:rsidRPr="00342602">
        <w:rPr>
          <w:vertAlign w:val="superscript"/>
        </w:rPr>
        <w:fldChar w:fldCharType="end"/>
      </w:r>
      <w:r w:rsidRPr="00342602">
        <w:rPr>
          <w:rFonts w:hint="eastAsia"/>
        </w:rPr>
        <w:t>。群智能算法是从观察群居生物觅食优化，利用仿真学建立的复杂空间求优方法</w:t>
      </w:r>
      <w:r w:rsidRPr="00342602">
        <w:rPr>
          <w:vertAlign w:val="superscript"/>
        </w:rPr>
        <w:fldChar w:fldCharType="begin"/>
      </w:r>
      <w:r w:rsidRPr="00342602">
        <w:rPr>
          <w:vertAlign w:val="superscript"/>
        </w:rPr>
        <w:instrText xml:space="preserve"> </w:instrText>
      </w:r>
      <w:r w:rsidRPr="00342602">
        <w:rPr>
          <w:rFonts w:hint="eastAsia"/>
          <w:vertAlign w:val="superscript"/>
        </w:rPr>
        <w:instrText>REF _Ref47532111 \r \h</w:instrText>
      </w:r>
      <w:r w:rsidRPr="00342602">
        <w:rPr>
          <w:vertAlign w:val="superscript"/>
        </w:rPr>
        <w:instrText xml:space="preserve">  \* MERGEFORMAT </w:instrText>
      </w:r>
      <w:r w:rsidRPr="00342602">
        <w:rPr>
          <w:vertAlign w:val="superscript"/>
        </w:rPr>
      </w:r>
      <w:r w:rsidRPr="00342602">
        <w:rPr>
          <w:vertAlign w:val="superscript"/>
        </w:rPr>
        <w:fldChar w:fldCharType="separate"/>
      </w:r>
      <w:r w:rsidRPr="00342602">
        <w:rPr>
          <w:vertAlign w:val="superscript"/>
        </w:rPr>
        <w:t>[28]</w:t>
      </w:r>
      <w:r w:rsidRPr="00342602">
        <w:rPr>
          <w:vertAlign w:val="superscript"/>
        </w:rPr>
        <w:fldChar w:fldCharType="end"/>
      </w:r>
      <w:r w:rsidRPr="00342602">
        <w:rPr>
          <w:rFonts w:hint="eastAsia"/>
        </w:rPr>
        <w:t>。经过近二十年的快速发展，群智能算法已经在电路板制造优化</w:t>
      </w:r>
      <w:r w:rsidRPr="00342602">
        <w:rPr>
          <w:vertAlign w:val="superscript"/>
        </w:rPr>
        <w:fldChar w:fldCharType="begin"/>
      </w:r>
      <w:r w:rsidRPr="00342602">
        <w:rPr>
          <w:vertAlign w:val="superscript"/>
        </w:rPr>
        <w:instrText xml:space="preserve"> </w:instrText>
      </w:r>
      <w:r w:rsidRPr="00342602">
        <w:rPr>
          <w:rFonts w:hint="eastAsia"/>
          <w:vertAlign w:val="superscript"/>
        </w:rPr>
        <w:instrText>REF _Ref47532119 \r \h</w:instrText>
      </w:r>
      <w:r w:rsidRPr="00342602">
        <w:rPr>
          <w:vertAlign w:val="superscript"/>
        </w:rPr>
        <w:instrText xml:space="preserve">  \* MERGEFORMAT </w:instrText>
      </w:r>
      <w:r w:rsidRPr="00342602">
        <w:rPr>
          <w:vertAlign w:val="superscript"/>
        </w:rPr>
      </w:r>
      <w:r w:rsidRPr="00342602">
        <w:rPr>
          <w:vertAlign w:val="superscript"/>
        </w:rPr>
        <w:fldChar w:fldCharType="separate"/>
      </w:r>
      <w:r w:rsidRPr="00342602">
        <w:rPr>
          <w:vertAlign w:val="superscript"/>
        </w:rPr>
        <w:t>[29]</w:t>
      </w:r>
      <w:r w:rsidRPr="00342602">
        <w:rPr>
          <w:vertAlign w:val="superscript"/>
        </w:rPr>
        <w:fldChar w:fldCharType="end"/>
      </w:r>
      <w:r w:rsidRPr="00342602">
        <w:rPr>
          <w:rFonts w:hint="eastAsia"/>
        </w:rPr>
        <w:t>、原材料分割优化</w:t>
      </w:r>
      <w:r w:rsidRPr="00342602">
        <w:rPr>
          <w:vertAlign w:val="superscript"/>
        </w:rPr>
        <w:fldChar w:fldCharType="begin"/>
      </w:r>
      <w:r w:rsidRPr="00342602">
        <w:rPr>
          <w:vertAlign w:val="superscript"/>
        </w:rPr>
        <w:instrText xml:space="preserve"> </w:instrText>
      </w:r>
      <w:r w:rsidRPr="00342602">
        <w:rPr>
          <w:rFonts w:hint="eastAsia"/>
          <w:vertAlign w:val="superscript"/>
        </w:rPr>
        <w:instrText>REF _Ref47532127 \r \h</w:instrText>
      </w:r>
      <w:r w:rsidRPr="00342602">
        <w:rPr>
          <w:vertAlign w:val="superscript"/>
        </w:rPr>
        <w:instrText xml:space="preserve">  \* MERGEFORMAT </w:instrText>
      </w:r>
      <w:r w:rsidRPr="00342602">
        <w:rPr>
          <w:vertAlign w:val="superscript"/>
        </w:rPr>
      </w:r>
      <w:r w:rsidRPr="00342602">
        <w:rPr>
          <w:vertAlign w:val="superscript"/>
        </w:rPr>
        <w:fldChar w:fldCharType="separate"/>
      </w:r>
      <w:r w:rsidRPr="00342602">
        <w:rPr>
          <w:vertAlign w:val="superscript"/>
        </w:rPr>
        <w:t>[30]</w:t>
      </w:r>
      <w:r w:rsidRPr="00342602">
        <w:rPr>
          <w:vertAlign w:val="superscript"/>
        </w:rPr>
        <w:fldChar w:fldCharType="end"/>
      </w:r>
      <w:r w:rsidRPr="00342602">
        <w:rPr>
          <w:rFonts w:hint="eastAsia"/>
        </w:rPr>
        <w:t>、城市混凝土配送</w:t>
      </w:r>
      <w:r w:rsidRPr="00342602">
        <w:rPr>
          <w:vertAlign w:val="superscript"/>
        </w:rPr>
        <w:fldChar w:fldCharType="begin"/>
      </w:r>
      <w:r w:rsidRPr="00342602">
        <w:rPr>
          <w:vertAlign w:val="superscript"/>
        </w:rPr>
        <w:instrText xml:space="preserve"> </w:instrText>
      </w:r>
      <w:r w:rsidRPr="00342602">
        <w:rPr>
          <w:rFonts w:hint="eastAsia"/>
          <w:vertAlign w:val="superscript"/>
        </w:rPr>
        <w:instrText>REF _Ref47532136 \r \h</w:instrText>
      </w:r>
      <w:r w:rsidRPr="00342602">
        <w:rPr>
          <w:vertAlign w:val="superscript"/>
        </w:rPr>
        <w:instrText xml:space="preserve">  \* MERGEFORMAT </w:instrText>
      </w:r>
      <w:r w:rsidRPr="00342602">
        <w:rPr>
          <w:vertAlign w:val="superscript"/>
        </w:rPr>
      </w:r>
      <w:r w:rsidRPr="00342602">
        <w:rPr>
          <w:vertAlign w:val="superscript"/>
        </w:rPr>
        <w:fldChar w:fldCharType="separate"/>
      </w:r>
      <w:r w:rsidRPr="00342602">
        <w:rPr>
          <w:vertAlign w:val="superscript"/>
        </w:rPr>
        <w:t>[31]</w:t>
      </w:r>
      <w:r w:rsidRPr="00342602">
        <w:rPr>
          <w:vertAlign w:val="superscript"/>
        </w:rPr>
        <w:fldChar w:fldCharType="end"/>
      </w:r>
      <w:r w:rsidRPr="00342602">
        <w:rPr>
          <w:rFonts w:hint="eastAsia"/>
        </w:rPr>
        <w:t>、远程物流运输</w:t>
      </w:r>
      <w:r w:rsidRPr="00342602">
        <w:rPr>
          <w:vertAlign w:val="superscript"/>
        </w:rPr>
        <w:fldChar w:fldCharType="begin"/>
      </w:r>
      <w:r w:rsidRPr="00342602">
        <w:rPr>
          <w:vertAlign w:val="superscript"/>
        </w:rPr>
        <w:instrText xml:space="preserve"> </w:instrText>
      </w:r>
      <w:r w:rsidRPr="00342602">
        <w:rPr>
          <w:rFonts w:hint="eastAsia"/>
          <w:vertAlign w:val="superscript"/>
        </w:rPr>
        <w:instrText>REF _Ref47532145 \r \h</w:instrText>
      </w:r>
      <w:r w:rsidRPr="00342602">
        <w:rPr>
          <w:vertAlign w:val="superscript"/>
        </w:rPr>
        <w:instrText xml:space="preserve">  \* MERGEFORMAT </w:instrText>
      </w:r>
      <w:r w:rsidRPr="00342602">
        <w:rPr>
          <w:vertAlign w:val="superscript"/>
        </w:rPr>
      </w:r>
      <w:r w:rsidRPr="00342602">
        <w:rPr>
          <w:vertAlign w:val="superscript"/>
        </w:rPr>
        <w:fldChar w:fldCharType="separate"/>
      </w:r>
      <w:r w:rsidRPr="00342602">
        <w:rPr>
          <w:vertAlign w:val="superscript"/>
        </w:rPr>
        <w:t>[32]</w:t>
      </w:r>
      <w:r w:rsidRPr="00342602">
        <w:rPr>
          <w:vertAlign w:val="superscript"/>
        </w:rPr>
        <w:fldChar w:fldCharType="end"/>
      </w:r>
      <w:r w:rsidRPr="00342602">
        <w:rPr>
          <w:rFonts w:hint="eastAsia"/>
        </w:rPr>
        <w:t>、水电站土石方平衡等</w:t>
      </w:r>
      <w:r w:rsidRPr="00342602">
        <w:rPr>
          <w:vertAlign w:val="superscript"/>
        </w:rPr>
        <w:fldChar w:fldCharType="begin"/>
      </w:r>
      <w:r w:rsidRPr="00342602">
        <w:rPr>
          <w:vertAlign w:val="superscript"/>
        </w:rPr>
        <w:instrText xml:space="preserve"> </w:instrText>
      </w:r>
      <w:r w:rsidRPr="00342602">
        <w:rPr>
          <w:rFonts w:hint="eastAsia"/>
          <w:vertAlign w:val="superscript"/>
        </w:rPr>
        <w:instrText>REF _Ref47532154 \r \h</w:instrText>
      </w:r>
      <w:r w:rsidRPr="00342602">
        <w:rPr>
          <w:vertAlign w:val="superscript"/>
        </w:rPr>
        <w:instrText xml:space="preserve">  \* MERGEFORMAT </w:instrText>
      </w:r>
      <w:r w:rsidRPr="00342602">
        <w:rPr>
          <w:vertAlign w:val="superscript"/>
        </w:rPr>
      </w:r>
      <w:r w:rsidRPr="00342602">
        <w:rPr>
          <w:vertAlign w:val="superscript"/>
        </w:rPr>
        <w:fldChar w:fldCharType="separate"/>
      </w:r>
      <w:r w:rsidRPr="00342602">
        <w:rPr>
          <w:vertAlign w:val="superscript"/>
        </w:rPr>
        <w:t>[33]</w:t>
      </w:r>
      <w:r w:rsidRPr="00342602">
        <w:rPr>
          <w:vertAlign w:val="superscript"/>
        </w:rPr>
        <w:fldChar w:fldCharType="end"/>
      </w:r>
      <w:r w:rsidRPr="00342602">
        <w:rPr>
          <w:rFonts w:hint="eastAsia"/>
        </w:rPr>
        <w:t>领域的</w:t>
      </w:r>
      <w:r w:rsidRPr="00342602">
        <w:t>类似问题</w:t>
      </w:r>
      <w:r w:rsidRPr="00342602">
        <w:rPr>
          <w:rFonts w:hint="eastAsia"/>
        </w:rPr>
        <w:t>有了广泛的应用。可见，作为一类特殊的组合优化问题，群智能算法是可行有效的求解方法。</w:t>
      </w:r>
    </w:p>
    <w:p w14:paraId="50D72202" w14:textId="6FEB192B" w:rsidR="00DF012D" w:rsidRPr="00342602" w:rsidRDefault="005260AB" w:rsidP="007E7919">
      <w:pPr>
        <w:pStyle w:val="af3"/>
        <w:spacing w:before="156" w:after="156"/>
        <w:ind w:firstLine="480"/>
      </w:pPr>
      <w:r w:rsidRPr="00342602">
        <w:rPr>
          <w:rFonts w:hint="eastAsia"/>
        </w:rPr>
        <w:t>但是本项目问题还具有行业丰富、项目多、运输量大、运输强度高、运距较短、需考虑城区道路条件等特点，供需匹配量大、随时间变化、组合关系复杂。为此，需要针对城市建设的余泥渣土系统展开详细的分析，在余泥渣土信息平台的支持下，采集项目余泥渣土的产量和需求、资源化处理工厂的产能、受纳场容量和存量等参数；基于城市交通信息平台，规避敏感街区，智能选取运输路径，</w:t>
      </w:r>
      <w:r w:rsidRPr="00342602">
        <w:rPr>
          <w:rFonts w:hint="eastAsia"/>
        </w:rPr>
        <w:lastRenderedPageBreak/>
        <w:t>综合考虑物料运输、加工、再利用的成本和效益；考虑时、空、料、量等匹配要素，利用启发式算法求取余泥渣土调运匹配的初始方案，基于群智能算法和系统方案优化目标函数，考虑成本、环境、安全等目标，建立跨行业项目群的余泥渣土智慧化调运模型。一方面，为项目生产的经济、环保、安全提供良好的支撑；另一方面，为受纳场、余泥处置厂、渣土受纳场的选址提供分析和参考。</w:t>
      </w:r>
      <w:r w:rsidR="00DF012D" w:rsidRPr="00342602">
        <w:fldChar w:fldCharType="begin"/>
      </w:r>
      <w:r w:rsidR="00DF012D" w:rsidRPr="00342602">
        <w:instrText xml:space="preserve"> </w:instrText>
      </w:r>
      <w:r w:rsidR="00DF012D" w:rsidRPr="00342602">
        <w:rPr>
          <w:rFonts w:hint="eastAsia"/>
        </w:rPr>
        <w:instrText xml:space="preserve"> \* MERGEFORMAT</w:instrText>
      </w:r>
      <w:r w:rsidR="00DF012D" w:rsidRPr="00342602">
        <w:instrText xml:space="preserve"> </w:instrText>
      </w:r>
      <w:r w:rsidR="00DF012D" w:rsidRPr="00342602">
        <w:fldChar w:fldCharType="end"/>
      </w:r>
    </w:p>
    <w:p w14:paraId="68408030" w14:textId="3F7C02D3" w:rsidR="00DF012D" w:rsidRPr="00342602" w:rsidRDefault="00DF012D" w:rsidP="007E7919">
      <w:pPr>
        <w:pStyle w:val="aff5"/>
      </w:pPr>
      <w:bookmarkStart w:id="385" w:name="_Toc47740790"/>
      <w:r w:rsidRPr="00342602">
        <w:rPr>
          <w:rFonts w:hint="eastAsia"/>
        </w:rPr>
        <w:t>1.</w:t>
      </w:r>
      <w:r w:rsidRPr="00342602">
        <w:t>2</w:t>
      </w:r>
      <w:r w:rsidRPr="00342602">
        <w:rPr>
          <w:rFonts w:hint="eastAsia"/>
        </w:rPr>
        <w:t>.</w:t>
      </w:r>
      <w:r w:rsidRPr="00342602">
        <w:t>3</w:t>
      </w:r>
      <w:r w:rsidRPr="00342602">
        <w:tab/>
      </w:r>
      <w:r w:rsidRPr="00342602">
        <w:rPr>
          <w:rFonts w:hint="eastAsia"/>
        </w:rPr>
        <w:t>城市弃渣的资源化利用</w:t>
      </w:r>
      <w:bookmarkEnd w:id="385"/>
    </w:p>
    <w:p w14:paraId="0D82ACFF" w14:textId="1D947D8D" w:rsidR="00DF012D" w:rsidRPr="00342602" w:rsidRDefault="00DF012D">
      <w:pPr>
        <w:pStyle w:val="af3"/>
        <w:spacing w:before="156" w:after="156"/>
        <w:ind w:firstLine="480"/>
      </w:pPr>
      <w:r w:rsidRPr="00342602">
        <w:rPr>
          <w:rFonts w:hint="eastAsia"/>
        </w:rPr>
        <w:t>余泥处理是制约现代城市发展和环境保护过程的棘手难题，美国、法国、荷兰、德国、西班牙等国均开展了相关研究。美国威斯康辛公司下属米尔奥基轻集料厂利用电厂粉煤灰、城市污泥和工业淤渣制备人造轻集料（生产能力</w:t>
      </w:r>
      <w:r w:rsidRPr="00342602">
        <w:t>346 m3/d</w:t>
      </w:r>
      <w:r w:rsidRPr="00342602">
        <w:rPr>
          <w:rFonts w:hint="eastAsia"/>
        </w:rPr>
        <w:t>），年利用粉煤灰</w:t>
      </w:r>
      <w:r w:rsidRPr="00342602">
        <w:t>10</w:t>
      </w:r>
      <w:r w:rsidRPr="00342602">
        <w:rPr>
          <w:rFonts w:hint="eastAsia"/>
        </w:rPr>
        <w:t>万吨，年利用城市污泥和工业淤渣</w:t>
      </w:r>
      <w:r w:rsidRPr="00342602">
        <w:t>6</w:t>
      </w:r>
      <w:r w:rsidRPr="00342602">
        <w:rPr>
          <w:rFonts w:hint="eastAsia"/>
        </w:rPr>
        <w:t>万吨；所生产轻集料性能符合美国轻集料标准，轻集料用于生产砌块（堆积密度</w:t>
      </w:r>
      <w:r w:rsidRPr="00342602">
        <w:t>750</w:t>
      </w:r>
      <w:r w:rsidRPr="00342602">
        <w:rPr>
          <w:rFonts w:hint="eastAsia"/>
        </w:rPr>
        <w:t>～</w:t>
      </w:r>
      <w:r w:rsidRPr="00342602">
        <w:t>800 kg/m3</w:t>
      </w:r>
      <w:r w:rsidRPr="00342602">
        <w:rPr>
          <w:rFonts w:hint="eastAsia"/>
        </w:rPr>
        <w:t>），或直接用作预制混凝土墙板和屋面板、挡土墙后的回填料等结构混凝土，综合经济效益良好。美国纽约新泽西港将疏浚底泥进行适当预处理后填入宾夕法尼亚州露天矿石场，用以消除原硫酸矿中酸性渗出液。美国阿拉巴马州盖亚尔渠在疏浚底泥堆场上种植湿地植物，成为野生动物的栖息地。荷兰普遍采用石灰和水泥处理底，促使底泥快速深度脱水，并利用粘土矿物和沸石固定底泥中重金属等有毒有害物质，经压制形成含固率为</w:t>
      </w:r>
      <w:r w:rsidRPr="00342602">
        <w:t>80-90%</w:t>
      </w:r>
      <w:r w:rsidRPr="00342602">
        <w:rPr>
          <w:rFonts w:hint="eastAsia"/>
        </w:rPr>
        <w:t>的建筑材料。</w:t>
      </w:r>
      <w:r w:rsidRPr="00342602">
        <w:t>2002</w:t>
      </w:r>
      <w:r w:rsidRPr="00342602">
        <w:rPr>
          <w:rFonts w:hint="eastAsia"/>
        </w:rPr>
        <w:t>年，法国将粉煤灰固化淤泥用作</w:t>
      </w:r>
      <w:proofErr w:type="spellStart"/>
      <w:r w:rsidRPr="00342602">
        <w:t>Dombasle</w:t>
      </w:r>
      <w:proofErr w:type="spellEnd"/>
      <w:r w:rsidRPr="00342602">
        <w:rPr>
          <w:rFonts w:hint="eastAsia"/>
        </w:rPr>
        <w:t>现场试验路段的路基填料，满足轻型车辆行驶要求。</w:t>
      </w:r>
      <w:r w:rsidRPr="00342602">
        <w:t>2015-2016</w:t>
      </w:r>
      <w:r w:rsidRPr="00342602">
        <w:rPr>
          <w:rFonts w:hint="eastAsia"/>
        </w:rPr>
        <w:t>年，项目申请者所领衔研究组将固化淤泥作为武汉东湖通道辅道路堤填料、效果良好。</w:t>
      </w:r>
      <w:r w:rsidRPr="00342602">
        <w:t>Hamer</w:t>
      </w:r>
      <w:r w:rsidRPr="00342602">
        <w:rPr>
          <w:rFonts w:hint="eastAsia"/>
        </w:rPr>
        <w:t>和</w:t>
      </w:r>
      <w:proofErr w:type="spellStart"/>
      <w:r w:rsidRPr="00342602">
        <w:t>Karius</w:t>
      </w:r>
      <w:proofErr w:type="spellEnd"/>
      <w:r w:rsidRPr="00342602">
        <w:rPr>
          <w:vertAlign w:val="superscript"/>
        </w:rPr>
        <w:fldChar w:fldCharType="begin"/>
      </w:r>
      <w:r w:rsidRPr="00342602">
        <w:rPr>
          <w:vertAlign w:val="superscript"/>
        </w:rPr>
        <w:instrText xml:space="preserve"> REF _Ref47446377 \r \h  \* MERGEFORMAT </w:instrText>
      </w:r>
      <w:r w:rsidRPr="00342602">
        <w:rPr>
          <w:vertAlign w:val="superscript"/>
        </w:rPr>
      </w:r>
      <w:r w:rsidRPr="00342602">
        <w:rPr>
          <w:vertAlign w:val="superscript"/>
        </w:rPr>
        <w:fldChar w:fldCharType="separate"/>
      </w:r>
      <w:r w:rsidRPr="00342602">
        <w:rPr>
          <w:vertAlign w:val="superscript"/>
        </w:rPr>
        <w:t>[34]</w:t>
      </w:r>
      <w:r w:rsidRPr="00342602">
        <w:rPr>
          <w:vertAlign w:val="superscript"/>
        </w:rPr>
        <w:fldChar w:fldCharType="end"/>
      </w:r>
      <w:r w:rsidRPr="00342602">
        <w:rPr>
          <w:rFonts w:hint="eastAsia"/>
        </w:rPr>
        <w:t>采用标准制砖技术，对掺有</w:t>
      </w:r>
      <w:r w:rsidRPr="00342602">
        <w:t>50%</w:t>
      </w:r>
      <w:r w:rsidRPr="00342602">
        <w:rPr>
          <w:rFonts w:hint="eastAsia"/>
        </w:rPr>
        <w:t>污染底泥（德国</w:t>
      </w:r>
      <w:r w:rsidRPr="00342602">
        <w:t>Bremen</w:t>
      </w:r>
      <w:r w:rsidRPr="00342602">
        <w:rPr>
          <w:rFonts w:hint="eastAsia"/>
        </w:rPr>
        <w:t>港）配料进行工业化烧结成砖，满足德国工业标准规定的压缩、冻结、形状尺度稳定性和毒性浸出等指标性能，证明废弃底泥烧制成砖的可行性。</w:t>
      </w:r>
      <w:proofErr w:type="spellStart"/>
      <w:r w:rsidRPr="00342602">
        <w:t>Lafhaj</w:t>
      </w:r>
      <w:proofErr w:type="spellEnd"/>
      <w:r w:rsidRPr="00342602">
        <w:rPr>
          <w:rFonts w:hint="eastAsia"/>
        </w:rPr>
        <w:t>等</w:t>
      </w:r>
      <w:r w:rsidRPr="00342602">
        <w:rPr>
          <w:vertAlign w:val="superscript"/>
        </w:rPr>
        <w:fldChar w:fldCharType="begin"/>
      </w:r>
      <w:r w:rsidRPr="00342602">
        <w:rPr>
          <w:vertAlign w:val="superscript"/>
        </w:rPr>
        <w:instrText xml:space="preserve"> </w:instrText>
      </w:r>
      <w:r w:rsidRPr="00342602">
        <w:rPr>
          <w:rFonts w:hint="eastAsia"/>
          <w:vertAlign w:val="superscript"/>
        </w:rPr>
        <w:instrText>REF _Ref47446398 \r \h</w:instrText>
      </w:r>
      <w:r w:rsidRPr="00342602">
        <w:rPr>
          <w:vertAlign w:val="superscript"/>
        </w:rPr>
        <w:instrText xml:space="preserve">  \* MERGEFORMAT </w:instrText>
      </w:r>
      <w:r w:rsidRPr="00342602">
        <w:rPr>
          <w:vertAlign w:val="superscript"/>
        </w:rPr>
      </w:r>
      <w:r w:rsidRPr="00342602">
        <w:rPr>
          <w:vertAlign w:val="superscript"/>
        </w:rPr>
        <w:fldChar w:fldCharType="separate"/>
      </w:r>
      <w:r w:rsidRPr="00342602">
        <w:rPr>
          <w:vertAlign w:val="superscript"/>
        </w:rPr>
        <w:t>[35]</w:t>
      </w:r>
      <w:r w:rsidRPr="00342602">
        <w:rPr>
          <w:vertAlign w:val="superscript"/>
        </w:rPr>
        <w:fldChar w:fldCharType="end"/>
      </w:r>
      <w:r w:rsidRPr="00342602">
        <w:rPr>
          <w:rFonts w:hint="eastAsia"/>
        </w:rPr>
        <w:t>和</w:t>
      </w:r>
      <w:r w:rsidRPr="00342602">
        <w:t>Samara</w:t>
      </w:r>
      <w:r w:rsidRPr="00342602">
        <w:rPr>
          <w:rFonts w:hint="eastAsia"/>
        </w:rPr>
        <w:t>等</w:t>
      </w:r>
      <w:r w:rsidRPr="00342602">
        <w:fldChar w:fldCharType="begin"/>
      </w:r>
      <w:r w:rsidRPr="00342602">
        <w:instrText xml:space="preserve"> </w:instrText>
      </w:r>
      <w:r w:rsidRPr="00342602">
        <w:rPr>
          <w:rFonts w:hint="eastAsia"/>
        </w:rPr>
        <w:instrText>REF _Ref47446406 \r \h</w:instrText>
      </w:r>
      <w:r w:rsidRPr="00342602">
        <w:instrText xml:space="preserve">  \* MERGEFORMAT </w:instrText>
      </w:r>
      <w:r w:rsidRPr="00342602">
        <w:fldChar w:fldCharType="separate"/>
      </w:r>
      <w:r w:rsidRPr="00342602">
        <w:t>[</w:t>
      </w:r>
      <w:r w:rsidRPr="00342602">
        <w:rPr>
          <w:vertAlign w:val="superscript"/>
        </w:rPr>
        <w:t>36]</w:t>
      </w:r>
      <w:r w:rsidRPr="00342602">
        <w:fldChar w:fldCharType="end"/>
      </w:r>
      <w:r w:rsidRPr="00342602">
        <w:rPr>
          <w:rFonts w:hint="eastAsia"/>
        </w:rPr>
        <w:t>对法国北方地区某河道污染淤泥作为替代材料在法国北方制砖厂烧制大量多孔砖，通过测量质量烧失、抗压、渗透和扫描电镜等测试并依据法国标准全面论证污染底泥烧制砖的可行性。这些成果证明淤泥固化处理与资源化利用在技术上是完全可行的，既解决了余泥渣土占地面积大、污染环境问题，又解决了路基填筑、岸堤加固等建设工程中用土紧张问题。然而，国外对底泥等废弃物大多处于研究阶段或传统处理手段，迄今并未能形成大规模的产业化应用。</w:t>
      </w:r>
    </w:p>
    <w:p w14:paraId="69337A44" w14:textId="076F72AA" w:rsidR="00DF012D" w:rsidRPr="00342602" w:rsidRDefault="00DF012D">
      <w:pPr>
        <w:pStyle w:val="af3"/>
        <w:spacing w:before="156" w:after="156"/>
        <w:ind w:firstLine="480"/>
      </w:pPr>
      <w:r w:rsidRPr="00342602">
        <w:rPr>
          <w:rFonts w:hint="eastAsia"/>
        </w:rPr>
        <w:t>近些年，由于具备节能环保、加固效率高并契合可持续发展理念，改良型渣</w:t>
      </w:r>
      <w:r w:rsidRPr="00342602">
        <w:rPr>
          <w:rFonts w:hint="eastAsia"/>
        </w:rPr>
        <w:lastRenderedPageBreak/>
        <w:t>土高效石化技术的研究逐步受到学者们高度重视。改良型渣土高效石化技术是通过在渣土中加入所研发高效石化剂，破坏渣土表面水膜，破坏颗粒吸水性、增加斥水性，经活化、碾压等系列处理工艺，加速固化渣土石化进行以促使构筑物密实度、抗水性等综合性能显著增强，从而提高构造物强度和承载能力。改良型渣土高效石化技术，不仅能够确保渣土固化早期效果，更能通过胶结物填充等原理显著提升改良土体的长期稳定性和服役性能，随时间延续固化渣土愈发坚硬、具备更强的石化性能。</w:t>
      </w:r>
      <w:r w:rsidRPr="00342602">
        <w:t>Ding</w:t>
      </w:r>
      <w:r w:rsidRPr="00342602">
        <w:rPr>
          <w:rFonts w:hint="eastAsia"/>
        </w:rPr>
        <w:t>等</w:t>
      </w:r>
      <w:r w:rsidRPr="00342602">
        <w:rPr>
          <w:vertAlign w:val="superscript"/>
        </w:rPr>
        <w:fldChar w:fldCharType="begin"/>
      </w:r>
      <w:r w:rsidRPr="00342602">
        <w:rPr>
          <w:vertAlign w:val="superscript"/>
        </w:rPr>
        <w:instrText xml:space="preserve"> </w:instrText>
      </w:r>
      <w:r w:rsidRPr="00342602">
        <w:rPr>
          <w:rFonts w:hint="eastAsia"/>
          <w:vertAlign w:val="superscript"/>
        </w:rPr>
        <w:instrText>REF _Ref47446569 \r \h</w:instrText>
      </w:r>
      <w:r w:rsidRPr="00342602">
        <w:rPr>
          <w:vertAlign w:val="superscript"/>
        </w:rPr>
        <w:instrText xml:space="preserve">  \* MERGEFORMAT </w:instrText>
      </w:r>
      <w:r w:rsidRPr="00342602">
        <w:rPr>
          <w:vertAlign w:val="superscript"/>
        </w:rPr>
      </w:r>
      <w:r w:rsidRPr="00342602">
        <w:rPr>
          <w:vertAlign w:val="superscript"/>
        </w:rPr>
        <w:fldChar w:fldCharType="separate"/>
      </w:r>
      <w:r w:rsidRPr="00342602">
        <w:rPr>
          <w:vertAlign w:val="superscript"/>
        </w:rPr>
        <w:t>[37]</w:t>
      </w:r>
      <w:r w:rsidRPr="00342602">
        <w:rPr>
          <w:vertAlign w:val="superscript"/>
        </w:rPr>
        <w:fldChar w:fldCharType="end"/>
      </w:r>
      <w:r w:rsidRPr="00342602">
        <w:rPr>
          <w:rFonts w:hint="eastAsia"/>
        </w:rPr>
        <w:t>和史迪等</w:t>
      </w:r>
      <w:bookmarkStart w:id="386" w:name="_Hlt47446660"/>
      <w:r w:rsidRPr="00342602">
        <w:rPr>
          <w:vertAlign w:val="superscript"/>
        </w:rPr>
        <w:fldChar w:fldCharType="begin"/>
      </w:r>
      <w:r w:rsidRPr="00342602">
        <w:rPr>
          <w:vertAlign w:val="superscript"/>
        </w:rPr>
        <w:instrText xml:space="preserve"> </w:instrText>
      </w:r>
      <w:r w:rsidRPr="00342602">
        <w:rPr>
          <w:rFonts w:hint="eastAsia"/>
          <w:vertAlign w:val="superscript"/>
        </w:rPr>
        <w:instrText>REF _Ref47446579 \r \h</w:instrText>
      </w:r>
      <w:r w:rsidRPr="00342602">
        <w:rPr>
          <w:vertAlign w:val="superscript"/>
        </w:rPr>
        <w:instrText xml:space="preserve">  \* MERGEFORMAT </w:instrText>
      </w:r>
      <w:r w:rsidRPr="00342602">
        <w:rPr>
          <w:vertAlign w:val="superscript"/>
        </w:rPr>
      </w:r>
      <w:r w:rsidRPr="00342602">
        <w:rPr>
          <w:vertAlign w:val="superscript"/>
        </w:rPr>
        <w:fldChar w:fldCharType="separate"/>
      </w:r>
      <w:r w:rsidRPr="00342602">
        <w:rPr>
          <w:vertAlign w:val="superscript"/>
        </w:rPr>
        <w:t>[38]</w:t>
      </w:r>
      <w:r w:rsidRPr="00342602">
        <w:rPr>
          <w:vertAlign w:val="superscript"/>
        </w:rPr>
        <w:fldChar w:fldCharType="end"/>
      </w:r>
      <w:bookmarkEnd w:id="386"/>
      <w:r w:rsidRPr="00342602">
        <w:rPr>
          <w:rFonts w:hint="eastAsia"/>
        </w:rPr>
        <w:t>证明</w:t>
      </w:r>
      <w:r w:rsidRPr="00342602">
        <w:t>NaOH</w:t>
      </w:r>
      <w:r w:rsidRPr="00342602">
        <w:rPr>
          <w:rFonts w:hint="eastAsia"/>
        </w:rPr>
        <w:t>等激发剂能够有效活化材料活性组分并提升石化效果，可有效确保试样抗压强度等力学性能。</w:t>
      </w:r>
      <w:r w:rsidRPr="00342602">
        <w:t>Shi</w:t>
      </w:r>
      <w:r w:rsidRPr="00342602">
        <w:rPr>
          <w:rFonts w:hint="eastAsia"/>
        </w:rPr>
        <w:t>等</w:t>
      </w:r>
      <w:r w:rsidRPr="00342602">
        <w:rPr>
          <w:vertAlign w:val="superscript"/>
        </w:rPr>
        <w:fldChar w:fldCharType="begin"/>
      </w:r>
      <w:r w:rsidRPr="00342602">
        <w:rPr>
          <w:vertAlign w:val="superscript"/>
        </w:rPr>
        <w:instrText xml:space="preserve"> </w:instrText>
      </w:r>
      <w:r w:rsidRPr="00342602">
        <w:rPr>
          <w:rFonts w:hint="eastAsia"/>
          <w:vertAlign w:val="superscript"/>
        </w:rPr>
        <w:instrText>REF _Ref47446593 \r \h</w:instrText>
      </w:r>
      <w:r w:rsidRPr="00342602">
        <w:rPr>
          <w:vertAlign w:val="superscript"/>
        </w:rPr>
        <w:instrText xml:space="preserve">  \* MERGEFORMAT </w:instrText>
      </w:r>
      <w:r w:rsidRPr="00342602">
        <w:rPr>
          <w:vertAlign w:val="superscript"/>
        </w:rPr>
      </w:r>
      <w:r w:rsidRPr="00342602">
        <w:rPr>
          <w:vertAlign w:val="superscript"/>
        </w:rPr>
        <w:fldChar w:fldCharType="separate"/>
      </w:r>
      <w:r w:rsidRPr="00342602">
        <w:rPr>
          <w:vertAlign w:val="superscript"/>
        </w:rPr>
        <w:t>[39]</w:t>
      </w:r>
      <w:r w:rsidRPr="00342602">
        <w:rPr>
          <w:vertAlign w:val="superscript"/>
        </w:rPr>
        <w:fldChar w:fldCharType="end"/>
      </w:r>
      <w:r w:rsidRPr="00342602">
        <w:rPr>
          <w:rFonts w:hint="eastAsia"/>
        </w:rPr>
        <w:t>认为</w:t>
      </w:r>
      <w:r w:rsidRPr="00342602">
        <w:t>NaOH</w:t>
      </w:r>
      <w:r w:rsidRPr="00342602">
        <w:rPr>
          <w:rFonts w:hint="eastAsia"/>
        </w:rPr>
        <w:t>等典型材料是最易获取且经济激发活化剂，具备来源广泛、取材容易的优点。部分学者</w:t>
      </w:r>
      <w:r w:rsidRPr="00342602">
        <w:rPr>
          <w:vertAlign w:val="superscript"/>
        </w:rPr>
        <w:fldChar w:fldCharType="begin"/>
      </w:r>
      <w:r w:rsidRPr="00342602">
        <w:rPr>
          <w:vertAlign w:val="superscript"/>
        </w:rPr>
        <w:instrText xml:space="preserve"> </w:instrText>
      </w:r>
      <w:r w:rsidRPr="00342602">
        <w:rPr>
          <w:rFonts w:hint="eastAsia"/>
          <w:vertAlign w:val="superscript"/>
        </w:rPr>
        <w:instrText>REF _Ref47446605 \r \h</w:instrText>
      </w:r>
      <w:r w:rsidRPr="00342602">
        <w:rPr>
          <w:vertAlign w:val="superscript"/>
        </w:rPr>
        <w:instrText xml:space="preserve">  \* MERGEFORMAT </w:instrText>
      </w:r>
      <w:r w:rsidRPr="00342602">
        <w:rPr>
          <w:vertAlign w:val="superscript"/>
        </w:rPr>
      </w:r>
      <w:r w:rsidRPr="00342602">
        <w:rPr>
          <w:vertAlign w:val="superscript"/>
        </w:rPr>
        <w:fldChar w:fldCharType="separate"/>
      </w:r>
      <w:r w:rsidRPr="00342602">
        <w:rPr>
          <w:vertAlign w:val="superscript"/>
        </w:rPr>
        <w:t>[40]</w:t>
      </w:r>
      <w:r w:rsidRPr="00342602">
        <w:rPr>
          <w:vertAlign w:val="superscript"/>
        </w:rPr>
        <w:fldChar w:fldCharType="end"/>
      </w:r>
      <w:r w:rsidRPr="00342602">
        <w:rPr>
          <w:vertAlign w:val="superscript"/>
        </w:rPr>
        <w:t>-</w:t>
      </w:r>
      <w:r w:rsidRPr="00342602">
        <w:rPr>
          <w:vertAlign w:val="superscript"/>
        </w:rPr>
        <w:fldChar w:fldCharType="begin"/>
      </w:r>
      <w:r w:rsidRPr="00342602">
        <w:rPr>
          <w:vertAlign w:val="superscript"/>
        </w:rPr>
        <w:instrText xml:space="preserve"> REF _Ref47446715 \r \h </w:instrText>
      </w:r>
      <w:r w:rsidR="00342602" w:rsidRPr="00342602">
        <w:rPr>
          <w:vertAlign w:val="superscript"/>
        </w:rPr>
        <w:instrText xml:space="preserve"> \* MERGEFORMAT </w:instrText>
      </w:r>
      <w:r w:rsidRPr="00342602">
        <w:rPr>
          <w:vertAlign w:val="superscript"/>
        </w:rPr>
      </w:r>
      <w:r w:rsidRPr="00342602">
        <w:rPr>
          <w:vertAlign w:val="superscript"/>
        </w:rPr>
        <w:fldChar w:fldCharType="separate"/>
      </w:r>
      <w:r w:rsidRPr="00342602">
        <w:rPr>
          <w:vertAlign w:val="superscript"/>
        </w:rPr>
        <w:t>[42]</w:t>
      </w:r>
      <w:r w:rsidRPr="00342602">
        <w:rPr>
          <w:vertAlign w:val="superscript"/>
        </w:rPr>
        <w:fldChar w:fldCharType="end"/>
      </w:r>
      <w:r w:rsidRPr="00342602">
        <w:rPr>
          <w:rFonts w:hint="eastAsia"/>
        </w:rPr>
        <w:t>尝试利用石化技术改良多种类型土体，取得了优良的渣土加固效果。杨爱武等</w:t>
      </w:r>
      <w:r w:rsidRPr="00342602">
        <w:rPr>
          <w:vertAlign w:val="superscript"/>
        </w:rPr>
        <w:fldChar w:fldCharType="begin"/>
      </w:r>
      <w:r w:rsidRPr="00342602">
        <w:rPr>
          <w:vertAlign w:val="superscript"/>
        </w:rPr>
        <w:instrText xml:space="preserve"> </w:instrText>
      </w:r>
      <w:r w:rsidRPr="00342602">
        <w:rPr>
          <w:rFonts w:hint="eastAsia"/>
          <w:vertAlign w:val="superscript"/>
        </w:rPr>
        <w:instrText>REF _Ref47446605 \r \h</w:instrText>
      </w:r>
      <w:r w:rsidRPr="00342602">
        <w:rPr>
          <w:vertAlign w:val="superscript"/>
        </w:rPr>
        <w:instrText xml:space="preserve">  \* MERGEFORMAT </w:instrText>
      </w:r>
      <w:r w:rsidRPr="00342602">
        <w:rPr>
          <w:vertAlign w:val="superscript"/>
        </w:rPr>
      </w:r>
      <w:r w:rsidRPr="00342602">
        <w:rPr>
          <w:vertAlign w:val="superscript"/>
        </w:rPr>
        <w:fldChar w:fldCharType="separate"/>
      </w:r>
      <w:r w:rsidRPr="00342602">
        <w:rPr>
          <w:vertAlign w:val="superscript"/>
        </w:rPr>
        <w:t>[40]</w:t>
      </w:r>
      <w:r w:rsidRPr="00342602">
        <w:rPr>
          <w:vertAlign w:val="superscript"/>
        </w:rPr>
        <w:fldChar w:fldCharType="end"/>
      </w:r>
      <w:r w:rsidRPr="00342602">
        <w:rPr>
          <w:rFonts w:hint="eastAsia"/>
        </w:rPr>
        <w:t>针对天津海积软土，证实了水泥混掺碱性添加剂石化软土强度比单掺水泥提高</w:t>
      </w:r>
      <w:r w:rsidRPr="00342602">
        <w:t>20-40%</w:t>
      </w:r>
      <w:r w:rsidRPr="00342602">
        <w:rPr>
          <w:rFonts w:hint="eastAsia"/>
        </w:rPr>
        <w:t>。易耀林等</w:t>
      </w:r>
      <w:r w:rsidRPr="00342602">
        <w:rPr>
          <w:vertAlign w:val="superscript"/>
        </w:rPr>
        <w:fldChar w:fldCharType="begin"/>
      </w:r>
      <w:r w:rsidRPr="00342602">
        <w:rPr>
          <w:vertAlign w:val="superscript"/>
        </w:rPr>
        <w:instrText xml:space="preserve"> </w:instrText>
      </w:r>
      <w:r w:rsidRPr="00342602">
        <w:rPr>
          <w:rFonts w:hint="eastAsia"/>
          <w:vertAlign w:val="superscript"/>
        </w:rPr>
        <w:instrText>REF _Ref47446727 \r \h</w:instrText>
      </w:r>
      <w:r w:rsidRPr="00342602">
        <w:rPr>
          <w:vertAlign w:val="superscript"/>
        </w:rPr>
        <w:instrText xml:space="preserve">  \* MERGEFORMAT </w:instrText>
      </w:r>
      <w:r w:rsidRPr="00342602">
        <w:rPr>
          <w:vertAlign w:val="superscript"/>
        </w:rPr>
      </w:r>
      <w:r w:rsidRPr="00342602">
        <w:rPr>
          <w:vertAlign w:val="superscript"/>
        </w:rPr>
        <w:fldChar w:fldCharType="separate"/>
      </w:r>
      <w:r w:rsidRPr="00342602">
        <w:rPr>
          <w:vertAlign w:val="superscript"/>
        </w:rPr>
        <w:t>[41]</w:t>
      </w:r>
      <w:r w:rsidRPr="00342602">
        <w:rPr>
          <w:vertAlign w:val="superscript"/>
        </w:rPr>
        <w:fldChar w:fldCharType="end"/>
      </w:r>
      <w:r w:rsidRPr="00342602">
        <w:rPr>
          <w:rFonts w:hint="eastAsia"/>
        </w:rPr>
        <w:t>利用激发矿渣代替部分水泥石化软土，发现其石化效果显著且经济环保。吴燕开等</w:t>
      </w:r>
      <w:r w:rsidRPr="00342602">
        <w:rPr>
          <w:vertAlign w:val="superscript"/>
        </w:rPr>
        <w:fldChar w:fldCharType="begin"/>
      </w:r>
      <w:r w:rsidRPr="00342602">
        <w:rPr>
          <w:vertAlign w:val="superscript"/>
        </w:rPr>
        <w:instrText xml:space="preserve"> </w:instrText>
      </w:r>
      <w:r w:rsidRPr="00342602">
        <w:rPr>
          <w:rFonts w:hint="eastAsia"/>
          <w:vertAlign w:val="superscript"/>
        </w:rPr>
        <w:instrText>REF _Ref47446715 \r \h</w:instrText>
      </w:r>
      <w:r w:rsidRPr="00342602">
        <w:rPr>
          <w:vertAlign w:val="superscript"/>
        </w:rPr>
        <w:instrText xml:space="preserve">  \* MERGEFORMAT </w:instrText>
      </w:r>
      <w:r w:rsidRPr="00342602">
        <w:rPr>
          <w:vertAlign w:val="superscript"/>
        </w:rPr>
      </w:r>
      <w:r w:rsidRPr="00342602">
        <w:rPr>
          <w:vertAlign w:val="superscript"/>
        </w:rPr>
        <w:fldChar w:fldCharType="separate"/>
      </w:r>
      <w:r w:rsidRPr="00342602">
        <w:rPr>
          <w:vertAlign w:val="superscript"/>
        </w:rPr>
        <w:t>[42]</w:t>
      </w:r>
      <w:r w:rsidRPr="00342602">
        <w:rPr>
          <w:vertAlign w:val="superscript"/>
        </w:rPr>
        <w:fldChar w:fldCharType="end"/>
      </w:r>
      <w:r w:rsidRPr="00342602">
        <w:rPr>
          <w:rFonts w:hint="eastAsia"/>
        </w:rPr>
        <w:t>分析钢渣</w:t>
      </w:r>
      <w:r w:rsidRPr="00342602">
        <w:t>-</w:t>
      </w:r>
      <w:r w:rsidRPr="00342602">
        <w:rPr>
          <w:rFonts w:hint="eastAsia"/>
        </w:rPr>
        <w:t>水泥等复合材料石化土力学性质及微观特征，明确了烧碱激发钢渣粉的加固机理。与此同时，工程建设过程中产生余泥渣土作为工程用土资源化利用时，由于受长期降雨、极端气温、夏季高温降雨轮替等环境因素影响，必然会使固化渣土强度等特性产生变化。谈云志等</w:t>
      </w:r>
      <w:r w:rsidRPr="00342602">
        <w:rPr>
          <w:vertAlign w:val="superscript"/>
        </w:rPr>
        <w:fldChar w:fldCharType="begin"/>
      </w:r>
      <w:r w:rsidRPr="00342602">
        <w:rPr>
          <w:vertAlign w:val="superscript"/>
        </w:rPr>
        <w:instrText xml:space="preserve"> </w:instrText>
      </w:r>
      <w:r w:rsidRPr="00342602">
        <w:rPr>
          <w:rFonts w:hint="eastAsia"/>
          <w:vertAlign w:val="superscript"/>
        </w:rPr>
        <w:instrText>REF _Ref47446892 \r \h</w:instrText>
      </w:r>
      <w:r w:rsidRPr="00342602">
        <w:rPr>
          <w:vertAlign w:val="superscript"/>
        </w:rPr>
        <w:instrText xml:space="preserve">  \* MERGEFORMAT </w:instrText>
      </w:r>
      <w:r w:rsidRPr="00342602">
        <w:rPr>
          <w:vertAlign w:val="superscript"/>
        </w:rPr>
      </w:r>
      <w:r w:rsidRPr="00342602">
        <w:rPr>
          <w:vertAlign w:val="superscript"/>
        </w:rPr>
        <w:fldChar w:fldCharType="separate"/>
      </w:r>
      <w:r w:rsidRPr="00342602">
        <w:rPr>
          <w:vertAlign w:val="superscript"/>
        </w:rPr>
        <w:t>[43]</w:t>
      </w:r>
      <w:r w:rsidRPr="00342602">
        <w:rPr>
          <w:vertAlign w:val="superscript"/>
        </w:rPr>
        <w:fldChar w:fldCharType="end"/>
      </w:r>
      <w:r w:rsidRPr="00342602">
        <w:rPr>
          <w:rFonts w:hint="eastAsia"/>
        </w:rPr>
        <w:t>利用水泥和石灰改良粉土，发现改良粉土无侧限抗压强度随冻融循环次数增加而下降。王东星等</w:t>
      </w:r>
      <w:r w:rsidRPr="00342602">
        <w:rPr>
          <w:vertAlign w:val="superscript"/>
        </w:rPr>
        <w:fldChar w:fldCharType="begin"/>
      </w:r>
      <w:r w:rsidRPr="00342602">
        <w:rPr>
          <w:vertAlign w:val="superscript"/>
        </w:rPr>
        <w:instrText xml:space="preserve"> </w:instrText>
      </w:r>
      <w:r w:rsidRPr="00342602">
        <w:rPr>
          <w:rFonts w:hint="eastAsia"/>
          <w:vertAlign w:val="superscript"/>
        </w:rPr>
        <w:instrText>REF _Ref47446903 \r \h</w:instrText>
      </w:r>
      <w:r w:rsidRPr="00342602">
        <w:rPr>
          <w:vertAlign w:val="superscript"/>
        </w:rPr>
        <w:instrText xml:space="preserve">  \* MERGEFORMAT </w:instrText>
      </w:r>
      <w:r w:rsidRPr="00342602">
        <w:rPr>
          <w:vertAlign w:val="superscript"/>
        </w:rPr>
      </w:r>
      <w:r w:rsidRPr="00342602">
        <w:rPr>
          <w:vertAlign w:val="superscript"/>
        </w:rPr>
        <w:fldChar w:fldCharType="separate"/>
      </w:r>
      <w:r w:rsidRPr="00342602">
        <w:rPr>
          <w:vertAlign w:val="superscript"/>
        </w:rPr>
        <w:t>[44]</w:t>
      </w:r>
      <w:r w:rsidRPr="00342602">
        <w:rPr>
          <w:vertAlign w:val="superscript"/>
        </w:rPr>
        <w:fldChar w:fldCharType="end"/>
      </w:r>
      <w:r w:rsidRPr="00342602">
        <w:rPr>
          <w:rFonts w:hint="eastAsia"/>
        </w:rPr>
        <w:t>认为大掺量粉煤灰固化淤泥水稳性得以明显改善，且浸水和冻融破坏导致其抗压强度显著劣化。上述文献表明：前人研究主要集中在传统的渣土石化技术的应用，但融入碱性激发等原理的改良型渣土高效石化技术的研究却鲜有报道，特别是石化固化渣土的抗压强度、微观结构和内在机理等方面研究亟待加强，为改良型渣土高效石化技术及加固机理的深度研究及其工程应用推广提供重要的参考依据。</w:t>
      </w:r>
    </w:p>
    <w:p w14:paraId="76E6756A" w14:textId="6722C416" w:rsidR="00DF012D" w:rsidRPr="00342602" w:rsidRDefault="00DF012D">
      <w:pPr>
        <w:pStyle w:val="af3"/>
        <w:spacing w:before="156" w:after="156"/>
        <w:ind w:firstLine="480"/>
        <w:rPr>
          <w:szCs w:val="24"/>
        </w:rPr>
      </w:pPr>
      <w:r w:rsidRPr="00342602">
        <w:rPr>
          <w:rFonts w:hint="eastAsia"/>
        </w:rPr>
        <w:t>当前，国内外对镁基胶凝材料的研究和应用尚较为少见，仅有极少数科研机构对此新材料开展研究。针对镁基胶凝材料在高含水率淤泥固化方面的尝试和应用，目前国内相关研究更为鲜见，仅赵由才课题组</w:t>
      </w:r>
      <w:r w:rsidRPr="00342602">
        <w:rPr>
          <w:vertAlign w:val="superscript"/>
        </w:rPr>
        <w:fldChar w:fldCharType="begin"/>
      </w:r>
      <w:r w:rsidRPr="00342602">
        <w:rPr>
          <w:vertAlign w:val="superscript"/>
        </w:rPr>
        <w:instrText xml:space="preserve"> </w:instrText>
      </w:r>
      <w:r w:rsidRPr="00342602">
        <w:rPr>
          <w:rFonts w:hint="eastAsia"/>
          <w:vertAlign w:val="superscript"/>
        </w:rPr>
        <w:instrText>REF _Ref47447072 \r \h</w:instrText>
      </w:r>
      <w:r w:rsidRPr="00342602">
        <w:rPr>
          <w:vertAlign w:val="superscript"/>
        </w:rPr>
        <w:instrText xml:space="preserve">  \* MERGEFORMAT </w:instrText>
      </w:r>
      <w:r w:rsidRPr="00342602">
        <w:rPr>
          <w:vertAlign w:val="superscript"/>
        </w:rPr>
      </w:r>
      <w:r w:rsidRPr="00342602">
        <w:rPr>
          <w:vertAlign w:val="superscript"/>
        </w:rPr>
        <w:fldChar w:fldCharType="separate"/>
      </w:r>
      <w:r w:rsidRPr="00342602">
        <w:rPr>
          <w:vertAlign w:val="superscript"/>
        </w:rPr>
        <w:t>[45]</w:t>
      </w:r>
      <w:r w:rsidRPr="00342602">
        <w:rPr>
          <w:vertAlign w:val="superscript"/>
        </w:rPr>
        <w:fldChar w:fldCharType="end"/>
      </w:r>
      <w:r w:rsidRPr="00342602">
        <w:rPr>
          <w:rFonts w:hint="eastAsia"/>
        </w:rPr>
        <w:t>、薛强课题组</w:t>
      </w:r>
      <w:r w:rsidRPr="00342602">
        <w:rPr>
          <w:vertAlign w:val="superscript"/>
        </w:rPr>
        <w:fldChar w:fldCharType="begin"/>
      </w:r>
      <w:r w:rsidRPr="00342602">
        <w:rPr>
          <w:vertAlign w:val="superscript"/>
        </w:rPr>
        <w:instrText xml:space="preserve"> </w:instrText>
      </w:r>
      <w:r w:rsidRPr="00342602">
        <w:rPr>
          <w:rFonts w:hint="eastAsia"/>
          <w:vertAlign w:val="superscript"/>
        </w:rPr>
        <w:instrText>REF _Ref47447097 \r \h</w:instrText>
      </w:r>
      <w:r w:rsidRPr="00342602">
        <w:rPr>
          <w:vertAlign w:val="superscript"/>
        </w:rPr>
        <w:instrText xml:space="preserve">  \* MERGEFORMAT </w:instrText>
      </w:r>
      <w:r w:rsidRPr="00342602">
        <w:rPr>
          <w:vertAlign w:val="superscript"/>
        </w:rPr>
      </w:r>
      <w:r w:rsidRPr="00342602">
        <w:rPr>
          <w:vertAlign w:val="superscript"/>
        </w:rPr>
        <w:fldChar w:fldCharType="separate"/>
      </w:r>
      <w:r w:rsidRPr="00342602">
        <w:rPr>
          <w:vertAlign w:val="superscript"/>
        </w:rPr>
        <w:t>[46]</w:t>
      </w:r>
      <w:r w:rsidRPr="00342602">
        <w:rPr>
          <w:vertAlign w:val="superscript"/>
        </w:rPr>
        <w:fldChar w:fldCharType="end"/>
      </w:r>
      <w:r w:rsidRPr="00342602">
        <w:rPr>
          <w:rFonts w:hint="eastAsia"/>
        </w:rPr>
        <w:t>、王哲</w:t>
      </w:r>
      <w:r w:rsidRPr="00342602">
        <w:rPr>
          <w:vertAlign w:val="superscript"/>
        </w:rPr>
        <w:fldChar w:fldCharType="begin"/>
      </w:r>
      <w:r w:rsidRPr="00342602">
        <w:rPr>
          <w:vertAlign w:val="superscript"/>
        </w:rPr>
        <w:instrText xml:space="preserve"> </w:instrText>
      </w:r>
      <w:r w:rsidRPr="00342602">
        <w:rPr>
          <w:rFonts w:hint="eastAsia"/>
          <w:vertAlign w:val="superscript"/>
        </w:rPr>
        <w:instrText>REF _Ref47447113 \r \h</w:instrText>
      </w:r>
      <w:r w:rsidRPr="00342602">
        <w:rPr>
          <w:vertAlign w:val="superscript"/>
        </w:rPr>
        <w:instrText xml:space="preserve">  \* MERGEFORMAT </w:instrText>
      </w:r>
      <w:r w:rsidRPr="00342602">
        <w:rPr>
          <w:vertAlign w:val="superscript"/>
        </w:rPr>
      </w:r>
      <w:r w:rsidRPr="00342602">
        <w:rPr>
          <w:vertAlign w:val="superscript"/>
        </w:rPr>
        <w:fldChar w:fldCharType="separate"/>
      </w:r>
      <w:r w:rsidRPr="00342602">
        <w:rPr>
          <w:vertAlign w:val="superscript"/>
        </w:rPr>
        <w:t>[47]</w:t>
      </w:r>
      <w:r w:rsidRPr="00342602">
        <w:rPr>
          <w:vertAlign w:val="superscript"/>
        </w:rPr>
        <w:fldChar w:fldCharType="end"/>
      </w:r>
      <w:r w:rsidRPr="00342602">
        <w:rPr>
          <w:rFonts w:hint="eastAsia"/>
        </w:rPr>
        <w:t>、王东星</w:t>
      </w:r>
      <w:r w:rsidRPr="00342602">
        <w:rPr>
          <w:vertAlign w:val="superscript"/>
        </w:rPr>
        <w:fldChar w:fldCharType="begin"/>
      </w:r>
      <w:r w:rsidRPr="00342602">
        <w:rPr>
          <w:vertAlign w:val="superscript"/>
        </w:rPr>
        <w:instrText xml:space="preserve"> </w:instrText>
      </w:r>
      <w:r w:rsidRPr="00342602">
        <w:rPr>
          <w:rFonts w:hint="eastAsia"/>
          <w:vertAlign w:val="superscript"/>
        </w:rPr>
        <w:instrText>REF _Ref47447122 \r \h</w:instrText>
      </w:r>
      <w:r w:rsidRPr="00342602">
        <w:rPr>
          <w:vertAlign w:val="superscript"/>
        </w:rPr>
        <w:instrText xml:space="preserve">  \* MERGEFORMAT </w:instrText>
      </w:r>
      <w:r w:rsidRPr="00342602">
        <w:rPr>
          <w:vertAlign w:val="superscript"/>
        </w:rPr>
      </w:r>
      <w:r w:rsidRPr="00342602">
        <w:rPr>
          <w:vertAlign w:val="superscript"/>
        </w:rPr>
        <w:fldChar w:fldCharType="separate"/>
      </w:r>
      <w:r w:rsidRPr="00342602">
        <w:rPr>
          <w:vertAlign w:val="superscript"/>
        </w:rPr>
        <w:t>[48]</w:t>
      </w:r>
      <w:r w:rsidRPr="00342602">
        <w:rPr>
          <w:vertAlign w:val="superscript"/>
        </w:rPr>
        <w:fldChar w:fldCharType="end"/>
      </w:r>
      <w:r w:rsidRPr="00342602">
        <w:rPr>
          <w:rFonts w:hint="eastAsia"/>
        </w:rPr>
        <w:t>等极少数学者利用复合型镁基水泥固化污水厂污泥、铅污染土和锌污染土，开展了初步研究。因此，在倡导发展绿色低碳材料的背景下，开展镁基胶凝材料及其改性材料研发并开展用于余泥渣土固化处置研究，探索化学固化余泥渣</w:t>
      </w:r>
      <w:r w:rsidRPr="00342602">
        <w:rPr>
          <w:rFonts w:hint="eastAsia"/>
        </w:rPr>
        <w:lastRenderedPageBreak/>
        <w:t>土的力学性质、长期稳定性、微观机制等多方面研究，形成环保、高效、早强性能优异的镁基复合胶凝材料可持续固化技术，是一项既有重要理论意义又有工程应用前景的技术研究工作。</w:t>
      </w:r>
    </w:p>
    <w:p w14:paraId="0233673C" w14:textId="3BC960BA" w:rsidR="00DF012D" w:rsidRPr="00342602" w:rsidRDefault="00DF012D" w:rsidP="007E7919">
      <w:pPr>
        <w:pStyle w:val="aff5"/>
      </w:pPr>
      <w:bookmarkStart w:id="387" w:name="_Toc47740791"/>
      <w:r w:rsidRPr="00342602">
        <w:rPr>
          <w:rFonts w:hint="eastAsia"/>
        </w:rPr>
        <w:t>1.</w:t>
      </w:r>
      <w:r w:rsidRPr="00342602">
        <w:t>2</w:t>
      </w:r>
      <w:r w:rsidRPr="00342602">
        <w:rPr>
          <w:rFonts w:hint="eastAsia"/>
        </w:rPr>
        <w:t>.</w:t>
      </w:r>
      <w:r w:rsidRPr="00342602">
        <w:t>4</w:t>
      </w:r>
      <w:r w:rsidRPr="00342602">
        <w:tab/>
      </w:r>
      <w:r w:rsidRPr="00342602">
        <w:rPr>
          <w:rFonts w:hint="eastAsia"/>
        </w:rPr>
        <w:t>城市受纳场全生命周期安全性研究</w:t>
      </w:r>
      <w:bookmarkEnd w:id="387"/>
    </w:p>
    <w:p w14:paraId="090C28DD" w14:textId="3D429697" w:rsidR="00DF012D" w:rsidRPr="00342602" w:rsidRDefault="00DF012D" w:rsidP="007E7919">
      <w:pPr>
        <w:pStyle w:val="af3"/>
        <w:spacing w:before="156" w:after="156"/>
        <w:ind w:firstLine="480"/>
      </w:pPr>
      <w:r w:rsidRPr="00342602">
        <w:rPr>
          <w:rFonts w:hint="eastAsia"/>
        </w:rPr>
        <w:t>许多研究者也获得了同样的破坏失稳成因</w:t>
      </w:r>
      <w:r w:rsidRPr="00342602">
        <w:rPr>
          <w:vertAlign w:val="superscript"/>
        </w:rPr>
        <w:fldChar w:fldCharType="begin"/>
      </w:r>
      <w:r w:rsidRPr="00342602">
        <w:rPr>
          <w:vertAlign w:val="superscript"/>
        </w:rPr>
        <w:instrText xml:space="preserve"> </w:instrText>
      </w:r>
      <w:r w:rsidRPr="00342602">
        <w:rPr>
          <w:rFonts w:hint="eastAsia"/>
          <w:vertAlign w:val="superscript"/>
        </w:rPr>
        <w:instrText>REF _Ref47445402 \r \h</w:instrText>
      </w:r>
      <w:r w:rsidRPr="00342602">
        <w:rPr>
          <w:vertAlign w:val="superscript"/>
        </w:rPr>
        <w:instrText xml:space="preserve">  \* MERGEFORMAT </w:instrText>
      </w:r>
      <w:r w:rsidRPr="00342602">
        <w:rPr>
          <w:vertAlign w:val="superscript"/>
        </w:rPr>
      </w:r>
      <w:r w:rsidRPr="00342602">
        <w:rPr>
          <w:vertAlign w:val="superscript"/>
        </w:rPr>
        <w:fldChar w:fldCharType="separate"/>
      </w:r>
      <w:r w:rsidRPr="00342602">
        <w:rPr>
          <w:vertAlign w:val="superscript"/>
        </w:rPr>
        <w:t>[13]</w:t>
      </w:r>
      <w:r w:rsidRPr="00342602">
        <w:rPr>
          <w:vertAlign w:val="superscript"/>
        </w:rPr>
        <w:fldChar w:fldCharType="end"/>
      </w:r>
      <w:r w:rsidRPr="00342602">
        <w:rPr>
          <w:rFonts w:hint="eastAsia"/>
        </w:rPr>
        <w:t>。</w:t>
      </w:r>
      <w:r w:rsidRPr="00342602">
        <w:t>Koerner</w:t>
      </w:r>
      <w:r w:rsidRPr="00342602">
        <w:rPr>
          <w:rFonts w:hint="eastAsia"/>
        </w:rPr>
        <w:t>等</w:t>
      </w:r>
      <w:r w:rsidRPr="00342602">
        <w:rPr>
          <w:vertAlign w:val="superscript"/>
        </w:rPr>
        <w:fldChar w:fldCharType="begin"/>
      </w:r>
      <w:r w:rsidRPr="00342602">
        <w:rPr>
          <w:vertAlign w:val="superscript"/>
        </w:rPr>
        <w:instrText xml:space="preserve"> </w:instrText>
      </w:r>
      <w:r w:rsidRPr="00342602">
        <w:rPr>
          <w:rFonts w:hint="eastAsia"/>
          <w:vertAlign w:val="superscript"/>
        </w:rPr>
        <w:instrText>REF _Ref47450883 \r \h</w:instrText>
      </w:r>
      <w:r w:rsidRPr="00342602">
        <w:rPr>
          <w:vertAlign w:val="superscript"/>
        </w:rPr>
        <w:instrText xml:space="preserve">  \* MERGEFORMAT </w:instrText>
      </w:r>
      <w:r w:rsidRPr="00342602">
        <w:rPr>
          <w:vertAlign w:val="superscript"/>
        </w:rPr>
      </w:r>
      <w:r w:rsidRPr="00342602">
        <w:rPr>
          <w:vertAlign w:val="superscript"/>
        </w:rPr>
        <w:fldChar w:fldCharType="separate"/>
      </w:r>
      <w:r w:rsidRPr="00342602">
        <w:rPr>
          <w:vertAlign w:val="superscript"/>
        </w:rPr>
        <w:t>[49]</w:t>
      </w:r>
      <w:r w:rsidRPr="00342602">
        <w:rPr>
          <w:vertAlign w:val="superscript"/>
        </w:rPr>
        <w:fldChar w:fldCharType="end"/>
      </w:r>
      <w:r w:rsidRPr="00342602">
        <w:rPr>
          <w:vertAlign w:val="superscript"/>
        </w:rPr>
        <w:fldChar w:fldCharType="begin"/>
      </w:r>
      <w:r w:rsidRPr="00342602">
        <w:rPr>
          <w:vertAlign w:val="superscript"/>
        </w:rPr>
        <w:instrText xml:space="preserve"> REF _Ref47450885 \r \h  \* MERGEFORMAT </w:instrText>
      </w:r>
      <w:r w:rsidRPr="00342602">
        <w:rPr>
          <w:vertAlign w:val="superscript"/>
        </w:rPr>
      </w:r>
      <w:r w:rsidRPr="00342602">
        <w:rPr>
          <w:vertAlign w:val="superscript"/>
        </w:rPr>
        <w:fldChar w:fldCharType="separate"/>
      </w:r>
      <w:r w:rsidRPr="00342602">
        <w:rPr>
          <w:vertAlign w:val="superscript"/>
        </w:rPr>
        <w:t>[50]</w:t>
      </w:r>
      <w:r w:rsidRPr="00342602">
        <w:rPr>
          <w:vertAlign w:val="superscript"/>
        </w:rPr>
        <w:fldChar w:fldCharType="end"/>
      </w:r>
      <w:r w:rsidRPr="00342602">
        <w:rPr>
          <w:rFonts w:hint="eastAsia"/>
        </w:rPr>
        <w:t>运用了简化</w:t>
      </w:r>
      <w:r w:rsidRPr="00342602">
        <w:t>Bishop</w:t>
      </w:r>
      <w:r w:rsidRPr="00342602">
        <w:rPr>
          <w:rFonts w:hint="eastAsia"/>
        </w:rPr>
        <w:t>法对</w:t>
      </w:r>
      <w:r w:rsidRPr="00342602">
        <w:t>10</w:t>
      </w:r>
      <w:r w:rsidRPr="00342602">
        <w:rPr>
          <w:rFonts w:hint="eastAsia"/>
        </w:rPr>
        <w:t>个大型渣土场滑坡的稳定性进行了分析，其中，</w:t>
      </w:r>
      <w:r w:rsidRPr="00342602">
        <w:t>5</w:t>
      </w:r>
      <w:r w:rsidRPr="00342602">
        <w:rPr>
          <w:rFonts w:hint="eastAsia"/>
        </w:rPr>
        <w:t>个未采取工程措施，另</w:t>
      </w:r>
      <w:r w:rsidRPr="00342602">
        <w:t>5</w:t>
      </w:r>
      <w:r w:rsidRPr="00342602">
        <w:rPr>
          <w:rFonts w:hint="eastAsia"/>
        </w:rPr>
        <w:t>个采取了土工合成材料处理。结论均表明，在滑面之上、之下或内部存在的过多水体所产生的孔隙水压力是导致这些渣土场滑坡、失稳破坏的触发原因</w:t>
      </w:r>
      <w:r w:rsidRPr="00342602">
        <w:rPr>
          <w:vertAlign w:val="superscript"/>
        </w:rPr>
        <w:fldChar w:fldCharType="begin"/>
      </w:r>
      <w:r w:rsidRPr="00342602">
        <w:rPr>
          <w:vertAlign w:val="superscript"/>
        </w:rPr>
        <w:instrText xml:space="preserve"> </w:instrText>
      </w:r>
      <w:r w:rsidRPr="00342602">
        <w:rPr>
          <w:rFonts w:hint="eastAsia"/>
          <w:vertAlign w:val="superscript"/>
        </w:rPr>
        <w:instrText>REF _Ref47450883 \r \h</w:instrText>
      </w:r>
      <w:r w:rsidRPr="00342602">
        <w:rPr>
          <w:vertAlign w:val="superscript"/>
        </w:rPr>
        <w:instrText xml:space="preserve">  \* MERGEFORMAT </w:instrText>
      </w:r>
      <w:r w:rsidRPr="00342602">
        <w:rPr>
          <w:vertAlign w:val="superscript"/>
        </w:rPr>
      </w:r>
      <w:r w:rsidRPr="00342602">
        <w:rPr>
          <w:vertAlign w:val="superscript"/>
        </w:rPr>
        <w:fldChar w:fldCharType="separate"/>
      </w:r>
      <w:r w:rsidRPr="00342602">
        <w:rPr>
          <w:vertAlign w:val="superscript"/>
        </w:rPr>
        <w:t>[49]</w:t>
      </w:r>
      <w:r w:rsidRPr="00342602">
        <w:rPr>
          <w:vertAlign w:val="superscript"/>
        </w:rPr>
        <w:fldChar w:fldCharType="end"/>
      </w:r>
      <w:r w:rsidRPr="00342602">
        <w:rPr>
          <w:vertAlign w:val="superscript"/>
        </w:rPr>
        <w:fldChar w:fldCharType="begin"/>
      </w:r>
      <w:r w:rsidRPr="00342602">
        <w:rPr>
          <w:vertAlign w:val="superscript"/>
        </w:rPr>
        <w:instrText xml:space="preserve"> REF _Ref47450885 \r \h  \* MERGEFORMAT </w:instrText>
      </w:r>
      <w:r w:rsidRPr="00342602">
        <w:rPr>
          <w:vertAlign w:val="superscript"/>
        </w:rPr>
      </w:r>
      <w:r w:rsidRPr="00342602">
        <w:rPr>
          <w:vertAlign w:val="superscript"/>
        </w:rPr>
        <w:fldChar w:fldCharType="separate"/>
      </w:r>
      <w:r w:rsidRPr="00342602">
        <w:rPr>
          <w:vertAlign w:val="superscript"/>
        </w:rPr>
        <w:t>[50]</w:t>
      </w:r>
      <w:r w:rsidRPr="00342602">
        <w:rPr>
          <w:vertAlign w:val="superscript"/>
        </w:rPr>
        <w:fldChar w:fldCharType="end"/>
      </w:r>
      <w:r w:rsidRPr="00342602">
        <w:rPr>
          <w:rFonts w:hint="eastAsia"/>
        </w:rPr>
        <w:t>。</w:t>
      </w:r>
      <w:r w:rsidRPr="00342602">
        <w:t>Stark</w:t>
      </w:r>
      <w:r w:rsidRPr="00342602">
        <w:rPr>
          <w:rFonts w:hint="eastAsia"/>
        </w:rPr>
        <w:t>等</w:t>
      </w:r>
      <w:r w:rsidRPr="00342602">
        <w:rPr>
          <w:vertAlign w:val="superscript"/>
        </w:rPr>
        <w:fldChar w:fldCharType="begin"/>
      </w:r>
      <w:r w:rsidRPr="00342602">
        <w:rPr>
          <w:vertAlign w:val="superscript"/>
        </w:rPr>
        <w:instrText xml:space="preserve"> </w:instrText>
      </w:r>
      <w:r w:rsidRPr="00342602">
        <w:rPr>
          <w:rFonts w:hint="eastAsia"/>
          <w:vertAlign w:val="superscript"/>
        </w:rPr>
        <w:instrText>REF _Ref47450933 \r \h</w:instrText>
      </w:r>
      <w:r w:rsidRPr="00342602">
        <w:rPr>
          <w:vertAlign w:val="superscript"/>
        </w:rPr>
        <w:instrText xml:space="preserve">  \* MERGEFORMAT </w:instrText>
      </w:r>
      <w:r w:rsidRPr="00342602">
        <w:rPr>
          <w:vertAlign w:val="superscript"/>
        </w:rPr>
      </w:r>
      <w:r w:rsidRPr="00342602">
        <w:rPr>
          <w:vertAlign w:val="superscript"/>
        </w:rPr>
        <w:fldChar w:fldCharType="separate"/>
      </w:r>
      <w:r w:rsidRPr="00342602">
        <w:rPr>
          <w:vertAlign w:val="superscript"/>
        </w:rPr>
        <w:t>[51]</w:t>
      </w:r>
      <w:r w:rsidRPr="00342602">
        <w:rPr>
          <w:vertAlign w:val="superscript"/>
        </w:rPr>
        <w:fldChar w:fldCharType="end"/>
      </w:r>
      <w:r w:rsidRPr="00342602">
        <w:rPr>
          <w:rFonts w:hint="eastAsia"/>
        </w:rPr>
        <w:t>研究了美国俄亥俄州辛辛那提渣土场滑坡的成因，该滑坡发生前</w:t>
      </w:r>
      <w:r w:rsidRPr="00342602">
        <w:t>14</w:t>
      </w:r>
      <w:r w:rsidRPr="00342602">
        <w:rPr>
          <w:rFonts w:hint="eastAsia"/>
        </w:rPr>
        <w:t>个月内，在</w:t>
      </w:r>
      <w:r w:rsidRPr="00342602">
        <w:t>60 m</w:t>
      </w:r>
      <w:r w:rsidRPr="00342602">
        <w:rPr>
          <w:rFonts w:hint="eastAsia"/>
        </w:rPr>
        <w:t>高的废弃矿坑上堆填了</w:t>
      </w:r>
      <w:r w:rsidRPr="00342602">
        <w:t>9~20 m</w:t>
      </w:r>
      <w:r w:rsidRPr="00342602">
        <w:rPr>
          <w:rFonts w:hint="eastAsia"/>
        </w:rPr>
        <w:t>厚的渣土，堆填速率达到</w:t>
      </w:r>
      <w:r w:rsidRPr="00342602">
        <w:t xml:space="preserve">0.01~0.05 </w:t>
      </w:r>
      <w:proofErr w:type="spellStart"/>
      <w:r w:rsidRPr="00342602">
        <w:t>m·d</w:t>
      </w:r>
      <w:proofErr w:type="spellEnd"/>
      <w:r w:rsidRPr="00342602">
        <w:t>–1</w:t>
      </w:r>
      <w:r w:rsidRPr="00342602">
        <w:rPr>
          <w:rFonts w:hint="eastAsia"/>
        </w:rPr>
        <w:t>。分析认为，渣土堆填导致下部的残留土中产生了超静孔隙水压力并导致了滑面上的有效应力下降。殷跃平，李滨</w:t>
      </w:r>
      <w:r w:rsidRPr="00342602">
        <w:rPr>
          <w:vertAlign w:val="superscript"/>
        </w:rPr>
        <w:fldChar w:fldCharType="begin"/>
      </w:r>
      <w:r w:rsidRPr="00342602">
        <w:rPr>
          <w:vertAlign w:val="superscript"/>
        </w:rPr>
        <w:instrText xml:space="preserve"> </w:instrText>
      </w:r>
      <w:r w:rsidRPr="00342602">
        <w:rPr>
          <w:rFonts w:hint="eastAsia"/>
          <w:vertAlign w:val="superscript"/>
        </w:rPr>
        <w:instrText>REF _Ref47445716 \r \h</w:instrText>
      </w:r>
      <w:r w:rsidRPr="00342602">
        <w:rPr>
          <w:vertAlign w:val="superscript"/>
        </w:rPr>
        <w:instrText xml:space="preserve">  \* MERGEFORMAT </w:instrText>
      </w:r>
      <w:r w:rsidRPr="00342602">
        <w:rPr>
          <w:vertAlign w:val="superscript"/>
        </w:rPr>
      </w:r>
      <w:r w:rsidRPr="00342602">
        <w:rPr>
          <w:vertAlign w:val="superscript"/>
        </w:rPr>
        <w:fldChar w:fldCharType="separate"/>
      </w:r>
      <w:r w:rsidRPr="00342602">
        <w:rPr>
          <w:vertAlign w:val="superscript"/>
        </w:rPr>
        <w:t>[17]</w:t>
      </w:r>
      <w:r w:rsidRPr="00342602">
        <w:rPr>
          <w:vertAlign w:val="superscript"/>
        </w:rPr>
        <w:fldChar w:fldCharType="end"/>
      </w:r>
      <w:r w:rsidRPr="00342602">
        <w:rPr>
          <w:rFonts w:hint="eastAsia"/>
        </w:rPr>
        <w:t>针对深圳“</w:t>
      </w:r>
      <w:r w:rsidRPr="00342602">
        <w:t>12</w:t>
      </w:r>
      <w:r w:rsidRPr="00342602">
        <w:rPr>
          <w:rFonts w:hint="eastAsia"/>
        </w:rPr>
        <w:t>·</w:t>
      </w:r>
      <w:r w:rsidRPr="00342602">
        <w:t>20</w:t>
      </w:r>
      <w:r w:rsidRPr="00342602">
        <w:rPr>
          <w:rFonts w:hint="eastAsia"/>
        </w:rPr>
        <w:t>”渣土场灾难滑坡成灾机理与岩土工程风险控制进行了研究，提出了多级建模方法以研究不同堆填阶段下坡体结构的变化特征，采用非稳定流理论模拟了地下水渗流场的演化特征。最后，对比分析了全球近期发生的多起渣土场滑坡灾难，从技术上看，这些风险大多是可预见的，但是，由于非技术原因往往未被预见到，因此，需要加强城镇化岩土工程的技术和非技术风险的管控。</w:t>
      </w:r>
    </w:p>
    <w:p w14:paraId="32886561" w14:textId="77777777" w:rsidR="00DF012D" w:rsidRPr="00342602" w:rsidRDefault="00DF012D">
      <w:pPr>
        <w:pStyle w:val="af3"/>
        <w:spacing w:before="156" w:after="156"/>
        <w:ind w:firstLine="480"/>
      </w:pPr>
      <w:r w:rsidRPr="00342602">
        <w:rPr>
          <w:rFonts w:hint="eastAsia"/>
        </w:rPr>
        <w:t>但对于渣土余泥堆积体的非均一性、填筑堆渣料源及分区的随机性、渣土余泥填料的长期劣化特性、大容量受纳场选址的一般性原则及挡、排措施的合理结构型式、受纳场安全性的长期监控、巡检，受纳场安全台账、安全预警等灾害风险防控等均未做系统性研究。</w:t>
      </w:r>
    </w:p>
    <w:p w14:paraId="35A60276" w14:textId="77777777" w:rsidR="00DF012D" w:rsidRPr="00342602" w:rsidRDefault="00DF012D" w:rsidP="003B2874">
      <w:pPr>
        <w:pStyle w:val="aff3"/>
        <w:spacing w:after="156"/>
      </w:pPr>
      <w:bookmarkStart w:id="388" w:name="_Toc47740792"/>
      <w:r w:rsidRPr="00342602">
        <w:rPr>
          <w:rFonts w:hint="eastAsia"/>
        </w:rPr>
        <w:t>1</w:t>
      </w:r>
      <w:r w:rsidRPr="00342602">
        <w:t xml:space="preserve">.3 </w:t>
      </w:r>
      <w:r w:rsidRPr="00342602">
        <w:rPr>
          <w:rFonts w:hint="eastAsia"/>
        </w:rPr>
        <w:t>研究意义</w:t>
      </w:r>
      <w:bookmarkEnd w:id="388"/>
    </w:p>
    <w:p w14:paraId="3CB9375B" w14:textId="77777777" w:rsidR="00DF012D" w:rsidRPr="00342602" w:rsidRDefault="00DF012D">
      <w:pPr>
        <w:pStyle w:val="af3"/>
        <w:spacing w:before="156" w:after="156"/>
        <w:ind w:firstLine="480"/>
      </w:pPr>
      <w:r w:rsidRPr="00342602">
        <w:rPr>
          <w:rFonts w:hint="eastAsia"/>
        </w:rPr>
        <w:t>综上，我国当前正处于大量生产、大量消费、大量废弃的“三大”状态，其中建筑业是“三大”的主要行业。在建设过程中产生大量的余泥渣土，就杭州而言，</w:t>
      </w:r>
      <w:r w:rsidRPr="00342602">
        <w:rPr>
          <w:rFonts w:hint="eastAsia"/>
        </w:rPr>
        <w:t>2019</w:t>
      </w:r>
      <w:r w:rsidRPr="00342602">
        <w:rPr>
          <w:rFonts w:hint="eastAsia"/>
        </w:rPr>
        <w:t>年全年已达</w:t>
      </w:r>
      <w:r w:rsidRPr="00342602">
        <w:rPr>
          <w:rFonts w:hint="eastAsia"/>
        </w:rPr>
        <w:t>15450</w:t>
      </w:r>
      <w:r w:rsidRPr="00342602">
        <w:rPr>
          <w:rFonts w:hint="eastAsia"/>
        </w:rPr>
        <w:t>万</w:t>
      </w:r>
      <w:r w:rsidRPr="00342602">
        <w:rPr>
          <w:rFonts w:hint="eastAsia"/>
        </w:rPr>
        <w:t>m</w:t>
      </w:r>
      <w:r w:rsidRPr="00342602">
        <w:rPr>
          <w:rFonts w:hint="eastAsia"/>
          <w:vertAlign w:val="superscript"/>
        </w:rPr>
        <w:t>3</w:t>
      </w:r>
      <w:r w:rsidRPr="00342602">
        <w:rPr>
          <w:rFonts w:hint="eastAsia"/>
        </w:rPr>
        <w:t>（相当于</w:t>
      </w:r>
      <w:r w:rsidRPr="00342602">
        <w:rPr>
          <w:rFonts w:hint="eastAsia"/>
        </w:rPr>
        <w:t>10</w:t>
      </w:r>
      <w:r w:rsidRPr="00342602">
        <w:rPr>
          <w:rFonts w:hint="eastAsia"/>
        </w:rPr>
        <w:t>个西湖容积），城市受纳场的建设远跟不上渣土产生的速度。从各城市余泥渣土处置方式看，普遍存在以下问题：</w:t>
      </w:r>
    </w:p>
    <w:p w14:paraId="288D6EFC" w14:textId="34ED64AB" w:rsidR="00DF012D" w:rsidRPr="00342602" w:rsidRDefault="00FC20AB">
      <w:pPr>
        <w:pStyle w:val="af3"/>
        <w:spacing w:before="156" w:after="156"/>
        <w:ind w:firstLine="480"/>
      </w:pPr>
      <w:r>
        <w:rPr>
          <w:rFonts w:hint="eastAsia"/>
        </w:rPr>
        <w:t xml:space="preserve">(1) </w:t>
      </w:r>
      <w:r w:rsidR="00DF012D" w:rsidRPr="00342602">
        <w:rPr>
          <w:rFonts w:hint="eastAsia"/>
        </w:rPr>
        <w:t>缺乏统筹与大数据台账机制，产生和消纳信息不对称、不及时。项目与项目之间、区域与区域之间、行业与行业之间缺乏余泥渣土性质、数量、产出时</w:t>
      </w:r>
      <w:r w:rsidR="00DF012D" w:rsidRPr="00342602">
        <w:rPr>
          <w:rFonts w:hint="eastAsia"/>
        </w:rPr>
        <w:lastRenderedPageBreak/>
        <w:t>段、需求时段之间的沟通机制，缺乏统一运筹平台，常出现一方开山挖土，另一方弃渣乱填的怪象。资源化利用缺少信息、运筹平台，由于缺乏从</w:t>
      </w:r>
      <w:r w:rsidR="00DF012D" w:rsidRPr="00342602">
        <w:t>城市管理者角度</w:t>
      </w:r>
      <w:r w:rsidR="00DF012D" w:rsidRPr="00342602">
        <w:rPr>
          <w:rFonts w:hint="eastAsia"/>
        </w:rPr>
        <w:t>的引导</w:t>
      </w:r>
      <w:r w:rsidR="00DF012D" w:rsidRPr="00342602">
        <w:t>和全局优化，</w:t>
      </w:r>
      <w:r w:rsidR="00DF012D" w:rsidRPr="00342602">
        <w:rPr>
          <w:rFonts w:hint="eastAsia"/>
        </w:rPr>
        <w:t>只能达到可见时空</w:t>
      </w:r>
      <w:r w:rsidR="00DF012D" w:rsidRPr="00342602">
        <w:t>内</w:t>
      </w:r>
      <w:r w:rsidR="00DF012D" w:rsidRPr="00342602">
        <w:rPr>
          <w:rFonts w:hint="eastAsia"/>
        </w:rPr>
        <w:t>的各自经济性</w:t>
      </w:r>
      <w:r w:rsidR="00DF012D" w:rsidRPr="00342602">
        <w:t>优化，</w:t>
      </w:r>
      <w:r w:rsidR="00DF012D" w:rsidRPr="00342602">
        <w:rPr>
          <w:rFonts w:hint="eastAsia"/>
        </w:rPr>
        <w:t>缺乏</w:t>
      </w:r>
      <w:r w:rsidR="00DF012D" w:rsidRPr="00342602">
        <w:t>长期、大范围的</w:t>
      </w:r>
      <w:r w:rsidR="00DF012D" w:rsidRPr="00342602">
        <w:rPr>
          <w:rFonts w:hint="eastAsia"/>
        </w:rPr>
        <w:t>统筹考量。</w:t>
      </w:r>
    </w:p>
    <w:p w14:paraId="54E7739E" w14:textId="3EB87F63" w:rsidR="00DF012D" w:rsidRPr="00342602" w:rsidRDefault="00FC20AB">
      <w:pPr>
        <w:pStyle w:val="af3"/>
        <w:spacing w:before="156" w:after="156"/>
        <w:ind w:firstLine="480"/>
      </w:pPr>
      <w:r>
        <w:rPr>
          <w:rFonts w:hint="eastAsia"/>
        </w:rPr>
        <w:t xml:space="preserve">(2) </w:t>
      </w:r>
      <w:r w:rsidR="00DF012D" w:rsidRPr="00342602">
        <w:rPr>
          <w:rFonts w:hint="eastAsia"/>
        </w:rPr>
        <w:t>处置方式粗放单一，尚未把余泥渣土当作资源看待，源头缺乏明确的分类模式。从某角度看，余泥渣土也是“放错位置的资源”，有机构研究结果显示，每资源化利用</w:t>
      </w:r>
      <w:r w:rsidR="00DF012D" w:rsidRPr="00342602">
        <w:rPr>
          <w:rFonts w:hint="eastAsia"/>
        </w:rPr>
        <w:t>1</w:t>
      </w:r>
      <w:r w:rsidR="00DF012D" w:rsidRPr="00342602">
        <w:rPr>
          <w:rFonts w:hint="eastAsia"/>
        </w:rPr>
        <w:t>亿吨建筑垃圾，可节省堆放占地万余亩，减少取土或代替天然沙石千万立方米，节省标准煤</w:t>
      </w:r>
      <w:r w:rsidR="00DF012D" w:rsidRPr="00342602">
        <w:rPr>
          <w:rFonts w:hint="eastAsia"/>
        </w:rPr>
        <w:t>500</w:t>
      </w:r>
      <w:r w:rsidR="00DF012D" w:rsidRPr="00342602">
        <w:rPr>
          <w:rFonts w:hint="eastAsia"/>
        </w:rPr>
        <w:t>万吨；目前，生活垃圾分类模式已较为清晰，但余泥渣土尚无可操作实施的分类体系，直接由渣土车运输至受纳场或外运码头，末端无差别处置压力大。资源化利用缺少分类标准。</w:t>
      </w:r>
    </w:p>
    <w:p w14:paraId="4E4B4578" w14:textId="709996C1" w:rsidR="00DF012D" w:rsidRPr="00342602" w:rsidRDefault="00FC20AB">
      <w:pPr>
        <w:pStyle w:val="af3"/>
        <w:spacing w:before="156" w:after="156"/>
        <w:ind w:firstLine="480"/>
      </w:pPr>
      <w:r>
        <w:rPr>
          <w:rFonts w:hint="eastAsia"/>
        </w:rPr>
        <w:t xml:space="preserve">(3) </w:t>
      </w:r>
      <w:r w:rsidR="00DF012D" w:rsidRPr="00342602">
        <w:rPr>
          <w:rFonts w:hint="eastAsia"/>
        </w:rPr>
        <w:t>城市渣土受纳场安全问题仍旧突出。浙江省各地市纷纷出台地方工程渣土管理实施办法等文件规范工程渣土的处置，但是这些规定办法等侧重于工程渣土的管理、运输等方面，对工程渣土的安全堆填技术较少涉及，难以用于指导工程实践。</w:t>
      </w:r>
    </w:p>
    <w:p w14:paraId="38B4FAF7" w14:textId="77777777" w:rsidR="00DF012D" w:rsidRPr="00342602" w:rsidRDefault="00DF012D">
      <w:pPr>
        <w:pStyle w:val="af3"/>
        <w:spacing w:before="156" w:after="156"/>
        <w:ind w:firstLine="480"/>
      </w:pPr>
      <w:r w:rsidRPr="00342602">
        <w:rPr>
          <w:rFonts w:hint="eastAsia"/>
        </w:rPr>
        <w:t>本项目针对“渣土围城”隐疾与城市痛点，传统的渣土处置方式已不能适应城市高速建设所产生的渣土量。力争在以下三方面取得突破：</w:t>
      </w:r>
    </w:p>
    <w:p w14:paraId="120C9E90" w14:textId="487300CA" w:rsidR="00DF012D" w:rsidRPr="00342602" w:rsidRDefault="00DF012D" w:rsidP="005243CC">
      <w:pPr>
        <w:pStyle w:val="af3"/>
        <w:numPr>
          <w:ilvl w:val="2"/>
          <w:numId w:val="10"/>
        </w:numPr>
        <w:spacing w:before="156" w:after="156"/>
        <w:ind w:firstLineChars="0"/>
        <w:rPr>
          <w:b/>
          <w:bCs/>
        </w:rPr>
      </w:pPr>
      <w:r w:rsidRPr="00342602">
        <w:rPr>
          <w:rFonts w:hint="eastAsia"/>
          <w:b/>
          <w:bCs/>
        </w:rPr>
        <w:t>大弃量余泥渣土</w:t>
      </w:r>
      <w:r w:rsidR="00752E8A" w:rsidRPr="00342602">
        <w:rPr>
          <w:rFonts w:hint="eastAsia"/>
          <w:b/>
          <w:bCs/>
        </w:rPr>
        <w:t>处置</w:t>
      </w:r>
      <w:r w:rsidRPr="00342602">
        <w:rPr>
          <w:rFonts w:hint="eastAsia"/>
          <w:b/>
          <w:bCs/>
        </w:rPr>
        <w:t>智能化运筹关键技术。</w:t>
      </w:r>
    </w:p>
    <w:p w14:paraId="092BC312" w14:textId="7EF230AD" w:rsidR="00DF012D" w:rsidRPr="00342602" w:rsidRDefault="00DF012D" w:rsidP="005243CC">
      <w:pPr>
        <w:pStyle w:val="af3"/>
        <w:numPr>
          <w:ilvl w:val="2"/>
          <w:numId w:val="10"/>
        </w:numPr>
        <w:spacing w:before="156" w:after="156"/>
        <w:ind w:firstLineChars="0"/>
        <w:rPr>
          <w:b/>
          <w:bCs/>
        </w:rPr>
      </w:pPr>
      <w:r w:rsidRPr="00342602">
        <w:rPr>
          <w:rFonts w:hint="eastAsia"/>
          <w:b/>
          <w:bCs/>
        </w:rPr>
        <w:t>余泥渣土绿色环保处置及资源化产品现场实施。</w:t>
      </w:r>
    </w:p>
    <w:p w14:paraId="6EE74B53" w14:textId="2C42613F" w:rsidR="00DF012D" w:rsidRPr="00342602" w:rsidRDefault="00DF012D" w:rsidP="005243CC">
      <w:pPr>
        <w:pStyle w:val="af3"/>
        <w:numPr>
          <w:ilvl w:val="2"/>
          <w:numId w:val="10"/>
        </w:numPr>
        <w:spacing w:before="156" w:after="156"/>
        <w:ind w:firstLineChars="0"/>
        <w:rPr>
          <w:b/>
          <w:bCs/>
        </w:rPr>
      </w:pPr>
      <w:r w:rsidRPr="00342602">
        <w:rPr>
          <w:rFonts w:hint="eastAsia"/>
          <w:b/>
          <w:bCs/>
        </w:rPr>
        <w:t>大型余泥渣土受纳场全生命周期标准体系及安全保障机制研究。</w:t>
      </w:r>
    </w:p>
    <w:p w14:paraId="3A419B6D" w14:textId="77777777" w:rsidR="00DF012D" w:rsidRPr="007E7919" w:rsidRDefault="00DF012D" w:rsidP="007E7919">
      <w:pPr>
        <w:pStyle w:val="af3"/>
        <w:spacing w:before="156" w:after="156"/>
        <w:ind w:firstLine="480"/>
      </w:pPr>
      <w:r w:rsidRPr="00342602">
        <w:rPr>
          <w:rFonts w:hint="eastAsia"/>
        </w:rPr>
        <w:t>立足余泥渣土处置智能化运筹、资源化利用两个需求点，依托大数据、物联网、智能算法提供从项目集群</w:t>
      </w:r>
      <w:r w:rsidRPr="00342602">
        <w:rPr>
          <w:rFonts w:hint="eastAsia"/>
        </w:rPr>
        <w:t>-</w:t>
      </w:r>
      <w:r w:rsidRPr="00342602">
        <w:rPr>
          <w:rFonts w:hint="eastAsia"/>
        </w:rPr>
        <w:t>在途运输</w:t>
      </w:r>
      <w:r w:rsidRPr="00342602">
        <w:rPr>
          <w:rFonts w:hint="eastAsia"/>
        </w:rPr>
        <w:t>-</w:t>
      </w:r>
      <w:r w:rsidRPr="00342602">
        <w:rPr>
          <w:rFonts w:hint="eastAsia"/>
        </w:rPr>
        <w:t>受纳场一体化的服务平台（关键技术），可从项目级、区域级、跨区域级联动实现余泥渣土的减量化、资源化、无害化，进一步打破行业壁垒，深挖渣土动态平衡潜能，通过数字、材料等工程技术降低工程成本。</w:t>
      </w:r>
    </w:p>
    <w:p w14:paraId="01F46A36" w14:textId="77777777" w:rsidR="00DF012D" w:rsidRPr="00342602" w:rsidRDefault="00DF012D" w:rsidP="007E7919">
      <w:pPr>
        <w:pStyle w:val="af3"/>
        <w:spacing w:before="156" w:after="156"/>
        <w:ind w:firstLine="480"/>
        <w:rPr>
          <w:b/>
        </w:rPr>
      </w:pPr>
      <w:r w:rsidRPr="00342602">
        <w:rPr>
          <w:rFonts w:hint="eastAsia"/>
        </w:rPr>
        <w:t>通过本研究有利于实现余泥渣土处理的总体成本更低价、社会资源配置更优化、公共安全更有保障、环境保护更到位，力争研发成果能纳入政府管理平台。</w:t>
      </w:r>
    </w:p>
    <w:p w14:paraId="1770D456" w14:textId="0F746491" w:rsidR="00DF012D" w:rsidRPr="00342602" w:rsidRDefault="00DF012D" w:rsidP="003B2874">
      <w:pPr>
        <w:pStyle w:val="aff3"/>
        <w:spacing w:after="156"/>
        <w:rPr>
          <w:rStyle w:val="af7"/>
          <w:rFonts w:eastAsia="楷体_GB2312"/>
          <w:b w:val="0"/>
          <w:color w:val="auto"/>
          <w:sz w:val="28"/>
        </w:rPr>
      </w:pPr>
      <w:bookmarkStart w:id="389" w:name="_Toc47740793"/>
      <w:r w:rsidRPr="00342602">
        <w:rPr>
          <w:rFonts w:hint="eastAsia"/>
        </w:rPr>
        <w:lastRenderedPageBreak/>
        <w:t>参考文献</w:t>
      </w:r>
      <w:bookmarkEnd w:id="389"/>
    </w:p>
    <w:p w14:paraId="5E8EB40B" w14:textId="77777777" w:rsidR="00DF012D" w:rsidRPr="00342602" w:rsidRDefault="00DF012D" w:rsidP="007E7919">
      <w:pPr>
        <w:numPr>
          <w:ilvl w:val="0"/>
          <w:numId w:val="2"/>
        </w:numPr>
        <w:autoSpaceDE w:val="0"/>
        <w:autoSpaceDN w:val="0"/>
        <w:adjustRightInd w:val="0"/>
        <w:spacing w:line="300" w:lineRule="auto"/>
        <w:rPr>
          <w:rFonts w:eastAsia="楷体"/>
          <w:szCs w:val="21"/>
        </w:rPr>
      </w:pPr>
      <w:bookmarkStart w:id="390" w:name="_Ref47431029"/>
      <w:r w:rsidRPr="00342602">
        <w:rPr>
          <w:rFonts w:eastAsia="楷体" w:hint="eastAsia"/>
        </w:rPr>
        <w:t>程思超</w:t>
      </w:r>
      <w:r w:rsidRPr="00342602">
        <w:rPr>
          <w:rFonts w:eastAsia="楷体"/>
        </w:rPr>
        <w:t>,</w:t>
      </w:r>
      <w:r w:rsidRPr="00342602">
        <w:rPr>
          <w:rFonts w:eastAsia="楷体" w:hint="eastAsia"/>
        </w:rPr>
        <w:t>李孝安</w:t>
      </w:r>
      <w:r w:rsidRPr="00342602">
        <w:rPr>
          <w:rFonts w:eastAsia="楷体" w:hint="eastAsia"/>
        </w:rPr>
        <w:t>,</w:t>
      </w:r>
      <w:r w:rsidRPr="00342602">
        <w:rPr>
          <w:rFonts w:eastAsia="楷体" w:hint="eastAsia"/>
        </w:rPr>
        <w:t>冯一军</w:t>
      </w:r>
      <w:r w:rsidRPr="00342602">
        <w:rPr>
          <w:rFonts w:eastAsia="楷体" w:hint="eastAsia"/>
        </w:rPr>
        <w:t>,</w:t>
      </w:r>
      <w:r w:rsidRPr="00342602">
        <w:rPr>
          <w:rFonts w:eastAsia="楷体" w:hint="eastAsia"/>
        </w:rPr>
        <w:t>陈盛达</w:t>
      </w:r>
      <w:r w:rsidRPr="00342602">
        <w:rPr>
          <w:rFonts w:eastAsia="楷体" w:hint="eastAsia"/>
        </w:rPr>
        <w:t>,</w:t>
      </w:r>
      <w:r w:rsidRPr="00342602">
        <w:rPr>
          <w:rFonts w:eastAsia="楷体" w:hint="eastAsia"/>
        </w:rPr>
        <w:t>葛亚玲</w:t>
      </w:r>
      <w:r w:rsidRPr="00342602">
        <w:rPr>
          <w:rFonts w:eastAsia="楷体" w:hint="eastAsia"/>
        </w:rPr>
        <w:t>,</w:t>
      </w:r>
      <w:r w:rsidRPr="00342602">
        <w:rPr>
          <w:rFonts w:eastAsia="楷体" w:hint="eastAsia"/>
        </w:rPr>
        <w:t>张文琦</w:t>
      </w:r>
      <w:r w:rsidRPr="00342602">
        <w:rPr>
          <w:rFonts w:eastAsia="楷体" w:hint="eastAsia"/>
        </w:rPr>
        <w:t xml:space="preserve">. </w:t>
      </w:r>
      <w:r w:rsidRPr="00342602">
        <w:rPr>
          <w:rFonts w:eastAsia="楷体" w:hint="eastAsia"/>
        </w:rPr>
        <w:t>杭州市区渣土受纳规划策略研究</w:t>
      </w:r>
      <w:r w:rsidRPr="00342602">
        <w:rPr>
          <w:rFonts w:eastAsia="楷体" w:hint="eastAsia"/>
        </w:rPr>
        <w:t xml:space="preserve">[C]. </w:t>
      </w:r>
      <w:r w:rsidRPr="00342602">
        <w:rPr>
          <w:rFonts w:eastAsia="楷体" w:hint="eastAsia"/>
        </w:rPr>
        <w:t>中国城市规划学会、重庆市人民政府</w:t>
      </w:r>
      <w:r w:rsidRPr="00342602">
        <w:rPr>
          <w:rFonts w:eastAsia="楷体" w:hint="eastAsia"/>
        </w:rPr>
        <w:t>.</w:t>
      </w:r>
      <w:r w:rsidRPr="00342602">
        <w:rPr>
          <w:rFonts w:eastAsia="楷体" w:hint="eastAsia"/>
        </w:rPr>
        <w:t>活力城乡</w:t>
      </w:r>
      <w:r w:rsidRPr="00342602">
        <w:rPr>
          <w:rFonts w:eastAsia="楷体" w:hint="eastAsia"/>
        </w:rPr>
        <w:t xml:space="preserve"> </w:t>
      </w:r>
      <w:r w:rsidRPr="00342602">
        <w:rPr>
          <w:rFonts w:eastAsia="楷体" w:hint="eastAsia"/>
        </w:rPr>
        <w:t>美好人居——</w:t>
      </w:r>
      <w:r w:rsidRPr="00342602">
        <w:rPr>
          <w:rFonts w:eastAsia="楷体" w:hint="eastAsia"/>
        </w:rPr>
        <w:t>2019</w:t>
      </w:r>
      <w:r w:rsidRPr="00342602">
        <w:rPr>
          <w:rFonts w:eastAsia="楷体" w:hint="eastAsia"/>
        </w:rPr>
        <w:t>中国城市规划年会论文集（</w:t>
      </w:r>
      <w:r w:rsidRPr="00342602">
        <w:rPr>
          <w:rFonts w:eastAsia="楷体" w:hint="eastAsia"/>
        </w:rPr>
        <w:t>03</w:t>
      </w:r>
      <w:r w:rsidRPr="00342602">
        <w:rPr>
          <w:rFonts w:eastAsia="楷体" w:hint="eastAsia"/>
        </w:rPr>
        <w:t>城市工程规划）</w:t>
      </w:r>
      <w:r w:rsidRPr="00342602">
        <w:rPr>
          <w:rFonts w:eastAsia="楷体" w:hint="eastAsia"/>
        </w:rPr>
        <w:t>.</w:t>
      </w:r>
      <w:r w:rsidRPr="00342602">
        <w:rPr>
          <w:rFonts w:eastAsia="楷体" w:hint="eastAsia"/>
        </w:rPr>
        <w:t>中国城市规划学会、重庆市人民政府</w:t>
      </w:r>
      <w:r w:rsidRPr="00342602">
        <w:rPr>
          <w:rFonts w:eastAsia="楷体" w:hint="eastAsia"/>
        </w:rPr>
        <w:t>:</w:t>
      </w:r>
      <w:r w:rsidRPr="00342602">
        <w:rPr>
          <w:rFonts w:eastAsia="楷体" w:hint="eastAsia"/>
        </w:rPr>
        <w:t>中国城市规划学会</w:t>
      </w:r>
      <w:r w:rsidRPr="00342602">
        <w:rPr>
          <w:rFonts w:eastAsia="楷体" w:hint="eastAsia"/>
        </w:rPr>
        <w:t>,2019:264-273.</w:t>
      </w:r>
      <w:bookmarkEnd w:id="390"/>
    </w:p>
    <w:p w14:paraId="239DEACE" w14:textId="77777777" w:rsidR="00DF012D" w:rsidRPr="00342602" w:rsidRDefault="00DF012D" w:rsidP="007E7919">
      <w:pPr>
        <w:numPr>
          <w:ilvl w:val="0"/>
          <w:numId w:val="2"/>
        </w:numPr>
        <w:autoSpaceDE w:val="0"/>
        <w:autoSpaceDN w:val="0"/>
        <w:adjustRightInd w:val="0"/>
        <w:spacing w:line="300" w:lineRule="auto"/>
        <w:rPr>
          <w:rFonts w:eastAsia="楷体"/>
          <w:szCs w:val="21"/>
        </w:rPr>
      </w:pPr>
      <w:bookmarkStart w:id="391" w:name="_Ref47431343"/>
      <w:bookmarkStart w:id="392" w:name="_Ref47528988"/>
      <w:r w:rsidRPr="00342602">
        <w:rPr>
          <w:rFonts w:eastAsia="楷体" w:hint="eastAsia"/>
          <w:szCs w:val="21"/>
        </w:rPr>
        <w:t>陈盛达</w:t>
      </w:r>
      <w:r w:rsidRPr="00342602">
        <w:rPr>
          <w:rFonts w:eastAsia="楷体" w:hint="eastAsia"/>
          <w:szCs w:val="21"/>
        </w:rPr>
        <w:t>,</w:t>
      </w:r>
      <w:r w:rsidRPr="00342602">
        <w:rPr>
          <w:rFonts w:eastAsia="楷体" w:hint="eastAsia"/>
          <w:szCs w:val="21"/>
        </w:rPr>
        <w:t>张文琦</w:t>
      </w:r>
      <w:r w:rsidRPr="00342602">
        <w:rPr>
          <w:rFonts w:eastAsia="楷体" w:hint="eastAsia"/>
          <w:szCs w:val="21"/>
        </w:rPr>
        <w:t>,</w:t>
      </w:r>
      <w:r w:rsidRPr="00342602">
        <w:rPr>
          <w:rFonts w:eastAsia="楷体" w:hint="eastAsia"/>
          <w:szCs w:val="21"/>
        </w:rPr>
        <w:t>李孝安</w:t>
      </w:r>
      <w:r w:rsidRPr="00342602">
        <w:rPr>
          <w:rFonts w:eastAsia="楷体" w:hint="eastAsia"/>
          <w:szCs w:val="21"/>
        </w:rPr>
        <w:t>,</w:t>
      </w:r>
      <w:r w:rsidRPr="00342602">
        <w:rPr>
          <w:rFonts w:eastAsia="楷体" w:hint="eastAsia"/>
          <w:szCs w:val="21"/>
        </w:rPr>
        <w:t>葛亚玲</w:t>
      </w:r>
      <w:r w:rsidRPr="00342602">
        <w:rPr>
          <w:rFonts w:eastAsia="楷体" w:hint="eastAsia"/>
          <w:szCs w:val="21"/>
        </w:rPr>
        <w:t>,</w:t>
      </w:r>
      <w:r w:rsidRPr="00342602">
        <w:rPr>
          <w:rFonts w:eastAsia="楷体" w:hint="eastAsia"/>
          <w:szCs w:val="21"/>
        </w:rPr>
        <w:t>程思超</w:t>
      </w:r>
      <w:r w:rsidRPr="00342602">
        <w:rPr>
          <w:rFonts w:eastAsia="楷体" w:hint="eastAsia"/>
          <w:szCs w:val="21"/>
        </w:rPr>
        <w:t>,</w:t>
      </w:r>
      <w:r w:rsidRPr="00342602">
        <w:rPr>
          <w:rFonts w:eastAsia="楷体" w:hint="eastAsia"/>
          <w:szCs w:val="21"/>
        </w:rPr>
        <w:t>冯一军</w:t>
      </w:r>
      <w:r w:rsidRPr="00342602">
        <w:rPr>
          <w:rFonts w:eastAsia="楷体" w:hint="eastAsia"/>
          <w:szCs w:val="21"/>
        </w:rPr>
        <w:t xml:space="preserve">. </w:t>
      </w:r>
      <w:r w:rsidRPr="00342602">
        <w:rPr>
          <w:rFonts w:eastAsia="楷体" w:hint="eastAsia"/>
          <w:szCs w:val="21"/>
        </w:rPr>
        <w:t>快速城市化背景下工程渣土处置与再利用</w:t>
      </w:r>
      <w:r w:rsidRPr="00342602">
        <w:rPr>
          <w:rFonts w:eastAsia="楷体" w:hint="eastAsia"/>
          <w:szCs w:val="21"/>
        </w:rPr>
        <w:t>[</w:t>
      </w:r>
      <w:r w:rsidRPr="00342602">
        <w:rPr>
          <w:rFonts w:eastAsia="楷体"/>
          <w:szCs w:val="21"/>
        </w:rPr>
        <w:t>C</w:t>
      </w:r>
      <w:r w:rsidRPr="00342602">
        <w:rPr>
          <w:rFonts w:eastAsia="楷体" w:hint="eastAsia"/>
          <w:szCs w:val="21"/>
        </w:rPr>
        <w:t>].</w:t>
      </w:r>
      <w:bookmarkEnd w:id="391"/>
      <w:r w:rsidRPr="00342602">
        <w:rPr>
          <w:rFonts w:hint="eastAsia"/>
        </w:rPr>
        <w:t xml:space="preserve"> </w:t>
      </w:r>
      <w:r w:rsidRPr="00342602">
        <w:rPr>
          <w:rFonts w:eastAsia="楷体" w:hint="eastAsia"/>
          <w:szCs w:val="21"/>
        </w:rPr>
        <w:t>2019</w:t>
      </w:r>
      <w:r w:rsidRPr="00342602">
        <w:rPr>
          <w:rFonts w:eastAsia="楷体" w:hint="eastAsia"/>
          <w:szCs w:val="21"/>
        </w:rPr>
        <w:t>中国城市规划年会</w:t>
      </w:r>
      <w:r w:rsidRPr="00342602">
        <w:rPr>
          <w:rFonts w:eastAsia="楷体" w:hint="eastAsia"/>
          <w:szCs w:val="21"/>
        </w:rPr>
        <w:t>,</w:t>
      </w:r>
      <w:r w:rsidRPr="00342602">
        <w:rPr>
          <w:rFonts w:eastAsia="楷体" w:hint="eastAsia"/>
          <w:szCs w:val="21"/>
        </w:rPr>
        <w:t>重庆</w:t>
      </w:r>
      <w:r w:rsidRPr="00342602">
        <w:rPr>
          <w:rFonts w:eastAsia="楷体" w:hint="eastAsia"/>
          <w:szCs w:val="21"/>
        </w:rPr>
        <w:t>.</w:t>
      </w:r>
      <w:bookmarkEnd w:id="392"/>
    </w:p>
    <w:p w14:paraId="7C45AE62" w14:textId="77777777" w:rsidR="00031C3D" w:rsidRPr="00342602" w:rsidRDefault="00031C3D" w:rsidP="007E7919">
      <w:pPr>
        <w:numPr>
          <w:ilvl w:val="0"/>
          <w:numId w:val="2"/>
        </w:numPr>
        <w:autoSpaceDE w:val="0"/>
        <w:autoSpaceDN w:val="0"/>
        <w:adjustRightInd w:val="0"/>
        <w:spacing w:line="300" w:lineRule="auto"/>
        <w:rPr>
          <w:rFonts w:eastAsia="楷体"/>
          <w:szCs w:val="21"/>
        </w:rPr>
      </w:pPr>
      <w:bookmarkStart w:id="393" w:name="_Ref47431207"/>
      <w:r w:rsidRPr="00342602">
        <w:rPr>
          <w:rFonts w:eastAsia="楷体" w:hint="eastAsia"/>
          <w:szCs w:val="21"/>
        </w:rPr>
        <w:t>萧辉，涂重航，谷岳飞，朱柳笛，曹晓波，卫诗婕</w:t>
      </w:r>
      <w:r w:rsidRPr="00342602">
        <w:rPr>
          <w:rFonts w:eastAsia="楷体" w:hint="eastAsia"/>
          <w:szCs w:val="21"/>
        </w:rPr>
        <w:t xml:space="preserve">. </w:t>
      </w:r>
      <w:r w:rsidRPr="00342602">
        <w:rPr>
          <w:rFonts w:eastAsia="楷体" w:hint="eastAsia"/>
          <w:szCs w:val="21"/>
        </w:rPr>
        <w:t>“渣土围城”隐疾成为很多城市痛点</w:t>
      </w:r>
      <w:r w:rsidRPr="00342602">
        <w:rPr>
          <w:rFonts w:eastAsia="楷体" w:hint="eastAsia"/>
          <w:szCs w:val="21"/>
        </w:rPr>
        <w:t>[</w:t>
      </w:r>
      <w:r w:rsidRPr="00342602">
        <w:rPr>
          <w:rFonts w:eastAsia="楷体"/>
          <w:szCs w:val="21"/>
        </w:rPr>
        <w:t>J</w:t>
      </w:r>
      <w:r w:rsidRPr="00342602">
        <w:rPr>
          <w:rFonts w:eastAsia="楷体" w:hint="eastAsia"/>
          <w:szCs w:val="21"/>
        </w:rPr>
        <w:t>].</w:t>
      </w:r>
      <w:r w:rsidRPr="00342602">
        <w:rPr>
          <w:rFonts w:eastAsia="楷体"/>
          <w:szCs w:val="21"/>
        </w:rPr>
        <w:t xml:space="preserve"> </w:t>
      </w:r>
      <w:r w:rsidRPr="00342602">
        <w:rPr>
          <w:rFonts w:eastAsia="楷体" w:hint="eastAsia"/>
          <w:szCs w:val="21"/>
        </w:rPr>
        <w:t>安全与健康，</w:t>
      </w:r>
      <w:r w:rsidRPr="00342602">
        <w:rPr>
          <w:rFonts w:eastAsia="楷体" w:hint="eastAsia"/>
          <w:szCs w:val="21"/>
        </w:rPr>
        <w:t>2</w:t>
      </w:r>
      <w:r w:rsidRPr="00342602">
        <w:rPr>
          <w:rFonts w:eastAsia="楷体"/>
          <w:szCs w:val="21"/>
        </w:rPr>
        <w:t>016</w:t>
      </w:r>
      <w:r w:rsidRPr="00342602">
        <w:rPr>
          <w:rFonts w:eastAsia="楷体" w:hint="eastAsia"/>
          <w:szCs w:val="21"/>
        </w:rPr>
        <w:t>，</w:t>
      </w:r>
      <w:r w:rsidRPr="00342602">
        <w:rPr>
          <w:rFonts w:eastAsia="楷体"/>
          <w:szCs w:val="21"/>
        </w:rPr>
        <w:t>421</w:t>
      </w:r>
      <w:r w:rsidRPr="00342602">
        <w:rPr>
          <w:rFonts w:eastAsia="楷体" w:hint="eastAsia"/>
          <w:szCs w:val="21"/>
        </w:rPr>
        <w:t>:</w:t>
      </w:r>
      <w:r w:rsidRPr="00342602">
        <w:rPr>
          <w:rFonts w:eastAsia="楷体"/>
          <w:szCs w:val="21"/>
        </w:rPr>
        <w:t>7-10</w:t>
      </w:r>
      <w:r w:rsidRPr="00342602">
        <w:rPr>
          <w:rFonts w:eastAsia="楷体" w:hint="eastAsia"/>
          <w:szCs w:val="21"/>
        </w:rPr>
        <w:t>.</w:t>
      </w:r>
      <w:bookmarkEnd w:id="393"/>
    </w:p>
    <w:p w14:paraId="183FE5BB" w14:textId="77777777" w:rsidR="00A87382" w:rsidRPr="00342602" w:rsidRDefault="00A87382" w:rsidP="007E7919">
      <w:pPr>
        <w:numPr>
          <w:ilvl w:val="0"/>
          <w:numId w:val="2"/>
        </w:numPr>
        <w:autoSpaceDE w:val="0"/>
        <w:autoSpaceDN w:val="0"/>
        <w:adjustRightInd w:val="0"/>
        <w:spacing w:line="300" w:lineRule="auto"/>
        <w:rPr>
          <w:rFonts w:eastAsia="楷体"/>
          <w:szCs w:val="21"/>
        </w:rPr>
      </w:pPr>
      <w:bookmarkStart w:id="394" w:name="_Ref47530297"/>
      <w:r w:rsidRPr="00342602">
        <w:rPr>
          <w:rFonts w:eastAsia="楷体" w:hint="eastAsia"/>
          <w:szCs w:val="21"/>
        </w:rPr>
        <w:t>无锡国美华府工地偷排泥浆水对古运河道造成严重污染</w:t>
      </w:r>
      <w:r w:rsidRPr="00342602">
        <w:rPr>
          <w:rFonts w:eastAsia="楷体" w:hint="eastAsia"/>
          <w:szCs w:val="21"/>
        </w:rPr>
        <w:t>[EB/OL],2018 -08-22.</w:t>
      </w:r>
      <w:r w:rsidR="00B31234" w:rsidRPr="00342602">
        <w:rPr>
          <w:rFonts w:eastAsia="楷体"/>
          <w:szCs w:val="21"/>
        </w:rPr>
        <w:t xml:space="preserve"> </w:t>
      </w:r>
      <w:hyperlink r:id="rId16" w:history="1">
        <w:r w:rsidR="00B31234" w:rsidRPr="00342602">
          <w:rPr>
            <w:rStyle w:val="a6"/>
            <w:rFonts w:eastAsia="楷体" w:hint="eastAsia"/>
            <w:color w:val="auto"/>
            <w:szCs w:val="21"/>
          </w:rPr>
          <w:t>https://www.sohu.com/a/249468534_101947</w:t>
        </w:r>
      </w:hyperlink>
      <w:r w:rsidRPr="00342602">
        <w:rPr>
          <w:rFonts w:eastAsia="楷体" w:hint="eastAsia"/>
          <w:szCs w:val="21"/>
        </w:rPr>
        <w:t>.</w:t>
      </w:r>
      <w:bookmarkEnd w:id="394"/>
    </w:p>
    <w:p w14:paraId="665D01C9" w14:textId="44290D36" w:rsidR="00B31234" w:rsidRPr="00342602" w:rsidRDefault="00B31234" w:rsidP="007E7919">
      <w:pPr>
        <w:numPr>
          <w:ilvl w:val="0"/>
          <w:numId w:val="2"/>
        </w:numPr>
        <w:autoSpaceDE w:val="0"/>
        <w:autoSpaceDN w:val="0"/>
        <w:adjustRightInd w:val="0"/>
        <w:spacing w:line="300" w:lineRule="auto"/>
        <w:rPr>
          <w:rFonts w:eastAsia="楷体"/>
          <w:szCs w:val="21"/>
        </w:rPr>
      </w:pPr>
      <w:bookmarkStart w:id="395" w:name="_Ref47530418"/>
      <w:r w:rsidRPr="00342602">
        <w:rPr>
          <w:rFonts w:eastAsia="楷体" w:hint="eastAsia"/>
          <w:szCs w:val="21"/>
        </w:rPr>
        <w:t>胡淑丽</w:t>
      </w:r>
      <w:r w:rsidRPr="00342602">
        <w:rPr>
          <w:rFonts w:eastAsia="楷体" w:hint="eastAsia"/>
          <w:szCs w:val="21"/>
        </w:rPr>
        <w:t>.</w:t>
      </w:r>
      <w:r w:rsidRPr="00342602">
        <w:rPr>
          <w:rFonts w:eastAsia="楷体" w:hint="eastAsia"/>
          <w:szCs w:val="21"/>
        </w:rPr>
        <w:t>槽罐车偷排泥浆</w:t>
      </w:r>
      <w:r w:rsidRPr="00342602">
        <w:rPr>
          <w:rFonts w:eastAsia="楷体" w:hint="eastAsia"/>
          <w:szCs w:val="21"/>
        </w:rPr>
        <w:t xml:space="preserve"> </w:t>
      </w:r>
      <w:r w:rsidRPr="00342602">
        <w:rPr>
          <w:rFonts w:eastAsia="楷体" w:hint="eastAsia"/>
          <w:szCs w:val="21"/>
        </w:rPr>
        <w:t>居民骑电动车阻止其逃离被撞身亡</w:t>
      </w:r>
      <w:r w:rsidRPr="00342602">
        <w:rPr>
          <w:rFonts w:eastAsia="楷体" w:hint="eastAsia"/>
          <w:szCs w:val="21"/>
        </w:rPr>
        <w:t>[EB/OL],2020-06-24.</w:t>
      </w:r>
      <w:r w:rsidR="00695EE3" w:rsidRPr="00342602">
        <w:rPr>
          <w:rFonts w:eastAsia="楷体" w:hint="eastAsia"/>
          <w:szCs w:val="21"/>
        </w:rPr>
        <w:t xml:space="preserve"> http://news.163.com/20/0624/09/FFSL5H5L00019B3E.html</w:t>
      </w:r>
      <w:r w:rsidRPr="00342602">
        <w:rPr>
          <w:rFonts w:eastAsia="楷体" w:hint="eastAsia"/>
          <w:szCs w:val="21"/>
        </w:rPr>
        <w:t>.</w:t>
      </w:r>
      <w:bookmarkEnd w:id="395"/>
    </w:p>
    <w:p w14:paraId="191A6778" w14:textId="06F02205" w:rsidR="00DF012D" w:rsidRPr="00342602" w:rsidDel="00452C72" w:rsidRDefault="00DF012D" w:rsidP="00452C72">
      <w:pPr>
        <w:autoSpaceDE w:val="0"/>
        <w:autoSpaceDN w:val="0"/>
        <w:adjustRightInd w:val="0"/>
        <w:spacing w:line="300" w:lineRule="auto"/>
        <w:ind w:left="420"/>
        <w:rPr>
          <w:del w:id="396" w:author="王永明" w:date="2020-08-08T12:31:00Z"/>
          <w:rFonts w:eastAsia="楷体"/>
          <w:szCs w:val="21"/>
        </w:rPr>
        <w:pPrChange w:id="397" w:author="王永明" w:date="2020-08-08T12:31:00Z">
          <w:pPr>
            <w:numPr>
              <w:numId w:val="2"/>
            </w:numPr>
            <w:autoSpaceDE w:val="0"/>
            <w:autoSpaceDN w:val="0"/>
            <w:adjustRightInd w:val="0"/>
            <w:spacing w:line="300" w:lineRule="auto"/>
            <w:ind w:left="420" w:hanging="420"/>
          </w:pPr>
        </w:pPrChange>
      </w:pPr>
      <w:bookmarkStart w:id="398" w:name="_Ref47444049"/>
      <w:del w:id="399" w:author="王永明" w:date="2020-08-08T12:31:00Z">
        <w:r w:rsidRPr="00342602" w:rsidDel="00452C72">
          <w:rPr>
            <w:rFonts w:eastAsia="楷体" w:hint="eastAsia"/>
            <w:szCs w:val="21"/>
          </w:rPr>
          <w:delText>深圳“</w:delText>
        </w:r>
        <w:r w:rsidRPr="00342602" w:rsidDel="00452C72">
          <w:rPr>
            <w:rFonts w:eastAsia="楷体" w:hint="eastAsia"/>
            <w:szCs w:val="21"/>
          </w:rPr>
          <w:delText>12</w:delText>
        </w:r>
        <w:r w:rsidRPr="00342602" w:rsidDel="00452C72">
          <w:rPr>
            <w:rFonts w:eastAsia="楷体" w:hint="eastAsia"/>
            <w:szCs w:val="21"/>
          </w:rPr>
          <w:delText>·</w:delText>
        </w:r>
        <w:r w:rsidRPr="00342602" w:rsidDel="00452C72">
          <w:rPr>
            <w:rFonts w:eastAsia="楷体" w:hint="eastAsia"/>
            <w:szCs w:val="21"/>
          </w:rPr>
          <w:delText>20</w:delText>
        </w:r>
        <w:r w:rsidRPr="00342602" w:rsidDel="00452C72">
          <w:rPr>
            <w:rFonts w:eastAsia="楷体" w:hint="eastAsia"/>
            <w:szCs w:val="21"/>
          </w:rPr>
          <w:delText>”特别重大滑坡事故</w:delText>
        </w:r>
        <w:r w:rsidRPr="00342602" w:rsidDel="00452C72">
          <w:rPr>
            <w:rFonts w:eastAsia="楷体" w:hint="eastAsia"/>
            <w:szCs w:val="21"/>
          </w:rPr>
          <w:delText>[J].</w:delText>
        </w:r>
        <w:r w:rsidRPr="00342602" w:rsidDel="00452C72">
          <w:rPr>
            <w:rFonts w:eastAsia="楷体" w:hint="eastAsia"/>
            <w:szCs w:val="21"/>
          </w:rPr>
          <w:delText>中国安全生产</w:delText>
        </w:r>
        <w:r w:rsidRPr="00342602" w:rsidDel="00452C72">
          <w:rPr>
            <w:rFonts w:eastAsia="楷体" w:hint="eastAsia"/>
            <w:szCs w:val="21"/>
          </w:rPr>
          <w:delText>,2016,11(07):48-49.</w:delText>
        </w:r>
        <w:bookmarkEnd w:id="398"/>
      </w:del>
    </w:p>
    <w:p w14:paraId="25002C34" w14:textId="77777777" w:rsidR="00DF012D" w:rsidRPr="00342602" w:rsidRDefault="00DF012D" w:rsidP="007E7919">
      <w:pPr>
        <w:numPr>
          <w:ilvl w:val="0"/>
          <w:numId w:val="2"/>
        </w:numPr>
        <w:autoSpaceDE w:val="0"/>
        <w:autoSpaceDN w:val="0"/>
        <w:adjustRightInd w:val="0"/>
        <w:spacing w:line="300" w:lineRule="auto"/>
        <w:rPr>
          <w:rFonts w:eastAsia="楷体"/>
          <w:szCs w:val="21"/>
        </w:rPr>
      </w:pPr>
      <w:bookmarkStart w:id="400" w:name="_Ref47444803"/>
      <w:proofErr w:type="spellStart"/>
      <w:r w:rsidRPr="00342602">
        <w:rPr>
          <w:rFonts w:eastAsia="楷体"/>
          <w:szCs w:val="21"/>
        </w:rPr>
        <w:t>Razzell</w:t>
      </w:r>
      <w:proofErr w:type="spellEnd"/>
      <w:r w:rsidRPr="00342602">
        <w:rPr>
          <w:rFonts w:eastAsia="楷体"/>
          <w:szCs w:val="21"/>
        </w:rPr>
        <w:t xml:space="preserve"> W.E. Chemical fixation, solidification of hazardous waste[J]. Waste Management &amp; Research, 1990, 8(1): 105-111.</w:t>
      </w:r>
      <w:bookmarkEnd w:id="400"/>
    </w:p>
    <w:p w14:paraId="12AC96EB" w14:textId="77777777" w:rsidR="00DF012D" w:rsidRPr="00342602" w:rsidRDefault="00DF012D" w:rsidP="007E7919">
      <w:pPr>
        <w:numPr>
          <w:ilvl w:val="0"/>
          <w:numId w:val="2"/>
        </w:numPr>
        <w:autoSpaceDE w:val="0"/>
        <w:autoSpaceDN w:val="0"/>
        <w:adjustRightInd w:val="0"/>
        <w:spacing w:line="300" w:lineRule="auto"/>
        <w:rPr>
          <w:rFonts w:eastAsia="楷体"/>
          <w:szCs w:val="21"/>
        </w:rPr>
      </w:pPr>
      <w:r w:rsidRPr="00342602">
        <w:rPr>
          <w:rFonts w:eastAsia="楷体"/>
          <w:szCs w:val="21"/>
        </w:rPr>
        <w:t>USEPA. Treatment Technologies for site cleanup: Annual status report[R]. (11th Edition) Washington D C: Office of Solid Waste and Emergency Response, 2004.</w:t>
      </w:r>
    </w:p>
    <w:p w14:paraId="0226688D" w14:textId="77777777" w:rsidR="00DF012D" w:rsidRPr="00342602" w:rsidRDefault="00DF012D" w:rsidP="007E7919">
      <w:pPr>
        <w:numPr>
          <w:ilvl w:val="0"/>
          <w:numId w:val="2"/>
        </w:numPr>
        <w:autoSpaceDE w:val="0"/>
        <w:autoSpaceDN w:val="0"/>
        <w:adjustRightInd w:val="0"/>
        <w:spacing w:line="300" w:lineRule="auto"/>
        <w:rPr>
          <w:rFonts w:eastAsia="楷体"/>
          <w:szCs w:val="21"/>
        </w:rPr>
      </w:pPr>
      <w:bookmarkStart w:id="401" w:name="_Ref47444804"/>
      <w:r w:rsidRPr="00342602">
        <w:rPr>
          <w:rFonts w:eastAsia="楷体"/>
          <w:szCs w:val="21"/>
        </w:rPr>
        <w:t xml:space="preserve">Singh TS, Pant KK. Solidification/stabilization of arsenic containing solid wastes using </w:t>
      </w:r>
      <w:proofErr w:type="spellStart"/>
      <w:r w:rsidRPr="00342602">
        <w:rPr>
          <w:rFonts w:eastAsia="楷体"/>
          <w:szCs w:val="21"/>
        </w:rPr>
        <w:t>portland</w:t>
      </w:r>
      <w:proofErr w:type="spellEnd"/>
      <w:r w:rsidRPr="00342602">
        <w:rPr>
          <w:rFonts w:eastAsia="楷体"/>
          <w:szCs w:val="21"/>
        </w:rPr>
        <w:t xml:space="preserve"> cement, fly ash and polymeric materials[J]. Journal of hazardous materials, 2006, 131(1-3): 29-36.</w:t>
      </w:r>
      <w:bookmarkEnd w:id="401"/>
    </w:p>
    <w:p w14:paraId="16859F06" w14:textId="77777777" w:rsidR="00DF012D" w:rsidRPr="00342602" w:rsidRDefault="00DF012D" w:rsidP="007E7919">
      <w:pPr>
        <w:numPr>
          <w:ilvl w:val="0"/>
          <w:numId w:val="2"/>
        </w:numPr>
        <w:autoSpaceDE w:val="0"/>
        <w:autoSpaceDN w:val="0"/>
        <w:adjustRightInd w:val="0"/>
        <w:spacing w:line="300" w:lineRule="auto"/>
        <w:rPr>
          <w:rFonts w:eastAsia="楷体"/>
          <w:szCs w:val="21"/>
        </w:rPr>
      </w:pPr>
      <w:bookmarkStart w:id="402" w:name="_Ref47444882"/>
      <w:r w:rsidRPr="00342602">
        <w:rPr>
          <w:rFonts w:eastAsia="楷体" w:hint="eastAsia"/>
          <w:szCs w:val="21"/>
        </w:rPr>
        <w:t>张春雷</w:t>
      </w:r>
      <w:r w:rsidRPr="00342602">
        <w:rPr>
          <w:rFonts w:eastAsia="楷体" w:hint="eastAsia"/>
          <w:szCs w:val="21"/>
        </w:rPr>
        <w:t xml:space="preserve">, </w:t>
      </w:r>
      <w:r w:rsidRPr="00342602">
        <w:rPr>
          <w:rFonts w:eastAsia="楷体" w:hint="eastAsia"/>
          <w:szCs w:val="21"/>
        </w:rPr>
        <w:t>管非凡</w:t>
      </w:r>
      <w:r w:rsidRPr="00342602">
        <w:rPr>
          <w:rFonts w:eastAsia="楷体" w:hint="eastAsia"/>
          <w:szCs w:val="21"/>
        </w:rPr>
        <w:t xml:space="preserve">, </w:t>
      </w:r>
      <w:r w:rsidRPr="00342602">
        <w:rPr>
          <w:rFonts w:eastAsia="楷体" w:hint="eastAsia"/>
          <w:szCs w:val="21"/>
        </w:rPr>
        <w:t>李磊</w:t>
      </w:r>
      <w:r w:rsidRPr="00342602">
        <w:rPr>
          <w:rFonts w:eastAsia="楷体" w:hint="eastAsia"/>
          <w:szCs w:val="21"/>
        </w:rPr>
        <w:t xml:space="preserve">, </w:t>
      </w:r>
      <w:r w:rsidRPr="00342602">
        <w:rPr>
          <w:rFonts w:eastAsia="楷体" w:hint="eastAsia"/>
          <w:szCs w:val="21"/>
        </w:rPr>
        <w:t>等</w:t>
      </w:r>
      <w:r w:rsidRPr="00342602">
        <w:rPr>
          <w:rFonts w:eastAsia="楷体" w:hint="eastAsia"/>
          <w:szCs w:val="21"/>
        </w:rPr>
        <w:t xml:space="preserve">. </w:t>
      </w:r>
      <w:r w:rsidRPr="00342602">
        <w:rPr>
          <w:rFonts w:eastAsia="楷体" w:hint="eastAsia"/>
          <w:szCs w:val="21"/>
        </w:rPr>
        <w:t>中国疏浚淤泥的处理处置及资源化利用进展</w:t>
      </w:r>
      <w:r w:rsidRPr="00342602">
        <w:rPr>
          <w:rFonts w:eastAsia="楷体" w:hint="eastAsia"/>
          <w:szCs w:val="21"/>
        </w:rPr>
        <w:t xml:space="preserve">[J]. </w:t>
      </w:r>
      <w:r w:rsidRPr="00342602">
        <w:rPr>
          <w:rFonts w:eastAsia="楷体" w:hint="eastAsia"/>
          <w:szCs w:val="21"/>
        </w:rPr>
        <w:t>环境工程</w:t>
      </w:r>
      <w:r w:rsidRPr="00342602">
        <w:rPr>
          <w:rFonts w:eastAsia="楷体" w:hint="eastAsia"/>
          <w:szCs w:val="21"/>
        </w:rPr>
        <w:t>, 2014, 32(12): 95-99.</w:t>
      </w:r>
      <w:bookmarkEnd w:id="402"/>
    </w:p>
    <w:p w14:paraId="1F326CB2" w14:textId="77777777" w:rsidR="00DF012D" w:rsidRPr="00342602" w:rsidRDefault="00DF012D" w:rsidP="007E7919">
      <w:pPr>
        <w:numPr>
          <w:ilvl w:val="0"/>
          <w:numId w:val="2"/>
        </w:numPr>
        <w:autoSpaceDE w:val="0"/>
        <w:autoSpaceDN w:val="0"/>
        <w:adjustRightInd w:val="0"/>
        <w:spacing w:line="300" w:lineRule="auto"/>
        <w:rPr>
          <w:rFonts w:eastAsia="楷体"/>
          <w:szCs w:val="21"/>
        </w:rPr>
      </w:pPr>
      <w:bookmarkStart w:id="403" w:name="_Ref47444925"/>
      <w:r w:rsidRPr="00342602">
        <w:rPr>
          <w:rFonts w:eastAsia="楷体" w:hint="eastAsia"/>
          <w:szCs w:val="21"/>
        </w:rPr>
        <w:t>张春雷</w:t>
      </w:r>
      <w:r w:rsidRPr="00342602">
        <w:rPr>
          <w:rFonts w:eastAsia="楷体" w:hint="eastAsia"/>
          <w:szCs w:val="21"/>
        </w:rPr>
        <w:t xml:space="preserve">, </w:t>
      </w:r>
      <w:r w:rsidRPr="00342602">
        <w:rPr>
          <w:rFonts w:eastAsia="楷体" w:hint="eastAsia"/>
          <w:szCs w:val="21"/>
        </w:rPr>
        <w:t>朱伟</w:t>
      </w:r>
      <w:r w:rsidRPr="00342602">
        <w:rPr>
          <w:rFonts w:eastAsia="楷体" w:hint="eastAsia"/>
          <w:szCs w:val="21"/>
        </w:rPr>
        <w:t xml:space="preserve">, </w:t>
      </w:r>
      <w:r w:rsidRPr="00342602">
        <w:rPr>
          <w:rFonts w:eastAsia="楷体" w:hint="eastAsia"/>
          <w:szCs w:val="21"/>
        </w:rPr>
        <w:t>大木宜章</w:t>
      </w:r>
      <w:r w:rsidRPr="00342602">
        <w:rPr>
          <w:rFonts w:eastAsia="楷体" w:hint="eastAsia"/>
          <w:szCs w:val="21"/>
        </w:rPr>
        <w:t xml:space="preserve">. </w:t>
      </w:r>
      <w:r w:rsidRPr="00342602">
        <w:rPr>
          <w:rFonts w:eastAsia="楷体" w:hint="eastAsia"/>
          <w:szCs w:val="21"/>
        </w:rPr>
        <w:t>湖泊污染底泥的固化资源化技术在工程中的应用</w:t>
      </w:r>
      <w:r w:rsidRPr="00342602">
        <w:rPr>
          <w:rFonts w:eastAsia="楷体" w:hint="eastAsia"/>
          <w:szCs w:val="21"/>
        </w:rPr>
        <w:t>[C]. 2008</w:t>
      </w:r>
      <w:r w:rsidRPr="00342602">
        <w:rPr>
          <w:rFonts w:eastAsia="楷体" w:hint="eastAsia"/>
          <w:szCs w:val="21"/>
        </w:rPr>
        <w:t>年中国环境科学学会学术年会优秀论文集（上卷）</w:t>
      </w:r>
      <w:r w:rsidRPr="00342602">
        <w:rPr>
          <w:rFonts w:eastAsia="楷体" w:hint="eastAsia"/>
          <w:szCs w:val="21"/>
        </w:rPr>
        <w:t>, 2008.</w:t>
      </w:r>
      <w:bookmarkEnd w:id="403"/>
    </w:p>
    <w:p w14:paraId="6C80A607" w14:textId="31DB7F57" w:rsidR="00DF012D" w:rsidRPr="00342602" w:rsidDel="00AB2B27" w:rsidRDefault="00DF012D" w:rsidP="007E7919">
      <w:pPr>
        <w:numPr>
          <w:ilvl w:val="0"/>
          <w:numId w:val="2"/>
        </w:numPr>
        <w:autoSpaceDE w:val="0"/>
        <w:autoSpaceDN w:val="0"/>
        <w:adjustRightInd w:val="0"/>
        <w:spacing w:line="300" w:lineRule="auto"/>
        <w:rPr>
          <w:del w:id="404" w:author="王永明" w:date="2020-08-08T12:45:00Z"/>
          <w:rFonts w:eastAsia="楷体"/>
          <w:szCs w:val="21"/>
        </w:rPr>
      </w:pPr>
      <w:bookmarkStart w:id="405" w:name="_Ref47444966"/>
      <w:del w:id="406" w:author="王永明" w:date="2020-08-08T12:45:00Z">
        <w:r w:rsidRPr="00342602" w:rsidDel="00AB2B27">
          <w:rPr>
            <w:rFonts w:eastAsia="楷体" w:hint="eastAsia"/>
            <w:szCs w:val="21"/>
          </w:rPr>
          <w:delText>国家统计局</w:delText>
        </w:r>
        <w:r w:rsidRPr="00342602" w:rsidDel="00AB2B27">
          <w:rPr>
            <w:rFonts w:eastAsia="楷体" w:hint="eastAsia"/>
            <w:szCs w:val="21"/>
          </w:rPr>
          <w:delText xml:space="preserve">. </w:delText>
        </w:r>
        <w:r w:rsidRPr="00342602" w:rsidDel="00AB2B27">
          <w:rPr>
            <w:rFonts w:eastAsia="楷体" w:hint="eastAsia"/>
            <w:szCs w:val="21"/>
          </w:rPr>
          <w:delText>中华人民共和国</w:delText>
        </w:r>
        <w:r w:rsidRPr="00342602" w:rsidDel="00AB2B27">
          <w:rPr>
            <w:rFonts w:eastAsia="楷体" w:hint="eastAsia"/>
            <w:szCs w:val="21"/>
          </w:rPr>
          <w:delText>2019</w:delText>
        </w:r>
        <w:r w:rsidRPr="00342602" w:rsidDel="00AB2B27">
          <w:rPr>
            <w:rFonts w:eastAsia="楷体" w:hint="eastAsia"/>
            <w:szCs w:val="21"/>
          </w:rPr>
          <w:delText>年国民经济和社会发展统计公报</w:delText>
        </w:r>
        <w:r w:rsidRPr="00342602" w:rsidDel="00AB2B27">
          <w:rPr>
            <w:rFonts w:eastAsia="楷体" w:hint="eastAsia"/>
            <w:szCs w:val="21"/>
          </w:rPr>
          <w:delText>[R]. 2020.</w:delText>
        </w:r>
        <w:bookmarkEnd w:id="405"/>
      </w:del>
    </w:p>
    <w:p w14:paraId="1E6E51AE" w14:textId="77777777" w:rsidR="00DF012D" w:rsidRPr="00342602" w:rsidRDefault="00DF012D" w:rsidP="007E7919">
      <w:pPr>
        <w:numPr>
          <w:ilvl w:val="0"/>
          <w:numId w:val="2"/>
        </w:numPr>
        <w:autoSpaceDE w:val="0"/>
        <w:autoSpaceDN w:val="0"/>
        <w:adjustRightInd w:val="0"/>
        <w:spacing w:line="300" w:lineRule="auto"/>
        <w:rPr>
          <w:rFonts w:eastAsia="楷体"/>
          <w:szCs w:val="21"/>
        </w:rPr>
      </w:pPr>
      <w:bookmarkStart w:id="407" w:name="_Ref47445402"/>
      <w:r w:rsidRPr="00342602">
        <w:rPr>
          <w:rFonts w:eastAsia="楷体"/>
          <w:szCs w:val="21"/>
        </w:rPr>
        <w:t>Reddy KR, Basha BM. Slope stability of waste dumps and landfills: state-</w:t>
      </w:r>
      <w:proofErr w:type="spellStart"/>
      <w:r w:rsidRPr="00342602">
        <w:rPr>
          <w:rFonts w:eastAsia="楷体"/>
          <w:szCs w:val="21"/>
        </w:rPr>
        <w:t>ofthe</w:t>
      </w:r>
      <w:proofErr w:type="spellEnd"/>
      <w:r w:rsidRPr="00342602">
        <w:rPr>
          <w:rFonts w:eastAsia="楷体"/>
          <w:szCs w:val="21"/>
        </w:rPr>
        <w:t>-art and future challenges</w:t>
      </w:r>
      <w:r w:rsidRPr="00342602">
        <w:rPr>
          <w:rFonts w:eastAsia="楷体" w:hint="eastAsia"/>
        </w:rPr>
        <w:t>[C]</w:t>
      </w:r>
      <w:r w:rsidRPr="00342602">
        <w:rPr>
          <w:rFonts w:eastAsia="楷体"/>
          <w:szCs w:val="21"/>
        </w:rPr>
        <w:t>. In: Proceedings of Indian Geotechnical Conference; 2014 Dec 18-21; Kakinada, India; 2014. p. 2311-2337.</w:t>
      </w:r>
      <w:bookmarkEnd w:id="407"/>
    </w:p>
    <w:p w14:paraId="094052DC" w14:textId="77777777" w:rsidR="00DF012D" w:rsidRPr="00342602" w:rsidRDefault="00DF012D" w:rsidP="007E7919">
      <w:pPr>
        <w:numPr>
          <w:ilvl w:val="0"/>
          <w:numId w:val="2"/>
        </w:numPr>
        <w:autoSpaceDE w:val="0"/>
        <w:autoSpaceDN w:val="0"/>
        <w:adjustRightInd w:val="0"/>
        <w:spacing w:line="300" w:lineRule="auto"/>
        <w:rPr>
          <w:rFonts w:eastAsia="楷体"/>
          <w:szCs w:val="21"/>
        </w:rPr>
      </w:pPr>
      <w:bookmarkStart w:id="408" w:name="_Ref47445467"/>
      <w:r w:rsidRPr="00342602">
        <w:rPr>
          <w:rFonts w:eastAsia="楷体"/>
          <w:szCs w:val="21"/>
        </w:rPr>
        <w:t xml:space="preserve">Merry SM, </w:t>
      </w:r>
      <w:proofErr w:type="spellStart"/>
      <w:r w:rsidRPr="00342602">
        <w:rPr>
          <w:rFonts w:eastAsia="楷体"/>
          <w:szCs w:val="21"/>
        </w:rPr>
        <w:t>Kavazanjian</w:t>
      </w:r>
      <w:proofErr w:type="spellEnd"/>
      <w:r w:rsidRPr="00342602">
        <w:rPr>
          <w:rFonts w:eastAsia="楷体"/>
          <w:szCs w:val="21"/>
        </w:rPr>
        <w:t xml:space="preserve"> Jr E, Fritz WU. Reconnaissance of the July 10, 2000,Payatas landfill failure</w:t>
      </w:r>
      <w:r w:rsidRPr="00342602">
        <w:rPr>
          <w:rFonts w:eastAsia="楷体" w:hint="eastAsia"/>
          <w:szCs w:val="21"/>
        </w:rPr>
        <w:t>[J]</w:t>
      </w:r>
      <w:r w:rsidRPr="00342602">
        <w:rPr>
          <w:rFonts w:eastAsia="楷体"/>
          <w:szCs w:val="21"/>
        </w:rPr>
        <w:t xml:space="preserve">. J Perform </w:t>
      </w:r>
      <w:proofErr w:type="spellStart"/>
      <w:r w:rsidRPr="00342602">
        <w:rPr>
          <w:rFonts w:eastAsia="楷体"/>
          <w:szCs w:val="21"/>
        </w:rPr>
        <w:t>Constr</w:t>
      </w:r>
      <w:proofErr w:type="spellEnd"/>
      <w:r w:rsidRPr="00342602">
        <w:rPr>
          <w:rFonts w:eastAsia="楷体"/>
          <w:szCs w:val="21"/>
        </w:rPr>
        <w:t xml:space="preserve"> </w:t>
      </w:r>
      <w:proofErr w:type="spellStart"/>
      <w:r w:rsidRPr="00342602">
        <w:rPr>
          <w:rFonts w:eastAsia="楷体"/>
          <w:szCs w:val="21"/>
        </w:rPr>
        <w:t>Facil</w:t>
      </w:r>
      <w:proofErr w:type="spellEnd"/>
      <w:r w:rsidRPr="00342602">
        <w:rPr>
          <w:rFonts w:eastAsia="楷体"/>
          <w:szCs w:val="21"/>
        </w:rPr>
        <w:t>, 2005;19(2):100-107.</w:t>
      </w:r>
      <w:bookmarkEnd w:id="408"/>
    </w:p>
    <w:p w14:paraId="03B782D0" w14:textId="77777777" w:rsidR="00DF012D" w:rsidRPr="00342602" w:rsidRDefault="00DF012D" w:rsidP="007E7919">
      <w:pPr>
        <w:numPr>
          <w:ilvl w:val="0"/>
          <w:numId w:val="2"/>
        </w:numPr>
        <w:autoSpaceDE w:val="0"/>
        <w:autoSpaceDN w:val="0"/>
        <w:adjustRightInd w:val="0"/>
        <w:spacing w:line="300" w:lineRule="auto"/>
        <w:rPr>
          <w:rFonts w:eastAsia="楷体"/>
          <w:szCs w:val="21"/>
        </w:rPr>
      </w:pPr>
      <w:bookmarkStart w:id="409" w:name="_Ref47445468"/>
      <w:r w:rsidRPr="00342602">
        <w:rPr>
          <w:rFonts w:eastAsia="楷体"/>
          <w:szCs w:val="21"/>
        </w:rPr>
        <w:t xml:space="preserve">Jafari NH, Stark TD, Merry S. The July 10 2000 </w:t>
      </w:r>
      <w:proofErr w:type="spellStart"/>
      <w:r w:rsidRPr="00342602">
        <w:rPr>
          <w:rFonts w:eastAsia="楷体"/>
          <w:szCs w:val="21"/>
        </w:rPr>
        <w:t>Payatas</w:t>
      </w:r>
      <w:proofErr w:type="spellEnd"/>
      <w:r w:rsidRPr="00342602">
        <w:rPr>
          <w:rFonts w:eastAsia="楷体"/>
          <w:szCs w:val="21"/>
        </w:rPr>
        <w:t xml:space="preserve"> landfill slope failure</w:t>
      </w:r>
      <w:r w:rsidRPr="00342602">
        <w:rPr>
          <w:rFonts w:eastAsia="楷体" w:hint="eastAsia"/>
          <w:szCs w:val="21"/>
        </w:rPr>
        <w:t>[J]</w:t>
      </w:r>
      <w:r w:rsidRPr="00342602">
        <w:rPr>
          <w:rFonts w:eastAsia="楷体"/>
          <w:szCs w:val="21"/>
        </w:rPr>
        <w:t xml:space="preserve">. Int J </w:t>
      </w:r>
      <w:proofErr w:type="spellStart"/>
      <w:r w:rsidRPr="00342602">
        <w:rPr>
          <w:rFonts w:eastAsia="楷体"/>
          <w:szCs w:val="21"/>
        </w:rPr>
        <w:t>Geoeng</w:t>
      </w:r>
      <w:proofErr w:type="spellEnd"/>
      <w:r w:rsidRPr="00342602">
        <w:rPr>
          <w:rFonts w:eastAsia="楷体"/>
          <w:szCs w:val="21"/>
        </w:rPr>
        <w:t xml:space="preserve"> Case Hist, 2013; 2(3): 208-228.</w:t>
      </w:r>
      <w:bookmarkEnd w:id="409"/>
    </w:p>
    <w:p w14:paraId="32222494" w14:textId="77777777" w:rsidR="00DF012D" w:rsidRPr="00342602" w:rsidRDefault="00DF012D" w:rsidP="007E7919">
      <w:pPr>
        <w:numPr>
          <w:ilvl w:val="0"/>
          <w:numId w:val="2"/>
        </w:numPr>
        <w:autoSpaceDE w:val="0"/>
        <w:autoSpaceDN w:val="0"/>
        <w:adjustRightInd w:val="0"/>
        <w:spacing w:line="300" w:lineRule="auto"/>
        <w:rPr>
          <w:rFonts w:eastAsia="楷体"/>
          <w:szCs w:val="21"/>
        </w:rPr>
      </w:pPr>
      <w:bookmarkStart w:id="410" w:name="_Ref47445523"/>
      <w:r w:rsidRPr="00342602">
        <w:rPr>
          <w:rFonts w:eastAsia="楷体"/>
          <w:szCs w:val="21"/>
        </w:rPr>
        <w:t xml:space="preserve">Lavigne F, </w:t>
      </w:r>
      <w:proofErr w:type="spellStart"/>
      <w:r w:rsidRPr="00342602">
        <w:rPr>
          <w:rFonts w:eastAsia="楷体"/>
          <w:szCs w:val="21"/>
        </w:rPr>
        <w:t>Wassmer</w:t>
      </w:r>
      <w:proofErr w:type="spellEnd"/>
      <w:r w:rsidRPr="00342602">
        <w:rPr>
          <w:rFonts w:eastAsia="楷体"/>
          <w:szCs w:val="21"/>
        </w:rPr>
        <w:t xml:space="preserve"> P, Gomez C, Davies TA, </w:t>
      </w:r>
      <w:proofErr w:type="spellStart"/>
      <w:r w:rsidRPr="00342602">
        <w:rPr>
          <w:rFonts w:eastAsia="楷体"/>
          <w:szCs w:val="21"/>
        </w:rPr>
        <w:t>Hadmoko</w:t>
      </w:r>
      <w:proofErr w:type="spellEnd"/>
      <w:r w:rsidRPr="00342602">
        <w:rPr>
          <w:rFonts w:eastAsia="楷体"/>
          <w:szCs w:val="21"/>
        </w:rPr>
        <w:t xml:space="preserve"> DS, Yan T, et al. The 21February 2005, catastrophic waste avalanche at </w:t>
      </w:r>
      <w:proofErr w:type="spellStart"/>
      <w:r w:rsidRPr="00342602">
        <w:rPr>
          <w:rFonts w:eastAsia="楷体"/>
          <w:szCs w:val="21"/>
        </w:rPr>
        <w:t>Leuwigajah</w:t>
      </w:r>
      <w:proofErr w:type="spellEnd"/>
      <w:r w:rsidRPr="00342602">
        <w:rPr>
          <w:rFonts w:eastAsia="楷体"/>
          <w:szCs w:val="21"/>
        </w:rPr>
        <w:t xml:space="preserve"> dumpsite, Bandung, Indonesia</w:t>
      </w:r>
      <w:r w:rsidRPr="00342602">
        <w:rPr>
          <w:rFonts w:eastAsia="楷体" w:hint="eastAsia"/>
          <w:szCs w:val="21"/>
        </w:rPr>
        <w:t>[J]</w:t>
      </w:r>
      <w:r w:rsidRPr="00342602">
        <w:rPr>
          <w:rFonts w:eastAsia="楷体"/>
          <w:szCs w:val="21"/>
        </w:rPr>
        <w:t xml:space="preserve">. </w:t>
      </w:r>
      <w:proofErr w:type="spellStart"/>
      <w:r w:rsidRPr="00342602">
        <w:rPr>
          <w:rFonts w:eastAsia="楷体"/>
          <w:szCs w:val="21"/>
        </w:rPr>
        <w:t>Geoenvironmental</w:t>
      </w:r>
      <w:proofErr w:type="spellEnd"/>
      <w:r w:rsidRPr="00342602">
        <w:rPr>
          <w:rFonts w:eastAsia="楷体"/>
          <w:szCs w:val="21"/>
        </w:rPr>
        <w:t xml:space="preserve"> Disasters, 2014; 1(1): 10.</w:t>
      </w:r>
      <w:bookmarkEnd w:id="410"/>
    </w:p>
    <w:p w14:paraId="62E21263" w14:textId="77777777" w:rsidR="00DF012D" w:rsidRPr="00342602" w:rsidRDefault="00DF012D" w:rsidP="007E7919">
      <w:pPr>
        <w:numPr>
          <w:ilvl w:val="0"/>
          <w:numId w:val="2"/>
        </w:numPr>
        <w:autoSpaceDE w:val="0"/>
        <w:autoSpaceDN w:val="0"/>
        <w:adjustRightInd w:val="0"/>
        <w:spacing w:line="300" w:lineRule="auto"/>
        <w:rPr>
          <w:rFonts w:eastAsia="楷体"/>
          <w:szCs w:val="21"/>
        </w:rPr>
      </w:pPr>
      <w:bookmarkStart w:id="411" w:name="_Ref47445716"/>
      <w:r w:rsidRPr="00342602">
        <w:rPr>
          <w:rFonts w:eastAsia="楷体"/>
          <w:szCs w:val="21"/>
        </w:rPr>
        <w:t xml:space="preserve">Yin Y, Li B, Wang W, Zhan L, </w:t>
      </w:r>
      <w:proofErr w:type="spellStart"/>
      <w:r w:rsidRPr="00342602">
        <w:rPr>
          <w:rFonts w:eastAsia="楷体"/>
          <w:szCs w:val="21"/>
        </w:rPr>
        <w:t>Xue</w:t>
      </w:r>
      <w:proofErr w:type="spellEnd"/>
      <w:r w:rsidRPr="00342602">
        <w:rPr>
          <w:rFonts w:eastAsia="楷体"/>
          <w:szCs w:val="21"/>
        </w:rPr>
        <w:t xml:space="preserve"> Q, Gao Y, Zhang N, Chen H, Liu T, Li A. </w:t>
      </w:r>
      <w:r w:rsidRPr="00342602">
        <w:rPr>
          <w:rFonts w:eastAsia="楷体"/>
          <w:szCs w:val="21"/>
        </w:rPr>
        <w:lastRenderedPageBreak/>
        <w:t>Mechanism of the December 2015 Catastrophic Landslide at the Shenzhen Landfill and Controlling Geotechnical Risks of Urbanization</w:t>
      </w:r>
      <w:r w:rsidRPr="00342602">
        <w:rPr>
          <w:rFonts w:eastAsia="楷体" w:hint="eastAsia"/>
          <w:szCs w:val="21"/>
        </w:rPr>
        <w:t>[J]</w:t>
      </w:r>
      <w:r w:rsidRPr="00342602">
        <w:rPr>
          <w:rFonts w:eastAsia="楷体"/>
          <w:szCs w:val="21"/>
        </w:rPr>
        <w:t>. Engineering 2, 2016: 230-249.</w:t>
      </w:r>
      <w:bookmarkEnd w:id="411"/>
    </w:p>
    <w:p w14:paraId="15E84AE4" w14:textId="77777777" w:rsidR="00102D6C" w:rsidRPr="00342602" w:rsidRDefault="00573B66" w:rsidP="007E7919">
      <w:pPr>
        <w:numPr>
          <w:ilvl w:val="0"/>
          <w:numId w:val="2"/>
        </w:numPr>
        <w:autoSpaceDE w:val="0"/>
        <w:autoSpaceDN w:val="0"/>
        <w:adjustRightInd w:val="0"/>
        <w:spacing w:line="300" w:lineRule="auto"/>
        <w:rPr>
          <w:rFonts w:eastAsia="楷体"/>
          <w:szCs w:val="21"/>
        </w:rPr>
      </w:pPr>
      <w:bookmarkStart w:id="412" w:name="_Ref47531840"/>
      <w:r w:rsidRPr="00342602">
        <w:rPr>
          <w:rFonts w:eastAsia="楷体"/>
          <w:szCs w:val="21"/>
        </w:rPr>
        <w:t>Wang</w:t>
      </w:r>
      <w:r w:rsidR="00C444CE" w:rsidRPr="00342602">
        <w:rPr>
          <w:rFonts w:eastAsia="楷体"/>
          <w:szCs w:val="21"/>
        </w:rPr>
        <w:t xml:space="preserve"> JY</w:t>
      </w:r>
      <w:r w:rsidRPr="00342602">
        <w:rPr>
          <w:rFonts w:eastAsia="楷体"/>
          <w:szCs w:val="21"/>
        </w:rPr>
        <w:t>,</w:t>
      </w:r>
      <w:r w:rsidR="00C444CE" w:rsidRPr="00342602">
        <w:rPr>
          <w:rFonts w:eastAsia="楷体"/>
          <w:szCs w:val="21"/>
        </w:rPr>
        <w:t xml:space="preserve"> </w:t>
      </w:r>
      <w:proofErr w:type="spellStart"/>
      <w:r w:rsidRPr="00342602">
        <w:rPr>
          <w:rFonts w:eastAsia="楷体"/>
          <w:szCs w:val="21"/>
        </w:rPr>
        <w:t>Touran</w:t>
      </w:r>
      <w:proofErr w:type="spellEnd"/>
      <w:r w:rsidR="00C444CE" w:rsidRPr="00342602">
        <w:rPr>
          <w:rFonts w:eastAsia="楷体"/>
          <w:szCs w:val="21"/>
        </w:rPr>
        <w:t xml:space="preserve"> A</w:t>
      </w:r>
      <w:r w:rsidRPr="00342602">
        <w:rPr>
          <w:rFonts w:eastAsia="楷体"/>
          <w:szCs w:val="21"/>
        </w:rPr>
        <w:t xml:space="preserve">, </w:t>
      </w:r>
      <w:proofErr w:type="spellStart"/>
      <w:r w:rsidRPr="00342602">
        <w:rPr>
          <w:rFonts w:eastAsia="楷体"/>
          <w:szCs w:val="21"/>
        </w:rPr>
        <w:t>Christoforou</w:t>
      </w:r>
      <w:proofErr w:type="spellEnd"/>
      <w:r w:rsidR="00C444CE" w:rsidRPr="00342602">
        <w:rPr>
          <w:rFonts w:eastAsia="楷体"/>
          <w:szCs w:val="21"/>
        </w:rPr>
        <w:t xml:space="preserve"> C</w:t>
      </w:r>
      <w:r w:rsidRPr="00342602">
        <w:rPr>
          <w:rFonts w:eastAsia="楷体"/>
          <w:szCs w:val="21"/>
        </w:rPr>
        <w:t xml:space="preserve">, </w:t>
      </w:r>
      <w:proofErr w:type="spellStart"/>
      <w:r w:rsidRPr="00342602">
        <w:rPr>
          <w:rFonts w:eastAsia="楷体"/>
          <w:szCs w:val="21"/>
        </w:rPr>
        <w:t>Fadlalla</w:t>
      </w:r>
      <w:proofErr w:type="spellEnd"/>
      <w:r w:rsidR="00C444CE" w:rsidRPr="00342602">
        <w:rPr>
          <w:rFonts w:eastAsia="楷体"/>
          <w:szCs w:val="21"/>
        </w:rPr>
        <w:t xml:space="preserve"> H</w:t>
      </w:r>
      <w:r w:rsidRPr="00342602">
        <w:rPr>
          <w:rFonts w:eastAsia="楷体"/>
          <w:szCs w:val="21"/>
        </w:rPr>
        <w:t>. A systems analysis tool for construction</w:t>
      </w:r>
      <w:r w:rsidR="00C444CE" w:rsidRPr="00342602">
        <w:rPr>
          <w:rFonts w:eastAsia="楷体"/>
          <w:szCs w:val="21"/>
        </w:rPr>
        <w:t xml:space="preserve"> </w:t>
      </w:r>
      <w:r w:rsidRPr="00342602">
        <w:rPr>
          <w:rFonts w:eastAsia="楷体"/>
          <w:szCs w:val="21"/>
        </w:rPr>
        <w:t>and demolition wastes management[J]. Waste Management,</w:t>
      </w:r>
      <w:r w:rsidR="00C444CE" w:rsidRPr="00342602">
        <w:rPr>
          <w:rFonts w:eastAsia="楷体"/>
          <w:szCs w:val="21"/>
        </w:rPr>
        <w:t xml:space="preserve"> </w:t>
      </w:r>
      <w:r w:rsidRPr="00342602">
        <w:rPr>
          <w:rFonts w:eastAsia="楷体"/>
          <w:szCs w:val="21"/>
        </w:rPr>
        <w:t>2004,</w:t>
      </w:r>
      <w:r w:rsidR="00C444CE" w:rsidRPr="00342602">
        <w:rPr>
          <w:rFonts w:eastAsia="楷体"/>
          <w:szCs w:val="21"/>
        </w:rPr>
        <w:t xml:space="preserve"> </w:t>
      </w:r>
      <w:r w:rsidRPr="00342602">
        <w:rPr>
          <w:rFonts w:eastAsia="楷体"/>
          <w:szCs w:val="21"/>
        </w:rPr>
        <w:t>24(10).</w:t>
      </w:r>
      <w:bookmarkEnd w:id="412"/>
    </w:p>
    <w:p w14:paraId="0B8DC806" w14:textId="77777777" w:rsidR="00695EE3" w:rsidRPr="00342602" w:rsidRDefault="00695EE3" w:rsidP="007E7919">
      <w:pPr>
        <w:numPr>
          <w:ilvl w:val="0"/>
          <w:numId w:val="2"/>
        </w:numPr>
        <w:autoSpaceDE w:val="0"/>
        <w:autoSpaceDN w:val="0"/>
        <w:adjustRightInd w:val="0"/>
        <w:spacing w:line="300" w:lineRule="auto"/>
        <w:rPr>
          <w:rFonts w:eastAsia="楷体"/>
          <w:szCs w:val="21"/>
        </w:rPr>
      </w:pPr>
      <w:r w:rsidRPr="00342602">
        <w:rPr>
          <w:rFonts w:eastAsia="楷体"/>
          <w:szCs w:val="21"/>
        </w:rPr>
        <w:t xml:space="preserve">Hyun </w:t>
      </w:r>
      <w:proofErr w:type="spellStart"/>
      <w:r w:rsidRPr="00342602">
        <w:rPr>
          <w:rFonts w:eastAsia="楷体"/>
          <w:szCs w:val="21"/>
        </w:rPr>
        <w:t>Jeung</w:t>
      </w:r>
      <w:proofErr w:type="spellEnd"/>
      <w:r w:rsidRPr="00342602">
        <w:rPr>
          <w:rFonts w:eastAsia="楷体"/>
          <w:szCs w:val="21"/>
        </w:rPr>
        <w:t xml:space="preserve"> </w:t>
      </w:r>
      <w:proofErr w:type="spellStart"/>
      <w:r w:rsidRPr="00342602">
        <w:rPr>
          <w:rFonts w:eastAsia="楷体"/>
          <w:szCs w:val="21"/>
        </w:rPr>
        <w:t>Ko,Gerald</w:t>
      </w:r>
      <w:proofErr w:type="spellEnd"/>
      <w:r w:rsidRPr="00342602">
        <w:rPr>
          <w:rFonts w:eastAsia="楷体"/>
          <w:szCs w:val="21"/>
        </w:rPr>
        <w:t xml:space="preserve"> W. Evans. A genetic algorithm-based heuristic for the dynamic integrated forward/reverse logistics network for 3PLs[J]. Computers and Operations Research,2005,34(2).</w:t>
      </w:r>
    </w:p>
    <w:p w14:paraId="6DA0BADA" w14:textId="77777777" w:rsidR="00573B66" w:rsidRPr="00342602" w:rsidRDefault="00573B66" w:rsidP="007E7919">
      <w:pPr>
        <w:numPr>
          <w:ilvl w:val="0"/>
          <w:numId w:val="2"/>
        </w:numPr>
        <w:autoSpaceDE w:val="0"/>
        <w:autoSpaceDN w:val="0"/>
        <w:adjustRightInd w:val="0"/>
        <w:spacing w:line="300" w:lineRule="auto"/>
        <w:rPr>
          <w:rFonts w:eastAsia="楷体"/>
          <w:szCs w:val="21"/>
        </w:rPr>
      </w:pPr>
      <w:bookmarkStart w:id="413" w:name="_Ref47531860"/>
      <w:r w:rsidRPr="00342602">
        <w:rPr>
          <w:rFonts w:eastAsia="楷体"/>
          <w:szCs w:val="21"/>
        </w:rPr>
        <w:t xml:space="preserve">Huang B, </w:t>
      </w:r>
      <w:proofErr w:type="spellStart"/>
      <w:r w:rsidRPr="00342602">
        <w:rPr>
          <w:rFonts w:eastAsia="楷体"/>
          <w:szCs w:val="21"/>
        </w:rPr>
        <w:t>Cheu</w:t>
      </w:r>
      <w:proofErr w:type="spellEnd"/>
      <w:r w:rsidRPr="00342602">
        <w:rPr>
          <w:rFonts w:eastAsia="楷体"/>
          <w:szCs w:val="21"/>
        </w:rPr>
        <w:t xml:space="preserve"> RL, Liew YS. GIS and genetic algorithms for HAZMAT route planning with security considerations[J]. International Journal of Geographical Information Science,2004,18(8).</w:t>
      </w:r>
      <w:bookmarkEnd w:id="413"/>
    </w:p>
    <w:p w14:paraId="42E45776" w14:textId="77777777" w:rsidR="00573B66" w:rsidRPr="00342602" w:rsidRDefault="00573B66" w:rsidP="007E7919">
      <w:pPr>
        <w:numPr>
          <w:ilvl w:val="0"/>
          <w:numId w:val="2"/>
        </w:numPr>
        <w:autoSpaceDE w:val="0"/>
        <w:autoSpaceDN w:val="0"/>
        <w:adjustRightInd w:val="0"/>
        <w:spacing w:line="300" w:lineRule="auto"/>
        <w:rPr>
          <w:rFonts w:eastAsia="楷体"/>
          <w:szCs w:val="21"/>
        </w:rPr>
      </w:pPr>
      <w:bookmarkStart w:id="414" w:name="_Ref47531907"/>
      <w:proofErr w:type="spellStart"/>
      <w:r w:rsidRPr="00342602">
        <w:rPr>
          <w:rFonts w:eastAsia="楷体"/>
          <w:szCs w:val="21"/>
        </w:rPr>
        <w:t>Esfahani</w:t>
      </w:r>
      <w:proofErr w:type="spellEnd"/>
      <w:r w:rsidRPr="00342602">
        <w:rPr>
          <w:rFonts w:eastAsia="楷体"/>
          <w:szCs w:val="21"/>
        </w:rPr>
        <w:t xml:space="preserve"> MA. Evaluating the feasibility, usability, and strength of recycled construction and demolition waste in base and subbase courses[J]. Road Materials and Pavement Design,2020,21(1).</w:t>
      </w:r>
      <w:bookmarkEnd w:id="414"/>
    </w:p>
    <w:p w14:paraId="4CFC1073" w14:textId="77777777" w:rsidR="00573B66" w:rsidRPr="00342602" w:rsidRDefault="00573B66" w:rsidP="007E7919">
      <w:pPr>
        <w:numPr>
          <w:ilvl w:val="0"/>
          <w:numId w:val="2"/>
        </w:numPr>
        <w:autoSpaceDE w:val="0"/>
        <w:autoSpaceDN w:val="0"/>
        <w:adjustRightInd w:val="0"/>
        <w:spacing w:line="300" w:lineRule="auto"/>
        <w:rPr>
          <w:rFonts w:eastAsia="楷体"/>
          <w:szCs w:val="21"/>
        </w:rPr>
      </w:pPr>
      <w:bookmarkStart w:id="415" w:name="_Ref47531905"/>
      <w:r w:rsidRPr="00342602">
        <w:rPr>
          <w:rFonts w:eastAsia="楷体" w:hint="eastAsia"/>
          <w:szCs w:val="21"/>
        </w:rPr>
        <w:t>赵坤</w:t>
      </w:r>
      <w:r w:rsidRPr="00342602">
        <w:rPr>
          <w:rFonts w:eastAsia="楷体" w:hint="eastAsia"/>
          <w:szCs w:val="21"/>
        </w:rPr>
        <w:t>.</w:t>
      </w:r>
      <w:r w:rsidRPr="00342602">
        <w:rPr>
          <w:rFonts w:eastAsia="楷体" w:hint="eastAsia"/>
          <w:szCs w:val="21"/>
        </w:rPr>
        <w:t>渣土运输管理中应用</w:t>
      </w:r>
      <w:r w:rsidRPr="00342602">
        <w:rPr>
          <w:rFonts w:eastAsia="楷体" w:hint="eastAsia"/>
          <w:szCs w:val="21"/>
        </w:rPr>
        <w:t>GPS</w:t>
      </w:r>
      <w:r w:rsidRPr="00342602">
        <w:rPr>
          <w:rFonts w:eastAsia="楷体" w:hint="eastAsia"/>
          <w:szCs w:val="21"/>
        </w:rPr>
        <w:t>和载重量监测技术的探讨</w:t>
      </w:r>
      <w:r w:rsidRPr="00342602">
        <w:rPr>
          <w:rFonts w:eastAsia="楷体" w:hint="eastAsia"/>
          <w:szCs w:val="21"/>
        </w:rPr>
        <w:t>[J].</w:t>
      </w:r>
      <w:r w:rsidRPr="00342602">
        <w:rPr>
          <w:rFonts w:eastAsia="楷体" w:hint="eastAsia"/>
          <w:szCs w:val="21"/>
        </w:rPr>
        <w:t>城市管理与科技</w:t>
      </w:r>
      <w:r w:rsidRPr="00342602">
        <w:rPr>
          <w:rFonts w:eastAsia="楷体" w:hint="eastAsia"/>
          <w:szCs w:val="21"/>
        </w:rPr>
        <w:t>,2014,16(01):64-65.</w:t>
      </w:r>
      <w:bookmarkEnd w:id="415"/>
    </w:p>
    <w:p w14:paraId="7D0FE9A9" w14:textId="77777777" w:rsidR="00573B66" w:rsidRPr="00342602" w:rsidRDefault="00573B66" w:rsidP="007E7919">
      <w:pPr>
        <w:numPr>
          <w:ilvl w:val="0"/>
          <w:numId w:val="2"/>
        </w:numPr>
        <w:autoSpaceDE w:val="0"/>
        <w:autoSpaceDN w:val="0"/>
        <w:adjustRightInd w:val="0"/>
        <w:spacing w:line="300" w:lineRule="auto"/>
        <w:rPr>
          <w:rFonts w:eastAsia="楷体"/>
          <w:szCs w:val="21"/>
        </w:rPr>
      </w:pPr>
      <w:bookmarkStart w:id="416" w:name="_Ref47532006"/>
      <w:r w:rsidRPr="00342602">
        <w:rPr>
          <w:rFonts w:eastAsia="楷体" w:hint="eastAsia"/>
          <w:szCs w:val="21"/>
        </w:rPr>
        <w:t>张静</w:t>
      </w:r>
      <w:r w:rsidRPr="00342602">
        <w:rPr>
          <w:rFonts w:eastAsia="楷体" w:hint="eastAsia"/>
          <w:szCs w:val="21"/>
        </w:rPr>
        <w:t>.</w:t>
      </w:r>
      <w:r w:rsidRPr="00342602">
        <w:rPr>
          <w:rFonts w:eastAsia="楷体" w:hint="eastAsia"/>
          <w:szCs w:val="21"/>
        </w:rPr>
        <w:t>城市渣土管理中的</w:t>
      </w:r>
      <w:r w:rsidRPr="00342602">
        <w:rPr>
          <w:rFonts w:eastAsia="楷体" w:hint="eastAsia"/>
          <w:szCs w:val="21"/>
        </w:rPr>
        <w:t>GIS</w:t>
      </w:r>
      <w:r w:rsidRPr="00342602">
        <w:rPr>
          <w:rFonts w:eastAsia="楷体" w:hint="eastAsia"/>
          <w:szCs w:val="21"/>
        </w:rPr>
        <w:t>技术应用与研究</w:t>
      </w:r>
      <w:r w:rsidRPr="00342602">
        <w:rPr>
          <w:rFonts w:eastAsia="楷体" w:hint="eastAsia"/>
          <w:szCs w:val="21"/>
        </w:rPr>
        <w:t>[J].</w:t>
      </w:r>
      <w:r w:rsidRPr="00342602">
        <w:rPr>
          <w:rFonts w:eastAsia="楷体" w:hint="eastAsia"/>
          <w:szCs w:val="21"/>
        </w:rPr>
        <w:t>科技风</w:t>
      </w:r>
      <w:r w:rsidRPr="00342602">
        <w:rPr>
          <w:rFonts w:eastAsia="楷体" w:hint="eastAsia"/>
          <w:szCs w:val="21"/>
        </w:rPr>
        <w:t>,2014(18):125-126.</w:t>
      </w:r>
      <w:bookmarkEnd w:id="416"/>
    </w:p>
    <w:p w14:paraId="6683E916" w14:textId="77777777" w:rsidR="00573B66" w:rsidRPr="00342602" w:rsidRDefault="00573B66" w:rsidP="007E7919">
      <w:pPr>
        <w:numPr>
          <w:ilvl w:val="0"/>
          <w:numId w:val="2"/>
        </w:numPr>
        <w:autoSpaceDE w:val="0"/>
        <w:autoSpaceDN w:val="0"/>
        <w:adjustRightInd w:val="0"/>
        <w:spacing w:line="300" w:lineRule="auto"/>
        <w:rPr>
          <w:rFonts w:eastAsia="楷体"/>
          <w:szCs w:val="21"/>
        </w:rPr>
      </w:pPr>
      <w:bookmarkStart w:id="417" w:name="_Ref47532008"/>
      <w:r w:rsidRPr="00342602">
        <w:rPr>
          <w:rFonts w:eastAsia="楷体" w:hint="eastAsia"/>
          <w:szCs w:val="21"/>
        </w:rPr>
        <w:t>张静</w:t>
      </w:r>
      <w:r w:rsidRPr="00342602">
        <w:rPr>
          <w:rFonts w:eastAsia="楷体" w:hint="eastAsia"/>
          <w:szCs w:val="21"/>
        </w:rPr>
        <w:t>.</w:t>
      </w:r>
      <w:r w:rsidRPr="00342602">
        <w:rPr>
          <w:rFonts w:eastAsia="楷体" w:hint="eastAsia"/>
          <w:szCs w:val="21"/>
        </w:rPr>
        <w:t>数字化渣土监管提升城市管理效能</w:t>
      </w:r>
      <w:r w:rsidRPr="00342602">
        <w:rPr>
          <w:rFonts w:eastAsia="楷体" w:hint="eastAsia"/>
          <w:szCs w:val="21"/>
        </w:rPr>
        <w:t>[J].</w:t>
      </w:r>
      <w:r w:rsidRPr="00342602">
        <w:rPr>
          <w:rFonts w:eastAsia="楷体" w:hint="eastAsia"/>
          <w:szCs w:val="21"/>
        </w:rPr>
        <w:t>科技展望</w:t>
      </w:r>
      <w:r w:rsidRPr="00342602">
        <w:rPr>
          <w:rFonts w:eastAsia="楷体" w:hint="eastAsia"/>
          <w:szCs w:val="21"/>
        </w:rPr>
        <w:t>,2015,25(16):166.</w:t>
      </w:r>
      <w:bookmarkEnd w:id="417"/>
    </w:p>
    <w:p w14:paraId="6D91D206" w14:textId="77777777" w:rsidR="00573B66" w:rsidRPr="00342602" w:rsidRDefault="00573B66" w:rsidP="007E7919">
      <w:pPr>
        <w:numPr>
          <w:ilvl w:val="0"/>
          <w:numId w:val="2"/>
        </w:numPr>
        <w:autoSpaceDE w:val="0"/>
        <w:autoSpaceDN w:val="0"/>
        <w:adjustRightInd w:val="0"/>
        <w:spacing w:line="300" w:lineRule="auto"/>
        <w:rPr>
          <w:rFonts w:eastAsia="楷体"/>
          <w:szCs w:val="21"/>
        </w:rPr>
      </w:pPr>
      <w:bookmarkStart w:id="418" w:name="_Ref47532016"/>
      <w:r w:rsidRPr="00342602">
        <w:rPr>
          <w:rFonts w:eastAsia="楷体" w:hint="eastAsia"/>
          <w:szCs w:val="21"/>
        </w:rPr>
        <w:t>王宁</w:t>
      </w:r>
      <w:r w:rsidRPr="00342602">
        <w:rPr>
          <w:rFonts w:eastAsia="楷体" w:hint="eastAsia"/>
          <w:szCs w:val="21"/>
        </w:rPr>
        <w:t>,</w:t>
      </w:r>
      <w:r w:rsidRPr="00342602">
        <w:rPr>
          <w:rFonts w:eastAsia="楷体" w:hint="eastAsia"/>
          <w:szCs w:val="21"/>
        </w:rPr>
        <w:t>楼岱</w:t>
      </w:r>
      <w:r w:rsidRPr="00342602">
        <w:rPr>
          <w:rFonts w:eastAsia="楷体" w:hint="eastAsia"/>
          <w:szCs w:val="21"/>
        </w:rPr>
        <w:t>,</w:t>
      </w:r>
      <w:r w:rsidRPr="00342602">
        <w:rPr>
          <w:rFonts w:eastAsia="楷体" w:hint="eastAsia"/>
          <w:szCs w:val="21"/>
        </w:rPr>
        <w:t>陈大庆</w:t>
      </w:r>
      <w:r w:rsidRPr="00342602">
        <w:rPr>
          <w:rFonts w:eastAsia="楷体" w:hint="eastAsia"/>
          <w:szCs w:val="21"/>
        </w:rPr>
        <w:t>,</w:t>
      </w:r>
      <w:r w:rsidRPr="00342602">
        <w:rPr>
          <w:rFonts w:eastAsia="楷体" w:hint="eastAsia"/>
          <w:szCs w:val="21"/>
        </w:rPr>
        <w:t>杨冰</w:t>
      </w:r>
      <w:r w:rsidRPr="00342602">
        <w:rPr>
          <w:rFonts w:eastAsia="楷体" w:hint="eastAsia"/>
          <w:szCs w:val="21"/>
        </w:rPr>
        <w:t>,</w:t>
      </w:r>
      <w:r w:rsidRPr="00342602">
        <w:rPr>
          <w:rFonts w:eastAsia="楷体" w:hint="eastAsia"/>
          <w:szCs w:val="21"/>
        </w:rPr>
        <w:t>郭宏智</w:t>
      </w:r>
      <w:r w:rsidRPr="00342602">
        <w:rPr>
          <w:rFonts w:eastAsia="楷体" w:hint="eastAsia"/>
          <w:szCs w:val="21"/>
        </w:rPr>
        <w:t>,</w:t>
      </w:r>
      <w:r w:rsidRPr="00342602">
        <w:rPr>
          <w:rFonts w:eastAsia="楷体" w:hint="eastAsia"/>
          <w:szCs w:val="21"/>
        </w:rPr>
        <w:t>任福民</w:t>
      </w:r>
      <w:r w:rsidRPr="00342602">
        <w:rPr>
          <w:rFonts w:eastAsia="楷体" w:hint="eastAsia"/>
          <w:szCs w:val="21"/>
        </w:rPr>
        <w:t>.</w:t>
      </w:r>
      <w:r w:rsidRPr="00342602">
        <w:rPr>
          <w:rFonts w:eastAsia="楷体" w:hint="eastAsia"/>
          <w:szCs w:val="21"/>
        </w:rPr>
        <w:t>基于“</w:t>
      </w:r>
      <w:r w:rsidRPr="00342602">
        <w:rPr>
          <w:rFonts w:eastAsia="楷体" w:hint="eastAsia"/>
          <w:szCs w:val="21"/>
        </w:rPr>
        <w:t>BIM+GIS</w:t>
      </w:r>
      <w:r w:rsidRPr="00342602">
        <w:rPr>
          <w:rFonts w:eastAsia="楷体" w:hint="eastAsia"/>
          <w:szCs w:val="21"/>
        </w:rPr>
        <w:t>”技术的建筑垃圾精准管控信息管理平台研究初探</w:t>
      </w:r>
      <w:r w:rsidRPr="00342602">
        <w:rPr>
          <w:rFonts w:eastAsia="楷体" w:hint="eastAsia"/>
          <w:szCs w:val="21"/>
        </w:rPr>
        <w:t>[J].</w:t>
      </w:r>
      <w:r w:rsidRPr="00342602">
        <w:rPr>
          <w:rFonts w:eastAsia="楷体" w:hint="eastAsia"/>
          <w:szCs w:val="21"/>
        </w:rPr>
        <w:t>环境工程</w:t>
      </w:r>
      <w:r w:rsidRPr="00342602">
        <w:rPr>
          <w:rFonts w:eastAsia="楷体" w:hint="eastAsia"/>
          <w:szCs w:val="21"/>
        </w:rPr>
        <w:t>,2020,38(03):46-50.</w:t>
      </w:r>
      <w:bookmarkEnd w:id="418"/>
    </w:p>
    <w:p w14:paraId="0E3312A4" w14:textId="77777777" w:rsidR="00573B66" w:rsidRPr="00342602" w:rsidRDefault="00573B66" w:rsidP="007E7919">
      <w:pPr>
        <w:numPr>
          <w:ilvl w:val="0"/>
          <w:numId w:val="2"/>
        </w:numPr>
        <w:autoSpaceDE w:val="0"/>
        <w:autoSpaceDN w:val="0"/>
        <w:adjustRightInd w:val="0"/>
        <w:spacing w:line="300" w:lineRule="auto"/>
        <w:rPr>
          <w:rFonts w:eastAsia="楷体"/>
          <w:szCs w:val="21"/>
        </w:rPr>
      </w:pPr>
      <w:bookmarkStart w:id="419" w:name="_Ref47532051"/>
      <w:r w:rsidRPr="00342602">
        <w:rPr>
          <w:rFonts w:eastAsia="楷体"/>
          <w:szCs w:val="21"/>
        </w:rPr>
        <w:t>Inmaculada RM, Juan JSG. A hybrid heuristic approach for the multi-commodity one-to-one pickup-and-delivery traveling salesman problem[J]. Journal of Heuristics,2012,18(6).</w:t>
      </w:r>
      <w:bookmarkEnd w:id="419"/>
    </w:p>
    <w:p w14:paraId="585EC4C4" w14:textId="77777777" w:rsidR="00573B66" w:rsidRPr="00342602" w:rsidRDefault="00573B66" w:rsidP="007E7919">
      <w:pPr>
        <w:numPr>
          <w:ilvl w:val="0"/>
          <w:numId w:val="2"/>
        </w:numPr>
        <w:autoSpaceDE w:val="0"/>
        <w:autoSpaceDN w:val="0"/>
        <w:adjustRightInd w:val="0"/>
        <w:spacing w:line="300" w:lineRule="auto"/>
        <w:rPr>
          <w:rFonts w:eastAsia="楷体"/>
          <w:szCs w:val="21"/>
        </w:rPr>
      </w:pPr>
      <w:bookmarkStart w:id="420" w:name="_Ref47532102"/>
      <w:proofErr w:type="spellStart"/>
      <w:r w:rsidRPr="00342602">
        <w:rPr>
          <w:rFonts w:eastAsia="楷体"/>
          <w:szCs w:val="21"/>
        </w:rPr>
        <w:t>Eswarawaka</w:t>
      </w:r>
      <w:proofErr w:type="spellEnd"/>
      <w:r w:rsidRPr="00342602">
        <w:rPr>
          <w:rFonts w:eastAsia="楷体"/>
          <w:szCs w:val="21"/>
        </w:rPr>
        <w:t xml:space="preserve"> R, Mahammad SKN, Reddy BE. Genetic annealing with efficient strategies to improve the performance for the NP-hard and routing problems[J]. Journal of Experimental &amp; Theoretical Artificial Intelligence, 2015, 27(6):1-10.</w:t>
      </w:r>
      <w:bookmarkEnd w:id="420"/>
    </w:p>
    <w:p w14:paraId="46AF6CF8" w14:textId="77777777" w:rsidR="00573B66" w:rsidRPr="00342602" w:rsidRDefault="00573B66" w:rsidP="007E7919">
      <w:pPr>
        <w:numPr>
          <w:ilvl w:val="0"/>
          <w:numId w:val="2"/>
        </w:numPr>
        <w:autoSpaceDE w:val="0"/>
        <w:autoSpaceDN w:val="0"/>
        <w:adjustRightInd w:val="0"/>
        <w:spacing w:line="300" w:lineRule="auto"/>
        <w:rPr>
          <w:rFonts w:eastAsia="楷体"/>
          <w:szCs w:val="21"/>
        </w:rPr>
      </w:pPr>
      <w:bookmarkStart w:id="421" w:name="_Ref47532111"/>
      <w:r w:rsidRPr="00342602">
        <w:rPr>
          <w:rFonts w:eastAsia="楷体"/>
          <w:szCs w:val="21"/>
        </w:rPr>
        <w:t xml:space="preserve">Pellegrini R, Serani A, </w:t>
      </w:r>
      <w:proofErr w:type="spellStart"/>
      <w:r w:rsidRPr="00342602">
        <w:rPr>
          <w:rFonts w:eastAsia="楷体"/>
          <w:szCs w:val="21"/>
        </w:rPr>
        <w:t>Leotardi</w:t>
      </w:r>
      <w:proofErr w:type="spellEnd"/>
      <w:r w:rsidRPr="00342602">
        <w:rPr>
          <w:rFonts w:eastAsia="楷体"/>
          <w:szCs w:val="21"/>
        </w:rPr>
        <w:t xml:space="preserve"> C, </w:t>
      </w:r>
      <w:proofErr w:type="spellStart"/>
      <w:r w:rsidRPr="00342602">
        <w:rPr>
          <w:rFonts w:eastAsia="楷体"/>
          <w:szCs w:val="21"/>
        </w:rPr>
        <w:t>Iemma</w:t>
      </w:r>
      <w:proofErr w:type="spellEnd"/>
      <w:r w:rsidRPr="00342602">
        <w:rPr>
          <w:rFonts w:eastAsia="楷体"/>
          <w:szCs w:val="21"/>
        </w:rPr>
        <w:t xml:space="preserve"> U, Campana EF, Diez M. Formulation and parameter selection of multi-objective deterministic particle swarm for simulation-based optimization[J]. Applied Soft Computing,2017,58.</w:t>
      </w:r>
      <w:bookmarkEnd w:id="421"/>
    </w:p>
    <w:p w14:paraId="52F430CC" w14:textId="77777777" w:rsidR="00573B66" w:rsidRPr="00342602" w:rsidRDefault="00573B66" w:rsidP="007E7919">
      <w:pPr>
        <w:numPr>
          <w:ilvl w:val="0"/>
          <w:numId w:val="2"/>
        </w:numPr>
        <w:autoSpaceDE w:val="0"/>
        <w:autoSpaceDN w:val="0"/>
        <w:adjustRightInd w:val="0"/>
        <w:spacing w:line="300" w:lineRule="auto"/>
        <w:rPr>
          <w:rFonts w:eastAsia="楷体"/>
          <w:szCs w:val="21"/>
        </w:rPr>
      </w:pPr>
      <w:bookmarkStart w:id="422" w:name="_Ref47532119"/>
      <w:r w:rsidRPr="00342602">
        <w:rPr>
          <w:rFonts w:eastAsia="楷体" w:hint="eastAsia"/>
          <w:szCs w:val="21"/>
        </w:rPr>
        <w:t>汪忠林</w:t>
      </w:r>
      <w:r w:rsidRPr="00342602">
        <w:rPr>
          <w:rFonts w:eastAsia="楷体" w:hint="eastAsia"/>
          <w:szCs w:val="21"/>
        </w:rPr>
        <w:t>,</w:t>
      </w:r>
      <w:r w:rsidRPr="00342602">
        <w:rPr>
          <w:rFonts w:eastAsia="楷体" w:hint="eastAsia"/>
          <w:szCs w:val="21"/>
        </w:rPr>
        <w:t>苟辉</w:t>
      </w:r>
      <w:r w:rsidRPr="00342602">
        <w:rPr>
          <w:rFonts w:eastAsia="楷体" w:hint="eastAsia"/>
          <w:szCs w:val="21"/>
        </w:rPr>
        <w:t>,</w:t>
      </w:r>
      <w:r w:rsidRPr="00342602">
        <w:rPr>
          <w:rFonts w:eastAsia="楷体" w:hint="eastAsia"/>
          <w:szCs w:val="21"/>
        </w:rPr>
        <w:t>马亚伟</w:t>
      </w:r>
      <w:r w:rsidRPr="00342602">
        <w:rPr>
          <w:rFonts w:eastAsia="楷体" w:hint="eastAsia"/>
          <w:szCs w:val="21"/>
        </w:rPr>
        <w:t>,</w:t>
      </w:r>
      <w:r w:rsidRPr="00342602">
        <w:rPr>
          <w:rFonts w:eastAsia="楷体" w:hint="eastAsia"/>
          <w:szCs w:val="21"/>
        </w:rPr>
        <w:t>冯波</w:t>
      </w:r>
      <w:r w:rsidRPr="00342602">
        <w:rPr>
          <w:rFonts w:eastAsia="楷体" w:hint="eastAsia"/>
          <w:szCs w:val="21"/>
        </w:rPr>
        <w:t>.</w:t>
      </w:r>
      <w:r w:rsidRPr="00342602">
        <w:rPr>
          <w:rFonts w:eastAsia="楷体" w:hint="eastAsia"/>
          <w:szCs w:val="21"/>
        </w:rPr>
        <w:t>基于蚁群算法的</w:t>
      </w:r>
      <w:r w:rsidRPr="00342602">
        <w:rPr>
          <w:rFonts w:eastAsia="楷体" w:hint="eastAsia"/>
          <w:szCs w:val="21"/>
        </w:rPr>
        <w:t>PCB</w:t>
      </w:r>
      <w:r w:rsidRPr="00342602">
        <w:rPr>
          <w:rFonts w:eastAsia="楷体" w:hint="eastAsia"/>
          <w:szCs w:val="21"/>
        </w:rPr>
        <w:t>孔群加工路径优化</w:t>
      </w:r>
      <w:r w:rsidRPr="00342602">
        <w:rPr>
          <w:rFonts w:eastAsia="楷体" w:hint="eastAsia"/>
          <w:szCs w:val="21"/>
        </w:rPr>
        <w:t>[J].</w:t>
      </w:r>
      <w:r w:rsidRPr="00342602">
        <w:rPr>
          <w:rFonts w:eastAsia="楷体" w:hint="eastAsia"/>
          <w:szCs w:val="21"/>
        </w:rPr>
        <w:t>信息通信</w:t>
      </w:r>
      <w:r w:rsidRPr="00342602">
        <w:rPr>
          <w:rFonts w:eastAsia="楷体" w:hint="eastAsia"/>
          <w:szCs w:val="21"/>
        </w:rPr>
        <w:t>,2019(05):17-18.</w:t>
      </w:r>
      <w:bookmarkEnd w:id="422"/>
    </w:p>
    <w:p w14:paraId="7D00DF9E" w14:textId="77777777" w:rsidR="00573B66" w:rsidRPr="00342602" w:rsidRDefault="00573B66" w:rsidP="007E7919">
      <w:pPr>
        <w:numPr>
          <w:ilvl w:val="0"/>
          <w:numId w:val="2"/>
        </w:numPr>
        <w:autoSpaceDE w:val="0"/>
        <w:autoSpaceDN w:val="0"/>
        <w:adjustRightInd w:val="0"/>
        <w:spacing w:line="300" w:lineRule="auto"/>
        <w:rPr>
          <w:rFonts w:eastAsia="楷体"/>
          <w:szCs w:val="21"/>
        </w:rPr>
      </w:pPr>
      <w:bookmarkStart w:id="423" w:name="_Ref47532127"/>
      <w:r w:rsidRPr="00342602">
        <w:rPr>
          <w:rFonts w:eastAsia="楷体" w:hint="eastAsia"/>
          <w:szCs w:val="21"/>
        </w:rPr>
        <w:t>伍景琼</w:t>
      </w:r>
      <w:r w:rsidRPr="00342602">
        <w:rPr>
          <w:rFonts w:eastAsia="楷体" w:hint="eastAsia"/>
          <w:szCs w:val="21"/>
        </w:rPr>
        <w:t>,</w:t>
      </w:r>
      <w:r w:rsidRPr="00342602">
        <w:rPr>
          <w:rFonts w:eastAsia="楷体" w:hint="eastAsia"/>
          <w:szCs w:val="21"/>
        </w:rPr>
        <w:t>蒲云</w:t>
      </w:r>
      <w:r w:rsidRPr="00342602">
        <w:rPr>
          <w:rFonts w:eastAsia="楷体" w:hint="eastAsia"/>
          <w:szCs w:val="21"/>
        </w:rPr>
        <w:t>.</w:t>
      </w:r>
      <w:r w:rsidRPr="00342602">
        <w:rPr>
          <w:rFonts w:eastAsia="楷体" w:hint="eastAsia"/>
          <w:szCs w:val="21"/>
        </w:rPr>
        <w:t>原材料价格波动下钢铁生产库存多期优化模型</w:t>
      </w:r>
      <w:r w:rsidRPr="00342602">
        <w:rPr>
          <w:rFonts w:eastAsia="楷体" w:hint="eastAsia"/>
          <w:szCs w:val="21"/>
        </w:rPr>
        <w:t>[J].</w:t>
      </w:r>
      <w:r w:rsidRPr="00342602">
        <w:rPr>
          <w:rFonts w:eastAsia="楷体" w:hint="eastAsia"/>
          <w:szCs w:val="21"/>
        </w:rPr>
        <w:t>计算机工程与应用</w:t>
      </w:r>
      <w:r w:rsidRPr="00342602">
        <w:rPr>
          <w:rFonts w:eastAsia="楷体" w:hint="eastAsia"/>
          <w:szCs w:val="21"/>
        </w:rPr>
        <w:t>,2014,50(02):216-221.</w:t>
      </w:r>
      <w:bookmarkEnd w:id="423"/>
    </w:p>
    <w:p w14:paraId="258FA49D" w14:textId="77777777" w:rsidR="00573B66" w:rsidRPr="00342602" w:rsidRDefault="00573B66" w:rsidP="007E7919">
      <w:pPr>
        <w:numPr>
          <w:ilvl w:val="0"/>
          <w:numId w:val="2"/>
        </w:numPr>
        <w:autoSpaceDE w:val="0"/>
        <w:autoSpaceDN w:val="0"/>
        <w:adjustRightInd w:val="0"/>
        <w:spacing w:line="300" w:lineRule="auto"/>
        <w:rPr>
          <w:rFonts w:eastAsia="楷体"/>
          <w:szCs w:val="21"/>
        </w:rPr>
      </w:pPr>
      <w:bookmarkStart w:id="424" w:name="_Ref47532136"/>
      <w:r w:rsidRPr="00342602">
        <w:rPr>
          <w:rFonts w:eastAsia="楷体" w:hint="eastAsia"/>
          <w:szCs w:val="21"/>
        </w:rPr>
        <w:t>蔡焕芹</w:t>
      </w:r>
      <w:r w:rsidRPr="00342602">
        <w:rPr>
          <w:rFonts w:eastAsia="楷体" w:hint="eastAsia"/>
          <w:szCs w:val="21"/>
        </w:rPr>
        <w:t>,</w:t>
      </w:r>
      <w:r w:rsidRPr="00342602">
        <w:rPr>
          <w:rFonts w:eastAsia="楷体" w:hint="eastAsia"/>
          <w:szCs w:val="21"/>
        </w:rPr>
        <w:t>王丽亚</w:t>
      </w:r>
      <w:r w:rsidRPr="00342602">
        <w:rPr>
          <w:rFonts w:eastAsia="楷体" w:hint="eastAsia"/>
          <w:szCs w:val="21"/>
        </w:rPr>
        <w:t>,</w:t>
      </w:r>
      <w:r w:rsidRPr="00342602">
        <w:rPr>
          <w:rFonts w:eastAsia="楷体" w:hint="eastAsia"/>
          <w:szCs w:val="21"/>
        </w:rPr>
        <w:t>高薛文</w:t>
      </w:r>
      <w:r w:rsidRPr="00342602">
        <w:rPr>
          <w:rFonts w:eastAsia="楷体" w:hint="eastAsia"/>
          <w:szCs w:val="21"/>
        </w:rPr>
        <w:t>.</w:t>
      </w:r>
      <w:r w:rsidRPr="00342602">
        <w:rPr>
          <w:rFonts w:eastAsia="楷体" w:hint="eastAsia"/>
          <w:szCs w:val="21"/>
        </w:rPr>
        <w:t>遗传算法在预拌混凝土配送中的应用</w:t>
      </w:r>
      <w:r w:rsidRPr="00342602">
        <w:rPr>
          <w:rFonts w:eastAsia="楷体" w:hint="eastAsia"/>
          <w:szCs w:val="21"/>
        </w:rPr>
        <w:t>[J].</w:t>
      </w:r>
      <w:r w:rsidRPr="00342602">
        <w:rPr>
          <w:rFonts w:eastAsia="楷体" w:hint="eastAsia"/>
          <w:szCs w:val="21"/>
        </w:rPr>
        <w:t>上海交通大</w:t>
      </w:r>
      <w:r w:rsidRPr="00342602">
        <w:rPr>
          <w:rFonts w:eastAsia="楷体" w:hint="eastAsia"/>
          <w:szCs w:val="21"/>
        </w:rPr>
        <w:lastRenderedPageBreak/>
        <w:t>学学报</w:t>
      </w:r>
      <w:r w:rsidRPr="00342602">
        <w:rPr>
          <w:rFonts w:eastAsia="楷体" w:hint="eastAsia"/>
          <w:szCs w:val="21"/>
        </w:rPr>
        <w:t>,2007(08):1388-1392.</w:t>
      </w:r>
      <w:bookmarkEnd w:id="424"/>
    </w:p>
    <w:p w14:paraId="12AAEA63" w14:textId="77777777" w:rsidR="00573B66" w:rsidRPr="00342602" w:rsidRDefault="00573B66" w:rsidP="007E7919">
      <w:pPr>
        <w:numPr>
          <w:ilvl w:val="0"/>
          <w:numId w:val="2"/>
        </w:numPr>
        <w:autoSpaceDE w:val="0"/>
        <w:autoSpaceDN w:val="0"/>
        <w:adjustRightInd w:val="0"/>
        <w:spacing w:line="300" w:lineRule="auto"/>
        <w:rPr>
          <w:rFonts w:eastAsia="楷体"/>
          <w:szCs w:val="21"/>
        </w:rPr>
      </w:pPr>
      <w:bookmarkStart w:id="425" w:name="_Ref47532145"/>
      <w:r w:rsidRPr="00342602">
        <w:rPr>
          <w:rFonts w:eastAsia="楷体"/>
          <w:szCs w:val="21"/>
        </w:rPr>
        <w:t>Wang Y, Qi H. Research of Intelligent Transportation System Based on the Internet of Things Frame[J]. Wireless Engineering and Technology, 2012, 3(3).</w:t>
      </w:r>
      <w:bookmarkEnd w:id="425"/>
    </w:p>
    <w:p w14:paraId="41EE9927" w14:textId="77777777" w:rsidR="00573B66" w:rsidRPr="00342602" w:rsidRDefault="00573B66" w:rsidP="007E7919">
      <w:pPr>
        <w:numPr>
          <w:ilvl w:val="0"/>
          <w:numId w:val="2"/>
        </w:numPr>
        <w:autoSpaceDE w:val="0"/>
        <w:autoSpaceDN w:val="0"/>
        <w:adjustRightInd w:val="0"/>
        <w:spacing w:line="300" w:lineRule="auto"/>
        <w:rPr>
          <w:rFonts w:eastAsia="楷体"/>
          <w:szCs w:val="21"/>
        </w:rPr>
      </w:pPr>
      <w:bookmarkStart w:id="426" w:name="_Ref47532154"/>
      <w:r w:rsidRPr="00342602">
        <w:rPr>
          <w:rFonts w:eastAsia="楷体" w:hint="eastAsia"/>
          <w:szCs w:val="21"/>
        </w:rPr>
        <w:t>WANG R,</w:t>
      </w:r>
      <w:r w:rsidRPr="00342602">
        <w:rPr>
          <w:rFonts w:eastAsia="楷体"/>
          <w:szCs w:val="21"/>
        </w:rPr>
        <w:t xml:space="preserve"> </w:t>
      </w:r>
      <w:r w:rsidRPr="00342602">
        <w:rPr>
          <w:rFonts w:eastAsia="楷体" w:hint="eastAsia"/>
          <w:szCs w:val="21"/>
        </w:rPr>
        <w:t>LIU J.</w:t>
      </w:r>
      <w:r w:rsidRPr="00342602">
        <w:rPr>
          <w:rFonts w:eastAsia="楷体"/>
          <w:szCs w:val="21"/>
        </w:rPr>
        <w:t xml:space="preserve"> </w:t>
      </w:r>
      <w:r w:rsidRPr="00342602">
        <w:rPr>
          <w:rFonts w:eastAsia="楷体" w:hint="eastAsia"/>
          <w:szCs w:val="21"/>
        </w:rPr>
        <w:t>An algorithm for earthwork allocation considering non-linear factors[J].</w:t>
      </w:r>
      <w:r w:rsidRPr="00342602">
        <w:rPr>
          <w:rFonts w:eastAsia="楷体"/>
          <w:szCs w:val="21"/>
        </w:rPr>
        <w:t xml:space="preserve"> </w:t>
      </w:r>
      <w:r w:rsidRPr="00342602">
        <w:rPr>
          <w:rFonts w:eastAsia="楷体" w:hint="eastAsia"/>
          <w:szCs w:val="21"/>
        </w:rPr>
        <w:t>Journal of Harbin Institute of Technology,</w:t>
      </w:r>
      <w:r w:rsidRPr="00342602">
        <w:rPr>
          <w:rFonts w:eastAsia="楷体"/>
          <w:szCs w:val="21"/>
        </w:rPr>
        <w:t xml:space="preserve"> </w:t>
      </w:r>
      <w:r w:rsidRPr="00342602">
        <w:rPr>
          <w:rFonts w:eastAsia="楷体" w:hint="eastAsia"/>
          <w:szCs w:val="21"/>
        </w:rPr>
        <w:t>2008,</w:t>
      </w:r>
      <w:r w:rsidRPr="00342602">
        <w:rPr>
          <w:rFonts w:eastAsia="楷体"/>
          <w:szCs w:val="21"/>
        </w:rPr>
        <w:t xml:space="preserve"> </w:t>
      </w:r>
      <w:r w:rsidRPr="00342602">
        <w:rPr>
          <w:rFonts w:eastAsia="楷体" w:hint="eastAsia"/>
          <w:szCs w:val="21"/>
        </w:rPr>
        <w:t>15(06):</w:t>
      </w:r>
      <w:r w:rsidRPr="00342602">
        <w:rPr>
          <w:rFonts w:eastAsia="楷体"/>
          <w:szCs w:val="21"/>
        </w:rPr>
        <w:t xml:space="preserve"> </w:t>
      </w:r>
      <w:r w:rsidRPr="00342602">
        <w:rPr>
          <w:rFonts w:eastAsia="楷体" w:hint="eastAsia"/>
          <w:szCs w:val="21"/>
        </w:rPr>
        <w:t>835-840.</w:t>
      </w:r>
      <w:bookmarkEnd w:id="426"/>
    </w:p>
    <w:p w14:paraId="66F4D28B" w14:textId="348E43BD" w:rsidR="00DF012D" w:rsidRPr="00342602" w:rsidRDefault="00DF012D" w:rsidP="007E7919">
      <w:pPr>
        <w:numPr>
          <w:ilvl w:val="0"/>
          <w:numId w:val="2"/>
        </w:numPr>
        <w:autoSpaceDE w:val="0"/>
        <w:autoSpaceDN w:val="0"/>
        <w:adjustRightInd w:val="0"/>
        <w:spacing w:line="300" w:lineRule="auto"/>
        <w:rPr>
          <w:rFonts w:eastAsia="楷体"/>
          <w:szCs w:val="21"/>
        </w:rPr>
      </w:pPr>
      <w:bookmarkStart w:id="427" w:name="_Ref47446377"/>
      <w:r w:rsidRPr="00342602">
        <w:rPr>
          <w:rFonts w:eastAsia="楷体"/>
          <w:szCs w:val="21"/>
        </w:rPr>
        <w:t>Hamer</w:t>
      </w:r>
      <w:r w:rsidR="00573B66" w:rsidRPr="00342602">
        <w:rPr>
          <w:rFonts w:eastAsia="楷体"/>
          <w:szCs w:val="21"/>
        </w:rPr>
        <w:t xml:space="preserve"> </w:t>
      </w:r>
      <w:r w:rsidRPr="00342602">
        <w:rPr>
          <w:rFonts w:eastAsia="楷体"/>
          <w:szCs w:val="21"/>
        </w:rPr>
        <w:t>K</w:t>
      </w:r>
      <w:r w:rsidR="00573B66" w:rsidRPr="00342602">
        <w:rPr>
          <w:rFonts w:eastAsia="楷体"/>
          <w:szCs w:val="21"/>
        </w:rPr>
        <w:t xml:space="preserve">, </w:t>
      </w:r>
      <w:proofErr w:type="spellStart"/>
      <w:r w:rsidRPr="00342602">
        <w:rPr>
          <w:rFonts w:eastAsia="楷体"/>
          <w:szCs w:val="21"/>
        </w:rPr>
        <w:t>Karius</w:t>
      </w:r>
      <w:proofErr w:type="spellEnd"/>
      <w:r w:rsidRPr="00342602">
        <w:rPr>
          <w:rFonts w:eastAsia="楷体"/>
          <w:szCs w:val="21"/>
        </w:rPr>
        <w:t xml:space="preserve"> V. Brick production with dredged </w:t>
      </w:r>
      <w:proofErr w:type="spellStart"/>
      <w:r w:rsidRPr="00342602">
        <w:rPr>
          <w:rFonts w:eastAsia="楷体"/>
          <w:szCs w:val="21"/>
        </w:rPr>
        <w:t>harbour</w:t>
      </w:r>
      <w:proofErr w:type="spellEnd"/>
      <w:r w:rsidRPr="00342602">
        <w:rPr>
          <w:rFonts w:eastAsia="楷体"/>
          <w:szCs w:val="21"/>
        </w:rPr>
        <w:t xml:space="preserve"> sediments: An industrial-scale experiment[J]. Waste Management, 2002, 22(5): 521-530.</w:t>
      </w:r>
      <w:bookmarkEnd w:id="427"/>
    </w:p>
    <w:p w14:paraId="593E199A" w14:textId="77777777" w:rsidR="00DF012D" w:rsidRPr="00342602" w:rsidRDefault="00DF012D" w:rsidP="007E7919">
      <w:pPr>
        <w:numPr>
          <w:ilvl w:val="0"/>
          <w:numId w:val="2"/>
        </w:numPr>
        <w:autoSpaceDE w:val="0"/>
        <w:autoSpaceDN w:val="0"/>
        <w:adjustRightInd w:val="0"/>
        <w:spacing w:line="300" w:lineRule="auto"/>
        <w:rPr>
          <w:rFonts w:eastAsia="楷体"/>
          <w:szCs w:val="21"/>
        </w:rPr>
      </w:pPr>
      <w:bookmarkStart w:id="428" w:name="_Ref47446398"/>
      <w:proofErr w:type="spellStart"/>
      <w:r w:rsidRPr="00342602">
        <w:rPr>
          <w:rFonts w:eastAsia="楷体"/>
          <w:szCs w:val="21"/>
        </w:rPr>
        <w:t>Lafhaj</w:t>
      </w:r>
      <w:proofErr w:type="spellEnd"/>
      <w:r w:rsidRPr="00342602">
        <w:rPr>
          <w:rFonts w:eastAsia="楷体"/>
          <w:szCs w:val="21"/>
        </w:rPr>
        <w:t xml:space="preserve"> Z, Samara M, Agostini F, </w:t>
      </w:r>
      <w:proofErr w:type="spellStart"/>
      <w:r w:rsidRPr="00342602">
        <w:rPr>
          <w:rFonts w:eastAsia="楷体"/>
          <w:szCs w:val="21"/>
        </w:rPr>
        <w:t>Boucard</w:t>
      </w:r>
      <w:proofErr w:type="spellEnd"/>
      <w:r w:rsidRPr="00342602">
        <w:rPr>
          <w:rFonts w:eastAsia="楷体"/>
          <w:szCs w:val="21"/>
        </w:rPr>
        <w:t xml:space="preserve"> L, </w:t>
      </w:r>
      <w:proofErr w:type="spellStart"/>
      <w:r w:rsidRPr="00342602">
        <w:rPr>
          <w:rFonts w:eastAsia="楷体"/>
          <w:szCs w:val="21"/>
        </w:rPr>
        <w:t>Skoczylas</w:t>
      </w:r>
      <w:proofErr w:type="spellEnd"/>
      <w:r w:rsidRPr="00342602">
        <w:rPr>
          <w:rFonts w:eastAsia="楷体"/>
          <w:szCs w:val="21"/>
        </w:rPr>
        <w:t xml:space="preserve"> F, </w:t>
      </w:r>
      <w:proofErr w:type="spellStart"/>
      <w:r w:rsidRPr="00342602">
        <w:rPr>
          <w:rFonts w:eastAsia="楷体"/>
          <w:szCs w:val="21"/>
        </w:rPr>
        <w:t>Depelsenaire</w:t>
      </w:r>
      <w:proofErr w:type="spellEnd"/>
      <w:r w:rsidRPr="00342602">
        <w:rPr>
          <w:rFonts w:eastAsia="楷体"/>
          <w:szCs w:val="21"/>
        </w:rPr>
        <w:t xml:space="preserve"> G. Polluted river sediments from the North region of France: Treatment with </w:t>
      </w:r>
      <w:proofErr w:type="spellStart"/>
      <w:r w:rsidRPr="00342602">
        <w:rPr>
          <w:rFonts w:eastAsia="楷体"/>
          <w:szCs w:val="21"/>
        </w:rPr>
        <w:t>Novosol</w:t>
      </w:r>
      <w:proofErr w:type="spellEnd"/>
      <w:r w:rsidRPr="00342602">
        <w:rPr>
          <w:rFonts w:eastAsia="楷体"/>
          <w:szCs w:val="21"/>
        </w:rPr>
        <w:t>® process and valorization in clay bricks[J]. Construction and Building Materials, 2008, 22(5): 755-762.</w:t>
      </w:r>
      <w:bookmarkEnd w:id="428"/>
    </w:p>
    <w:p w14:paraId="3E69137E" w14:textId="77777777" w:rsidR="00DF012D" w:rsidRPr="00342602" w:rsidRDefault="00DF012D" w:rsidP="007E7919">
      <w:pPr>
        <w:numPr>
          <w:ilvl w:val="0"/>
          <w:numId w:val="2"/>
        </w:numPr>
        <w:autoSpaceDE w:val="0"/>
        <w:autoSpaceDN w:val="0"/>
        <w:adjustRightInd w:val="0"/>
        <w:spacing w:line="300" w:lineRule="auto"/>
        <w:rPr>
          <w:rFonts w:eastAsia="楷体"/>
          <w:szCs w:val="21"/>
        </w:rPr>
      </w:pPr>
      <w:bookmarkStart w:id="429" w:name="_Ref47446406"/>
      <w:r w:rsidRPr="00342602">
        <w:rPr>
          <w:rFonts w:eastAsia="楷体"/>
          <w:szCs w:val="21"/>
        </w:rPr>
        <w:t xml:space="preserve">Samara M, </w:t>
      </w:r>
      <w:proofErr w:type="spellStart"/>
      <w:r w:rsidRPr="00342602">
        <w:rPr>
          <w:rFonts w:eastAsia="楷体"/>
          <w:szCs w:val="21"/>
        </w:rPr>
        <w:t>Lafhaj</w:t>
      </w:r>
      <w:proofErr w:type="spellEnd"/>
      <w:r w:rsidRPr="00342602">
        <w:rPr>
          <w:rFonts w:eastAsia="楷体"/>
          <w:szCs w:val="21"/>
        </w:rPr>
        <w:t xml:space="preserve"> Z, </w:t>
      </w:r>
      <w:proofErr w:type="spellStart"/>
      <w:r w:rsidRPr="00342602">
        <w:rPr>
          <w:rFonts w:eastAsia="楷体"/>
          <w:szCs w:val="21"/>
        </w:rPr>
        <w:t>Chapiseau</w:t>
      </w:r>
      <w:proofErr w:type="spellEnd"/>
      <w:r w:rsidRPr="00342602">
        <w:rPr>
          <w:rFonts w:eastAsia="楷体"/>
          <w:szCs w:val="21"/>
        </w:rPr>
        <w:t xml:space="preserve"> C. </w:t>
      </w:r>
      <w:proofErr w:type="spellStart"/>
      <w:r w:rsidRPr="00342602">
        <w:rPr>
          <w:rFonts w:eastAsia="楷体"/>
          <w:szCs w:val="21"/>
        </w:rPr>
        <w:t>Volorization</w:t>
      </w:r>
      <w:proofErr w:type="spellEnd"/>
      <w:r w:rsidRPr="00342602">
        <w:rPr>
          <w:rFonts w:eastAsia="楷体"/>
          <w:szCs w:val="21"/>
        </w:rPr>
        <w:t xml:space="preserve"> of stabilized river sediments in fired clay bricks: Factory scale experiment[J]. Journal of Hazardous Materials, 2009, 163(2-3): 701-710.</w:t>
      </w:r>
      <w:bookmarkEnd w:id="429"/>
    </w:p>
    <w:p w14:paraId="601DADDA" w14:textId="77777777" w:rsidR="00DF012D" w:rsidRPr="00342602" w:rsidRDefault="00DF012D" w:rsidP="007E7919">
      <w:pPr>
        <w:numPr>
          <w:ilvl w:val="0"/>
          <w:numId w:val="2"/>
        </w:numPr>
        <w:autoSpaceDE w:val="0"/>
        <w:autoSpaceDN w:val="0"/>
        <w:adjustRightInd w:val="0"/>
        <w:spacing w:line="300" w:lineRule="auto"/>
        <w:rPr>
          <w:rFonts w:eastAsia="楷体"/>
          <w:szCs w:val="21"/>
        </w:rPr>
      </w:pPr>
      <w:bookmarkStart w:id="430" w:name="_Ref47446569"/>
      <w:r w:rsidRPr="00342602">
        <w:rPr>
          <w:rFonts w:eastAsia="楷体"/>
          <w:szCs w:val="21"/>
        </w:rPr>
        <w:t>Ding Y, Dai JG, Shi CJ. Mechanical properties of alkali-activated concrete: A state-of-the-art review[J]. Construction &amp; Building Materials, 2016, 127: 68-79.</w:t>
      </w:r>
      <w:bookmarkEnd w:id="430"/>
    </w:p>
    <w:p w14:paraId="6DA35F4E" w14:textId="77777777" w:rsidR="00DF012D" w:rsidRPr="00342602" w:rsidRDefault="00DF012D" w:rsidP="007E7919">
      <w:pPr>
        <w:numPr>
          <w:ilvl w:val="0"/>
          <w:numId w:val="2"/>
        </w:numPr>
        <w:autoSpaceDE w:val="0"/>
        <w:autoSpaceDN w:val="0"/>
        <w:adjustRightInd w:val="0"/>
        <w:spacing w:line="300" w:lineRule="auto"/>
        <w:rPr>
          <w:rFonts w:eastAsia="楷体"/>
          <w:szCs w:val="21"/>
        </w:rPr>
      </w:pPr>
      <w:bookmarkStart w:id="431" w:name="_Ref47446579"/>
      <w:r w:rsidRPr="00342602">
        <w:rPr>
          <w:rFonts w:eastAsia="楷体" w:hint="eastAsia"/>
          <w:szCs w:val="21"/>
        </w:rPr>
        <w:t>史迪</w:t>
      </w:r>
      <w:r w:rsidRPr="00342602">
        <w:rPr>
          <w:rFonts w:eastAsia="楷体" w:hint="eastAsia"/>
          <w:szCs w:val="21"/>
        </w:rPr>
        <w:t xml:space="preserve">, </w:t>
      </w:r>
      <w:r w:rsidRPr="00342602">
        <w:rPr>
          <w:rFonts w:eastAsia="楷体" w:hint="eastAsia"/>
          <w:szCs w:val="21"/>
        </w:rPr>
        <w:t>张文生</w:t>
      </w:r>
      <w:r w:rsidRPr="00342602">
        <w:rPr>
          <w:rFonts w:eastAsia="楷体" w:hint="eastAsia"/>
          <w:szCs w:val="21"/>
        </w:rPr>
        <w:t xml:space="preserve">, </w:t>
      </w:r>
      <w:r w:rsidRPr="00342602">
        <w:rPr>
          <w:rFonts w:eastAsia="楷体" w:hint="eastAsia"/>
          <w:szCs w:val="21"/>
        </w:rPr>
        <w:t>孙俊民</w:t>
      </w:r>
      <w:r w:rsidRPr="00342602">
        <w:rPr>
          <w:rFonts w:eastAsia="楷体" w:hint="eastAsia"/>
          <w:szCs w:val="21"/>
        </w:rPr>
        <w:t xml:space="preserve">, </w:t>
      </w:r>
      <w:r w:rsidRPr="00342602">
        <w:rPr>
          <w:rFonts w:eastAsia="楷体" w:hint="eastAsia"/>
          <w:szCs w:val="21"/>
        </w:rPr>
        <w:t>等</w:t>
      </w:r>
      <w:r w:rsidRPr="00342602">
        <w:rPr>
          <w:rFonts w:eastAsia="楷体" w:hint="eastAsia"/>
          <w:szCs w:val="21"/>
        </w:rPr>
        <w:t xml:space="preserve">. </w:t>
      </w:r>
      <w:r w:rsidRPr="00342602">
        <w:rPr>
          <w:rFonts w:eastAsia="楷体" w:hint="eastAsia"/>
          <w:szCs w:val="21"/>
        </w:rPr>
        <w:t>硅钙渣制备碱激发胶凝材料的实验研究</w:t>
      </w:r>
      <w:r w:rsidRPr="00342602">
        <w:rPr>
          <w:rFonts w:eastAsia="楷体" w:hint="eastAsia"/>
          <w:szCs w:val="21"/>
        </w:rPr>
        <w:t xml:space="preserve">[J]. </w:t>
      </w:r>
      <w:r w:rsidRPr="00342602">
        <w:rPr>
          <w:rFonts w:eastAsia="楷体" w:hint="eastAsia"/>
          <w:szCs w:val="21"/>
        </w:rPr>
        <w:t>硅酸盐通报</w:t>
      </w:r>
      <w:r w:rsidRPr="00342602">
        <w:rPr>
          <w:rFonts w:eastAsia="楷体" w:hint="eastAsia"/>
          <w:szCs w:val="21"/>
        </w:rPr>
        <w:t>, 2015, 34(8): 2334-2339.</w:t>
      </w:r>
      <w:bookmarkEnd w:id="431"/>
    </w:p>
    <w:p w14:paraId="2F8C2EBF" w14:textId="77777777" w:rsidR="00DF012D" w:rsidRPr="00342602" w:rsidRDefault="00DF012D" w:rsidP="007E7919">
      <w:pPr>
        <w:numPr>
          <w:ilvl w:val="0"/>
          <w:numId w:val="2"/>
        </w:numPr>
        <w:autoSpaceDE w:val="0"/>
        <w:autoSpaceDN w:val="0"/>
        <w:adjustRightInd w:val="0"/>
        <w:spacing w:line="300" w:lineRule="auto"/>
        <w:rPr>
          <w:rFonts w:eastAsia="楷体"/>
          <w:szCs w:val="21"/>
        </w:rPr>
      </w:pPr>
      <w:bookmarkStart w:id="432" w:name="_Ref47446593"/>
      <w:r w:rsidRPr="00342602">
        <w:rPr>
          <w:rFonts w:eastAsia="楷体"/>
          <w:szCs w:val="21"/>
        </w:rPr>
        <w:t xml:space="preserve">Shi C, Roy D, </w:t>
      </w:r>
      <w:proofErr w:type="spellStart"/>
      <w:r w:rsidRPr="00342602">
        <w:rPr>
          <w:rFonts w:eastAsia="楷体"/>
          <w:szCs w:val="21"/>
        </w:rPr>
        <w:t>Krivenko</w:t>
      </w:r>
      <w:proofErr w:type="spellEnd"/>
      <w:r w:rsidRPr="00342602">
        <w:rPr>
          <w:rFonts w:eastAsia="楷体"/>
          <w:szCs w:val="21"/>
        </w:rPr>
        <w:t xml:space="preserve"> P. Alkali-Activated Cements and Concretes[M]. New York: Taylor and Francis, 2006.</w:t>
      </w:r>
      <w:bookmarkEnd w:id="432"/>
    </w:p>
    <w:p w14:paraId="2FEA0F28" w14:textId="77777777" w:rsidR="00DF012D" w:rsidRPr="00342602" w:rsidRDefault="00DF012D" w:rsidP="007E7919">
      <w:pPr>
        <w:numPr>
          <w:ilvl w:val="0"/>
          <w:numId w:val="2"/>
        </w:numPr>
        <w:autoSpaceDE w:val="0"/>
        <w:autoSpaceDN w:val="0"/>
        <w:adjustRightInd w:val="0"/>
        <w:spacing w:line="300" w:lineRule="auto"/>
        <w:rPr>
          <w:rFonts w:eastAsia="楷体"/>
          <w:szCs w:val="21"/>
        </w:rPr>
      </w:pPr>
      <w:bookmarkStart w:id="433" w:name="_Ref47446605"/>
      <w:r w:rsidRPr="00342602">
        <w:rPr>
          <w:rFonts w:eastAsia="楷体" w:hint="eastAsia"/>
          <w:szCs w:val="21"/>
        </w:rPr>
        <w:t>杨爱武</w:t>
      </w:r>
      <w:r w:rsidRPr="00342602">
        <w:rPr>
          <w:rFonts w:eastAsia="楷体" w:hint="eastAsia"/>
          <w:szCs w:val="21"/>
        </w:rPr>
        <w:t xml:space="preserve">, </w:t>
      </w:r>
      <w:r w:rsidRPr="00342602">
        <w:rPr>
          <w:rFonts w:eastAsia="楷体" w:hint="eastAsia"/>
          <w:szCs w:val="21"/>
        </w:rPr>
        <w:t>闫澍旺</w:t>
      </w:r>
      <w:r w:rsidRPr="00342602">
        <w:rPr>
          <w:rFonts w:eastAsia="楷体" w:hint="eastAsia"/>
          <w:szCs w:val="21"/>
        </w:rPr>
        <w:t xml:space="preserve">, </w:t>
      </w:r>
      <w:r w:rsidRPr="00342602">
        <w:rPr>
          <w:rFonts w:eastAsia="楷体" w:hint="eastAsia"/>
          <w:szCs w:val="21"/>
        </w:rPr>
        <w:t>杜东菊</w:t>
      </w:r>
      <w:r w:rsidRPr="00342602">
        <w:rPr>
          <w:rFonts w:eastAsia="楷体" w:hint="eastAsia"/>
          <w:szCs w:val="21"/>
        </w:rPr>
        <w:t xml:space="preserve">, </w:t>
      </w:r>
      <w:r w:rsidRPr="00342602">
        <w:rPr>
          <w:rFonts w:eastAsia="楷体" w:hint="eastAsia"/>
          <w:szCs w:val="21"/>
        </w:rPr>
        <w:t>等</w:t>
      </w:r>
      <w:r w:rsidRPr="00342602">
        <w:rPr>
          <w:rFonts w:eastAsia="楷体" w:hint="eastAsia"/>
          <w:szCs w:val="21"/>
        </w:rPr>
        <w:t xml:space="preserve">. </w:t>
      </w:r>
      <w:r w:rsidRPr="00342602">
        <w:rPr>
          <w:rFonts w:eastAsia="楷体" w:hint="eastAsia"/>
          <w:szCs w:val="21"/>
        </w:rPr>
        <w:t>碱性环境对固化天津海积软土强度影响的试验研究</w:t>
      </w:r>
      <w:r w:rsidRPr="00342602">
        <w:rPr>
          <w:rFonts w:eastAsia="楷体" w:hint="eastAsia"/>
          <w:szCs w:val="21"/>
        </w:rPr>
        <w:t xml:space="preserve">[J]. </w:t>
      </w:r>
      <w:r w:rsidRPr="00342602">
        <w:rPr>
          <w:rFonts w:eastAsia="楷体" w:hint="eastAsia"/>
          <w:szCs w:val="21"/>
        </w:rPr>
        <w:t>岩土力学</w:t>
      </w:r>
      <w:r w:rsidRPr="00342602">
        <w:rPr>
          <w:rFonts w:eastAsia="楷体" w:hint="eastAsia"/>
          <w:szCs w:val="21"/>
        </w:rPr>
        <w:t>, 2010, 31(9): 2930-2934.</w:t>
      </w:r>
      <w:bookmarkEnd w:id="433"/>
    </w:p>
    <w:p w14:paraId="41544D18" w14:textId="77777777" w:rsidR="00DF012D" w:rsidRPr="00342602" w:rsidRDefault="00DF012D" w:rsidP="007E7919">
      <w:pPr>
        <w:numPr>
          <w:ilvl w:val="0"/>
          <w:numId w:val="2"/>
        </w:numPr>
        <w:autoSpaceDE w:val="0"/>
        <w:autoSpaceDN w:val="0"/>
        <w:adjustRightInd w:val="0"/>
        <w:spacing w:line="300" w:lineRule="auto"/>
        <w:rPr>
          <w:rFonts w:eastAsia="楷体"/>
          <w:szCs w:val="21"/>
        </w:rPr>
      </w:pPr>
      <w:bookmarkStart w:id="434" w:name="_Ref47446727"/>
      <w:r w:rsidRPr="00342602">
        <w:rPr>
          <w:rFonts w:eastAsia="楷体" w:hint="eastAsia"/>
          <w:szCs w:val="21"/>
        </w:rPr>
        <w:t>易耀林</w:t>
      </w:r>
      <w:r w:rsidRPr="00342602">
        <w:rPr>
          <w:rFonts w:eastAsia="楷体" w:hint="eastAsia"/>
          <w:szCs w:val="21"/>
        </w:rPr>
        <w:t xml:space="preserve">, </w:t>
      </w:r>
      <w:r w:rsidRPr="00342602">
        <w:rPr>
          <w:rFonts w:eastAsia="楷体" w:hint="eastAsia"/>
          <w:szCs w:val="21"/>
        </w:rPr>
        <w:t>李晨</w:t>
      </w:r>
      <w:r w:rsidRPr="00342602">
        <w:rPr>
          <w:rFonts w:eastAsia="楷体" w:hint="eastAsia"/>
          <w:szCs w:val="21"/>
        </w:rPr>
        <w:t xml:space="preserve">, </w:t>
      </w:r>
      <w:r w:rsidRPr="00342602">
        <w:rPr>
          <w:rFonts w:eastAsia="楷体" w:hint="eastAsia"/>
          <w:szCs w:val="21"/>
        </w:rPr>
        <w:t>孙川</w:t>
      </w:r>
      <w:r w:rsidRPr="00342602">
        <w:rPr>
          <w:rFonts w:eastAsia="楷体" w:hint="eastAsia"/>
          <w:szCs w:val="21"/>
        </w:rPr>
        <w:t xml:space="preserve">, </w:t>
      </w:r>
      <w:r w:rsidRPr="00342602">
        <w:rPr>
          <w:rFonts w:eastAsia="楷体" w:hint="eastAsia"/>
          <w:szCs w:val="21"/>
        </w:rPr>
        <w:t>等</w:t>
      </w:r>
      <w:r w:rsidRPr="00342602">
        <w:rPr>
          <w:rFonts w:eastAsia="楷体" w:hint="eastAsia"/>
          <w:szCs w:val="21"/>
        </w:rPr>
        <w:t xml:space="preserve">. </w:t>
      </w:r>
      <w:r w:rsidRPr="00342602">
        <w:rPr>
          <w:rFonts w:eastAsia="楷体" w:hint="eastAsia"/>
          <w:szCs w:val="21"/>
        </w:rPr>
        <w:t>碱激发矿粉固化连云港软土试验研究</w:t>
      </w:r>
      <w:r w:rsidRPr="00342602">
        <w:rPr>
          <w:rFonts w:eastAsia="楷体" w:hint="eastAsia"/>
          <w:szCs w:val="21"/>
        </w:rPr>
        <w:t xml:space="preserve">[J]. </w:t>
      </w:r>
      <w:r w:rsidRPr="00342602">
        <w:rPr>
          <w:rFonts w:eastAsia="楷体" w:hint="eastAsia"/>
          <w:szCs w:val="21"/>
        </w:rPr>
        <w:t>岩石力学与工程学报</w:t>
      </w:r>
      <w:r w:rsidRPr="00342602">
        <w:rPr>
          <w:rFonts w:eastAsia="楷体" w:hint="eastAsia"/>
          <w:szCs w:val="21"/>
        </w:rPr>
        <w:t>, 2013, 32(9): 1820-1826.</w:t>
      </w:r>
      <w:bookmarkEnd w:id="434"/>
    </w:p>
    <w:p w14:paraId="5A1E6A35" w14:textId="77777777" w:rsidR="00DF012D" w:rsidRPr="00342602" w:rsidRDefault="00DF012D" w:rsidP="007E7919">
      <w:pPr>
        <w:numPr>
          <w:ilvl w:val="0"/>
          <w:numId w:val="2"/>
        </w:numPr>
        <w:autoSpaceDE w:val="0"/>
        <w:autoSpaceDN w:val="0"/>
        <w:adjustRightInd w:val="0"/>
        <w:spacing w:line="300" w:lineRule="auto"/>
        <w:rPr>
          <w:rFonts w:eastAsia="楷体"/>
          <w:szCs w:val="21"/>
        </w:rPr>
      </w:pPr>
      <w:bookmarkStart w:id="435" w:name="_Ref47446715"/>
      <w:r w:rsidRPr="00342602">
        <w:rPr>
          <w:rFonts w:eastAsia="楷体" w:hint="eastAsia"/>
          <w:szCs w:val="21"/>
        </w:rPr>
        <w:t>吴燕开</w:t>
      </w:r>
      <w:r w:rsidRPr="00342602">
        <w:rPr>
          <w:rFonts w:eastAsia="楷体" w:hint="eastAsia"/>
          <w:szCs w:val="21"/>
        </w:rPr>
        <w:t xml:space="preserve">, </w:t>
      </w:r>
      <w:r w:rsidRPr="00342602">
        <w:rPr>
          <w:rFonts w:eastAsia="楷体" w:hint="eastAsia"/>
          <w:szCs w:val="21"/>
        </w:rPr>
        <w:t>胡晓士</w:t>
      </w:r>
      <w:r w:rsidRPr="00342602">
        <w:rPr>
          <w:rFonts w:eastAsia="楷体" w:hint="eastAsia"/>
          <w:szCs w:val="21"/>
        </w:rPr>
        <w:t xml:space="preserve">, </w:t>
      </w:r>
      <w:r w:rsidRPr="00342602">
        <w:rPr>
          <w:rFonts w:eastAsia="楷体" w:hint="eastAsia"/>
          <w:szCs w:val="21"/>
        </w:rPr>
        <w:t>胡锐</w:t>
      </w:r>
      <w:r w:rsidRPr="00342602">
        <w:rPr>
          <w:rFonts w:eastAsia="楷体" w:hint="eastAsia"/>
          <w:szCs w:val="21"/>
        </w:rPr>
        <w:t>,</w:t>
      </w:r>
      <w:r w:rsidRPr="00342602">
        <w:rPr>
          <w:rFonts w:eastAsia="楷体" w:hint="eastAsia"/>
          <w:szCs w:val="21"/>
        </w:rPr>
        <w:t>等</w:t>
      </w:r>
      <w:r w:rsidRPr="00342602">
        <w:rPr>
          <w:rFonts w:eastAsia="楷体" w:hint="eastAsia"/>
          <w:szCs w:val="21"/>
        </w:rPr>
        <w:t xml:space="preserve">. </w:t>
      </w:r>
      <w:r w:rsidRPr="00342602">
        <w:rPr>
          <w:rFonts w:eastAsia="楷体" w:hint="eastAsia"/>
          <w:szCs w:val="21"/>
        </w:rPr>
        <w:t>烧碱激发钢渣粉在淤泥质土中的试验研究</w:t>
      </w:r>
      <w:r w:rsidRPr="00342602">
        <w:rPr>
          <w:rFonts w:eastAsia="楷体" w:hint="eastAsia"/>
          <w:szCs w:val="21"/>
        </w:rPr>
        <w:t xml:space="preserve">[J]. </w:t>
      </w:r>
      <w:r w:rsidRPr="00342602">
        <w:rPr>
          <w:rFonts w:eastAsia="楷体" w:hint="eastAsia"/>
          <w:szCs w:val="21"/>
        </w:rPr>
        <w:t>岩土工程学报</w:t>
      </w:r>
      <w:r w:rsidRPr="00342602">
        <w:rPr>
          <w:rFonts w:eastAsia="楷体" w:hint="eastAsia"/>
          <w:szCs w:val="21"/>
        </w:rPr>
        <w:t>, 2017, 39(12): 2187-2194.</w:t>
      </w:r>
      <w:bookmarkEnd w:id="435"/>
    </w:p>
    <w:p w14:paraId="5BDD60F3" w14:textId="77777777" w:rsidR="00DF012D" w:rsidRPr="00342602" w:rsidRDefault="00DF012D" w:rsidP="007E7919">
      <w:pPr>
        <w:numPr>
          <w:ilvl w:val="0"/>
          <w:numId w:val="2"/>
        </w:numPr>
        <w:autoSpaceDE w:val="0"/>
        <w:autoSpaceDN w:val="0"/>
        <w:adjustRightInd w:val="0"/>
        <w:spacing w:line="300" w:lineRule="auto"/>
        <w:rPr>
          <w:rFonts w:eastAsia="楷体"/>
          <w:szCs w:val="21"/>
        </w:rPr>
      </w:pPr>
      <w:bookmarkStart w:id="436" w:name="_Ref47446892"/>
      <w:r w:rsidRPr="00342602">
        <w:rPr>
          <w:rFonts w:eastAsia="楷体" w:hint="eastAsia"/>
          <w:szCs w:val="21"/>
        </w:rPr>
        <w:t>谈云志</w:t>
      </w:r>
      <w:r w:rsidRPr="00342602">
        <w:rPr>
          <w:rFonts w:eastAsia="楷体" w:hint="eastAsia"/>
          <w:szCs w:val="21"/>
        </w:rPr>
        <w:t xml:space="preserve">, </w:t>
      </w:r>
      <w:r w:rsidRPr="00342602">
        <w:rPr>
          <w:rFonts w:eastAsia="楷体" w:hint="eastAsia"/>
          <w:szCs w:val="21"/>
        </w:rPr>
        <w:t>吴翩</w:t>
      </w:r>
      <w:r w:rsidRPr="00342602">
        <w:rPr>
          <w:rFonts w:eastAsia="楷体" w:hint="eastAsia"/>
          <w:szCs w:val="21"/>
        </w:rPr>
        <w:t xml:space="preserve">, </w:t>
      </w:r>
      <w:r w:rsidRPr="00342602">
        <w:rPr>
          <w:rFonts w:eastAsia="楷体" w:hint="eastAsia"/>
          <w:szCs w:val="21"/>
        </w:rPr>
        <w:t>付伟</w:t>
      </w:r>
      <w:r w:rsidRPr="00342602">
        <w:rPr>
          <w:rFonts w:eastAsia="楷体" w:hint="eastAsia"/>
          <w:szCs w:val="21"/>
        </w:rPr>
        <w:t xml:space="preserve">, </w:t>
      </w:r>
      <w:r w:rsidRPr="00342602">
        <w:rPr>
          <w:rFonts w:eastAsia="楷体" w:hint="eastAsia"/>
          <w:szCs w:val="21"/>
        </w:rPr>
        <w:t>等</w:t>
      </w:r>
      <w:r w:rsidRPr="00342602">
        <w:rPr>
          <w:rFonts w:eastAsia="楷体" w:hint="eastAsia"/>
          <w:szCs w:val="21"/>
        </w:rPr>
        <w:t xml:space="preserve">. </w:t>
      </w:r>
      <w:r w:rsidRPr="00342602">
        <w:rPr>
          <w:rFonts w:eastAsia="楷体" w:hint="eastAsia"/>
          <w:szCs w:val="21"/>
        </w:rPr>
        <w:t>改良粉土强度的冻融循环效应与微观机制</w:t>
      </w:r>
      <w:r w:rsidRPr="00342602">
        <w:rPr>
          <w:rFonts w:eastAsia="楷体" w:hint="eastAsia"/>
          <w:szCs w:val="21"/>
        </w:rPr>
        <w:t xml:space="preserve">[J]. </w:t>
      </w:r>
      <w:r w:rsidRPr="00342602">
        <w:rPr>
          <w:rFonts w:eastAsia="楷体" w:hint="eastAsia"/>
          <w:szCs w:val="21"/>
        </w:rPr>
        <w:t>岩土力学</w:t>
      </w:r>
      <w:r w:rsidRPr="00342602">
        <w:rPr>
          <w:rFonts w:eastAsia="楷体" w:hint="eastAsia"/>
          <w:szCs w:val="21"/>
        </w:rPr>
        <w:t>, 2013, 34(10): 2827-2834.</w:t>
      </w:r>
      <w:bookmarkEnd w:id="436"/>
    </w:p>
    <w:p w14:paraId="56DD211E" w14:textId="77777777" w:rsidR="00DF012D" w:rsidRPr="00342602" w:rsidRDefault="00DF012D" w:rsidP="007E7919">
      <w:pPr>
        <w:numPr>
          <w:ilvl w:val="0"/>
          <w:numId w:val="2"/>
        </w:numPr>
        <w:autoSpaceDE w:val="0"/>
        <w:autoSpaceDN w:val="0"/>
        <w:adjustRightInd w:val="0"/>
        <w:spacing w:line="300" w:lineRule="auto"/>
        <w:rPr>
          <w:rFonts w:eastAsia="楷体"/>
          <w:szCs w:val="21"/>
        </w:rPr>
      </w:pPr>
      <w:bookmarkStart w:id="437" w:name="_Ref47446903"/>
      <w:r w:rsidRPr="00342602">
        <w:rPr>
          <w:rFonts w:eastAsia="楷体" w:hint="eastAsia"/>
          <w:szCs w:val="21"/>
        </w:rPr>
        <w:t>王东星</w:t>
      </w:r>
      <w:r w:rsidRPr="00342602">
        <w:rPr>
          <w:rFonts w:eastAsia="楷体" w:hint="eastAsia"/>
          <w:szCs w:val="21"/>
        </w:rPr>
        <w:t xml:space="preserve">, </w:t>
      </w:r>
      <w:r w:rsidRPr="00342602">
        <w:rPr>
          <w:rFonts w:eastAsia="楷体" w:hint="eastAsia"/>
          <w:szCs w:val="21"/>
        </w:rPr>
        <w:t>徐卫亚</w:t>
      </w:r>
      <w:r w:rsidRPr="00342602">
        <w:rPr>
          <w:rFonts w:eastAsia="楷体" w:hint="eastAsia"/>
          <w:szCs w:val="21"/>
        </w:rPr>
        <w:t xml:space="preserve">. </w:t>
      </w:r>
      <w:r w:rsidRPr="00342602">
        <w:rPr>
          <w:rFonts w:eastAsia="楷体" w:hint="eastAsia"/>
          <w:szCs w:val="21"/>
        </w:rPr>
        <w:t>大掺量粉煤灰淤泥固化土的强度与耐久性研究</w:t>
      </w:r>
      <w:r w:rsidRPr="00342602">
        <w:rPr>
          <w:rFonts w:eastAsia="楷体" w:hint="eastAsia"/>
          <w:szCs w:val="21"/>
        </w:rPr>
        <w:t xml:space="preserve">[J]. </w:t>
      </w:r>
      <w:r w:rsidRPr="00342602">
        <w:rPr>
          <w:rFonts w:eastAsia="楷体" w:hint="eastAsia"/>
          <w:szCs w:val="21"/>
        </w:rPr>
        <w:t>岩土力学</w:t>
      </w:r>
      <w:r w:rsidRPr="00342602">
        <w:rPr>
          <w:rFonts w:eastAsia="楷体" w:hint="eastAsia"/>
          <w:szCs w:val="21"/>
        </w:rPr>
        <w:t>, 2012, 33(12): 332-339.</w:t>
      </w:r>
      <w:bookmarkEnd w:id="437"/>
    </w:p>
    <w:p w14:paraId="7C4C69BD" w14:textId="77777777" w:rsidR="00DF012D" w:rsidRPr="00342602" w:rsidRDefault="00DF012D" w:rsidP="007E7919">
      <w:pPr>
        <w:numPr>
          <w:ilvl w:val="0"/>
          <w:numId w:val="2"/>
        </w:numPr>
        <w:autoSpaceDE w:val="0"/>
        <w:autoSpaceDN w:val="0"/>
        <w:adjustRightInd w:val="0"/>
        <w:spacing w:line="300" w:lineRule="auto"/>
        <w:rPr>
          <w:rFonts w:eastAsia="楷体"/>
          <w:szCs w:val="21"/>
        </w:rPr>
      </w:pPr>
      <w:bookmarkStart w:id="438" w:name="_Ref47447072"/>
      <w:r w:rsidRPr="00342602">
        <w:rPr>
          <w:rFonts w:eastAsia="楷体" w:hint="eastAsia"/>
          <w:szCs w:val="21"/>
        </w:rPr>
        <w:t>马建立</w:t>
      </w:r>
      <w:r w:rsidRPr="00342602">
        <w:rPr>
          <w:rFonts w:eastAsia="楷体" w:hint="eastAsia"/>
          <w:szCs w:val="21"/>
        </w:rPr>
        <w:t xml:space="preserve">, </w:t>
      </w:r>
      <w:r w:rsidRPr="00342602">
        <w:rPr>
          <w:rFonts w:eastAsia="楷体" w:hint="eastAsia"/>
          <w:szCs w:val="21"/>
        </w:rPr>
        <w:t>赵由才</w:t>
      </w:r>
      <w:r w:rsidRPr="00342602">
        <w:rPr>
          <w:rFonts w:eastAsia="楷体" w:hint="eastAsia"/>
          <w:szCs w:val="21"/>
        </w:rPr>
        <w:t xml:space="preserve">, </w:t>
      </w:r>
      <w:r w:rsidRPr="00342602">
        <w:rPr>
          <w:rFonts w:eastAsia="楷体" w:hint="eastAsia"/>
          <w:szCs w:val="21"/>
        </w:rPr>
        <w:t>王莉</w:t>
      </w:r>
      <w:r w:rsidRPr="00342602">
        <w:rPr>
          <w:rFonts w:eastAsia="楷体" w:hint="eastAsia"/>
          <w:szCs w:val="21"/>
        </w:rPr>
        <w:t xml:space="preserve">, </w:t>
      </w:r>
      <w:r w:rsidRPr="00342602">
        <w:rPr>
          <w:rFonts w:eastAsia="楷体" w:hint="eastAsia"/>
          <w:szCs w:val="21"/>
        </w:rPr>
        <w:t>柴晓利</w:t>
      </w:r>
      <w:r w:rsidRPr="00342602">
        <w:rPr>
          <w:rFonts w:eastAsia="楷体" w:hint="eastAsia"/>
          <w:szCs w:val="21"/>
        </w:rPr>
        <w:t xml:space="preserve">. </w:t>
      </w:r>
      <w:r w:rsidRPr="00342602">
        <w:rPr>
          <w:rFonts w:eastAsia="楷体" w:hint="eastAsia"/>
          <w:szCs w:val="21"/>
        </w:rPr>
        <w:t>镁质碱式盐对污泥力学性能的影响</w:t>
      </w:r>
      <w:r w:rsidRPr="00342602">
        <w:rPr>
          <w:rFonts w:eastAsia="楷体" w:hint="eastAsia"/>
          <w:szCs w:val="21"/>
        </w:rPr>
        <w:t xml:space="preserve">[J]. </w:t>
      </w:r>
      <w:r w:rsidRPr="00342602">
        <w:rPr>
          <w:rFonts w:eastAsia="楷体" w:hint="eastAsia"/>
          <w:szCs w:val="21"/>
        </w:rPr>
        <w:t>同济大学学报（自然科学版）</w:t>
      </w:r>
      <w:r w:rsidRPr="00342602">
        <w:rPr>
          <w:rFonts w:eastAsia="楷体" w:hint="eastAsia"/>
          <w:szCs w:val="21"/>
        </w:rPr>
        <w:t>, 2010, 38(2): 268-272.</w:t>
      </w:r>
      <w:bookmarkEnd w:id="438"/>
    </w:p>
    <w:p w14:paraId="1A8182CE" w14:textId="77777777" w:rsidR="00DF012D" w:rsidRPr="00342602" w:rsidRDefault="00DF012D" w:rsidP="007E7919">
      <w:pPr>
        <w:numPr>
          <w:ilvl w:val="0"/>
          <w:numId w:val="2"/>
        </w:numPr>
        <w:autoSpaceDE w:val="0"/>
        <w:autoSpaceDN w:val="0"/>
        <w:adjustRightInd w:val="0"/>
        <w:spacing w:line="300" w:lineRule="auto"/>
        <w:rPr>
          <w:rFonts w:eastAsia="楷体"/>
          <w:szCs w:val="21"/>
        </w:rPr>
      </w:pPr>
      <w:bookmarkStart w:id="439" w:name="_Ref47447097"/>
      <w:r w:rsidRPr="00342602">
        <w:rPr>
          <w:rFonts w:eastAsia="楷体" w:hint="eastAsia"/>
          <w:szCs w:val="21"/>
        </w:rPr>
        <w:t>张亭亭</w:t>
      </w:r>
      <w:r w:rsidRPr="00342602">
        <w:rPr>
          <w:rFonts w:eastAsia="楷体" w:hint="eastAsia"/>
          <w:szCs w:val="21"/>
        </w:rPr>
        <w:t xml:space="preserve">, </w:t>
      </w:r>
      <w:r w:rsidRPr="00342602">
        <w:rPr>
          <w:rFonts w:eastAsia="楷体" w:hint="eastAsia"/>
          <w:szCs w:val="21"/>
        </w:rPr>
        <w:t>李江山</w:t>
      </w:r>
      <w:r w:rsidRPr="00342602">
        <w:rPr>
          <w:rFonts w:eastAsia="楷体" w:hint="eastAsia"/>
          <w:szCs w:val="21"/>
        </w:rPr>
        <w:t xml:space="preserve">, </w:t>
      </w:r>
      <w:r w:rsidRPr="00342602">
        <w:rPr>
          <w:rFonts w:eastAsia="楷体" w:hint="eastAsia"/>
          <w:szCs w:val="21"/>
        </w:rPr>
        <w:t>王平</w:t>
      </w:r>
      <w:r w:rsidRPr="00342602">
        <w:rPr>
          <w:rFonts w:eastAsia="楷体" w:hint="eastAsia"/>
          <w:szCs w:val="21"/>
        </w:rPr>
        <w:t xml:space="preserve">, </w:t>
      </w:r>
      <w:r w:rsidRPr="00342602">
        <w:rPr>
          <w:rFonts w:eastAsia="楷体" w:hint="eastAsia"/>
          <w:szCs w:val="21"/>
        </w:rPr>
        <w:t>李振泽</w:t>
      </w:r>
      <w:r w:rsidRPr="00342602">
        <w:rPr>
          <w:rFonts w:eastAsia="楷体" w:hint="eastAsia"/>
          <w:szCs w:val="21"/>
        </w:rPr>
        <w:t xml:space="preserve">. </w:t>
      </w:r>
      <w:r w:rsidRPr="00342602">
        <w:rPr>
          <w:rFonts w:eastAsia="楷体" w:hint="eastAsia"/>
          <w:szCs w:val="21"/>
        </w:rPr>
        <w:t>磷酸镁水泥固化铅污染土的应力</w:t>
      </w:r>
      <w:r w:rsidRPr="00342602">
        <w:rPr>
          <w:rFonts w:eastAsia="楷体" w:hint="eastAsia"/>
          <w:szCs w:val="21"/>
        </w:rPr>
        <w:t>-</w:t>
      </w:r>
      <w:r w:rsidRPr="00342602">
        <w:rPr>
          <w:rFonts w:eastAsia="楷体" w:hint="eastAsia"/>
          <w:szCs w:val="21"/>
        </w:rPr>
        <w:t>应变特性研究</w:t>
      </w:r>
      <w:r w:rsidRPr="00342602">
        <w:rPr>
          <w:rFonts w:eastAsia="楷体" w:hint="eastAsia"/>
          <w:szCs w:val="21"/>
        </w:rPr>
        <w:t xml:space="preserve">[J]. </w:t>
      </w:r>
      <w:r w:rsidRPr="00342602">
        <w:rPr>
          <w:rFonts w:eastAsia="楷体" w:hint="eastAsia"/>
          <w:szCs w:val="21"/>
        </w:rPr>
        <w:t>岩土力学</w:t>
      </w:r>
      <w:r w:rsidRPr="00342602">
        <w:rPr>
          <w:rFonts w:eastAsia="楷体" w:hint="eastAsia"/>
          <w:szCs w:val="21"/>
        </w:rPr>
        <w:t>, 2016, 37(S1): 215-225.</w:t>
      </w:r>
      <w:bookmarkEnd w:id="439"/>
    </w:p>
    <w:p w14:paraId="7583D826" w14:textId="77777777" w:rsidR="00DF012D" w:rsidRPr="00342602" w:rsidRDefault="00DF012D" w:rsidP="007E7919">
      <w:pPr>
        <w:numPr>
          <w:ilvl w:val="0"/>
          <w:numId w:val="2"/>
        </w:numPr>
        <w:autoSpaceDE w:val="0"/>
        <w:autoSpaceDN w:val="0"/>
        <w:adjustRightInd w:val="0"/>
        <w:spacing w:line="300" w:lineRule="auto"/>
        <w:rPr>
          <w:rFonts w:eastAsia="楷体"/>
          <w:szCs w:val="21"/>
        </w:rPr>
      </w:pPr>
      <w:bookmarkStart w:id="440" w:name="_Ref47447113"/>
      <w:r w:rsidRPr="00342602">
        <w:rPr>
          <w:rFonts w:eastAsia="楷体" w:hint="eastAsia"/>
          <w:szCs w:val="21"/>
        </w:rPr>
        <w:t>王哲</w:t>
      </w:r>
      <w:r w:rsidRPr="00342602">
        <w:rPr>
          <w:rFonts w:eastAsia="楷体" w:hint="eastAsia"/>
          <w:szCs w:val="21"/>
        </w:rPr>
        <w:t xml:space="preserve">, </w:t>
      </w:r>
      <w:r w:rsidRPr="00342602">
        <w:rPr>
          <w:rFonts w:eastAsia="楷体" w:hint="eastAsia"/>
          <w:szCs w:val="21"/>
        </w:rPr>
        <w:t>丁耀堃</w:t>
      </w:r>
      <w:r w:rsidRPr="00342602">
        <w:rPr>
          <w:rFonts w:eastAsia="楷体" w:hint="eastAsia"/>
          <w:szCs w:val="21"/>
        </w:rPr>
        <w:t xml:space="preserve">, </w:t>
      </w:r>
      <w:r w:rsidRPr="00342602">
        <w:rPr>
          <w:rFonts w:eastAsia="楷体" w:hint="eastAsia"/>
          <w:szCs w:val="21"/>
        </w:rPr>
        <w:t>许四法</w:t>
      </w:r>
      <w:r w:rsidRPr="00342602">
        <w:rPr>
          <w:rFonts w:eastAsia="楷体" w:hint="eastAsia"/>
          <w:szCs w:val="21"/>
        </w:rPr>
        <w:t xml:space="preserve">, </w:t>
      </w:r>
      <w:r w:rsidRPr="00342602">
        <w:rPr>
          <w:rFonts w:eastAsia="楷体" w:hint="eastAsia"/>
          <w:szCs w:val="21"/>
        </w:rPr>
        <w:t>熊壮</w:t>
      </w:r>
      <w:r w:rsidRPr="00342602">
        <w:rPr>
          <w:rFonts w:eastAsia="楷体" w:hint="eastAsia"/>
          <w:szCs w:val="21"/>
        </w:rPr>
        <w:t xml:space="preserve">, </w:t>
      </w:r>
      <w:r w:rsidRPr="00342602">
        <w:rPr>
          <w:rFonts w:eastAsia="楷体" w:hint="eastAsia"/>
          <w:szCs w:val="21"/>
        </w:rPr>
        <w:t>周红利</w:t>
      </w:r>
      <w:r w:rsidRPr="00342602">
        <w:rPr>
          <w:rFonts w:eastAsia="楷体" w:hint="eastAsia"/>
          <w:szCs w:val="21"/>
        </w:rPr>
        <w:t xml:space="preserve">, </w:t>
      </w:r>
      <w:r w:rsidRPr="00342602">
        <w:rPr>
          <w:rFonts w:eastAsia="楷体" w:hint="eastAsia"/>
          <w:szCs w:val="21"/>
        </w:rPr>
        <w:t>吴雪辉</w:t>
      </w:r>
      <w:r w:rsidRPr="00342602">
        <w:rPr>
          <w:rFonts w:eastAsia="楷体" w:hint="eastAsia"/>
          <w:szCs w:val="21"/>
        </w:rPr>
        <w:t xml:space="preserve">. </w:t>
      </w:r>
      <w:r w:rsidRPr="00342602">
        <w:rPr>
          <w:rFonts w:eastAsia="楷体" w:hint="eastAsia"/>
          <w:szCs w:val="21"/>
        </w:rPr>
        <w:t>酸雨环境下磷酸镁水泥固</w:t>
      </w:r>
      <w:r w:rsidRPr="00342602">
        <w:rPr>
          <w:rFonts w:eastAsia="楷体" w:hint="eastAsia"/>
          <w:szCs w:val="21"/>
        </w:rPr>
        <w:lastRenderedPageBreak/>
        <w:t>化锌污染土溶出特性研究</w:t>
      </w:r>
      <w:r w:rsidRPr="00342602">
        <w:rPr>
          <w:rFonts w:eastAsia="楷体" w:hint="eastAsia"/>
          <w:szCs w:val="21"/>
        </w:rPr>
        <w:t xml:space="preserve">[J]. </w:t>
      </w:r>
      <w:r w:rsidRPr="00342602">
        <w:rPr>
          <w:rFonts w:eastAsia="楷体" w:hint="eastAsia"/>
          <w:szCs w:val="21"/>
        </w:rPr>
        <w:t>岩土工程学报</w:t>
      </w:r>
      <w:r w:rsidRPr="00342602">
        <w:rPr>
          <w:rFonts w:eastAsia="楷体" w:hint="eastAsia"/>
          <w:szCs w:val="21"/>
        </w:rPr>
        <w:t>, 2017, 39(4): 697-704.</w:t>
      </w:r>
      <w:bookmarkEnd w:id="440"/>
    </w:p>
    <w:p w14:paraId="5E08164D" w14:textId="77777777" w:rsidR="00DF012D" w:rsidRPr="00342602" w:rsidRDefault="00DF012D" w:rsidP="007E7919">
      <w:pPr>
        <w:numPr>
          <w:ilvl w:val="0"/>
          <w:numId w:val="2"/>
        </w:numPr>
        <w:autoSpaceDE w:val="0"/>
        <w:autoSpaceDN w:val="0"/>
        <w:adjustRightInd w:val="0"/>
        <w:spacing w:line="300" w:lineRule="auto"/>
        <w:rPr>
          <w:rFonts w:eastAsia="楷体"/>
          <w:szCs w:val="21"/>
        </w:rPr>
      </w:pPr>
      <w:bookmarkStart w:id="441" w:name="_Ref47447122"/>
      <w:r w:rsidRPr="00342602">
        <w:rPr>
          <w:rFonts w:eastAsia="楷体"/>
          <w:szCs w:val="21"/>
        </w:rPr>
        <w:t>Wang D, Di S, Gao X, Wang R, Chen Z. Strength properties and associated mechanisms of magnesium oxychloride cement-solidified urban river sludge</w:t>
      </w:r>
      <w:r w:rsidRPr="00342602">
        <w:rPr>
          <w:rFonts w:eastAsia="楷体" w:hint="eastAsia"/>
          <w:szCs w:val="21"/>
        </w:rPr>
        <w:t>[J]</w:t>
      </w:r>
      <w:r w:rsidRPr="00342602">
        <w:rPr>
          <w:rFonts w:eastAsia="楷体"/>
          <w:szCs w:val="21"/>
        </w:rPr>
        <w:t>. Construction and Building Materials, 2020, 250: 118933.</w:t>
      </w:r>
      <w:bookmarkEnd w:id="441"/>
    </w:p>
    <w:p w14:paraId="774C6268" w14:textId="77777777" w:rsidR="00DF012D" w:rsidRPr="00342602" w:rsidRDefault="00DF012D" w:rsidP="007E7919">
      <w:pPr>
        <w:numPr>
          <w:ilvl w:val="0"/>
          <w:numId w:val="2"/>
        </w:numPr>
        <w:autoSpaceDE w:val="0"/>
        <w:autoSpaceDN w:val="0"/>
        <w:adjustRightInd w:val="0"/>
        <w:spacing w:line="300" w:lineRule="auto"/>
        <w:rPr>
          <w:rFonts w:eastAsia="楷体"/>
          <w:szCs w:val="21"/>
        </w:rPr>
      </w:pPr>
      <w:bookmarkStart w:id="442" w:name="_Ref47450883"/>
      <w:r w:rsidRPr="00342602">
        <w:rPr>
          <w:rFonts w:eastAsia="楷体"/>
          <w:szCs w:val="21"/>
        </w:rPr>
        <w:t>Koerner RM, Soong TY. Stability assessment of ten large landfill failures</w:t>
      </w:r>
      <w:r w:rsidRPr="00342602">
        <w:rPr>
          <w:rFonts w:eastAsia="楷体" w:hint="eastAsia"/>
          <w:szCs w:val="21"/>
        </w:rPr>
        <w:t>[</w:t>
      </w:r>
      <w:r w:rsidRPr="00342602">
        <w:rPr>
          <w:rFonts w:eastAsia="楷体"/>
          <w:szCs w:val="21"/>
        </w:rPr>
        <w:t>C</w:t>
      </w:r>
      <w:r w:rsidRPr="00342602">
        <w:rPr>
          <w:rFonts w:eastAsia="楷体" w:hint="eastAsia"/>
          <w:szCs w:val="21"/>
        </w:rPr>
        <w:t>]</w:t>
      </w:r>
      <w:r w:rsidRPr="00342602">
        <w:rPr>
          <w:rFonts w:eastAsia="楷体"/>
          <w:szCs w:val="21"/>
        </w:rPr>
        <w:t xml:space="preserve">. In: </w:t>
      </w:r>
      <w:proofErr w:type="spellStart"/>
      <w:r w:rsidRPr="00342602">
        <w:rPr>
          <w:rFonts w:eastAsia="楷体"/>
          <w:szCs w:val="21"/>
        </w:rPr>
        <w:t>Zornberg</w:t>
      </w:r>
      <w:proofErr w:type="spellEnd"/>
      <w:r w:rsidRPr="00342602">
        <w:rPr>
          <w:rFonts w:eastAsia="楷体"/>
          <w:szCs w:val="21"/>
        </w:rPr>
        <w:t xml:space="preserve"> JG, </w:t>
      </w:r>
      <w:proofErr w:type="spellStart"/>
      <w:r w:rsidRPr="00342602">
        <w:rPr>
          <w:rFonts w:eastAsia="楷体"/>
          <w:szCs w:val="21"/>
        </w:rPr>
        <w:t>Christpher</w:t>
      </w:r>
      <w:proofErr w:type="spellEnd"/>
      <w:r w:rsidRPr="00342602">
        <w:rPr>
          <w:rFonts w:eastAsia="楷体"/>
          <w:szCs w:val="21"/>
        </w:rPr>
        <w:t xml:space="preserve"> BR, editors Advances in Transportation and </w:t>
      </w:r>
      <w:proofErr w:type="spellStart"/>
      <w:r w:rsidRPr="00342602">
        <w:rPr>
          <w:rFonts w:eastAsia="楷体"/>
          <w:szCs w:val="21"/>
        </w:rPr>
        <w:t>Geoenvironmental</w:t>
      </w:r>
      <w:proofErr w:type="spellEnd"/>
      <w:r w:rsidRPr="00342602">
        <w:rPr>
          <w:rFonts w:eastAsia="楷体"/>
          <w:szCs w:val="21"/>
        </w:rPr>
        <w:t xml:space="preserve"> Systems Using Geosynthetics: Proceedings of Sessions of Geo-Denver 2000; 2000 Aug 5-8; Denver, Colorado. Reston: American Society of Civil Engineers; 2000. p. 1–38.</w:t>
      </w:r>
      <w:bookmarkEnd w:id="442"/>
    </w:p>
    <w:p w14:paraId="48683933" w14:textId="77777777" w:rsidR="00DF012D" w:rsidRPr="00342602" w:rsidRDefault="00DF012D" w:rsidP="007E7919">
      <w:pPr>
        <w:numPr>
          <w:ilvl w:val="0"/>
          <w:numId w:val="2"/>
        </w:numPr>
        <w:autoSpaceDE w:val="0"/>
        <w:autoSpaceDN w:val="0"/>
        <w:adjustRightInd w:val="0"/>
        <w:spacing w:line="300" w:lineRule="auto"/>
        <w:rPr>
          <w:rFonts w:eastAsia="楷体"/>
          <w:szCs w:val="21"/>
        </w:rPr>
      </w:pPr>
      <w:bookmarkStart w:id="443" w:name="_Ref47450885"/>
      <w:r w:rsidRPr="00342602">
        <w:rPr>
          <w:rFonts w:eastAsia="楷体"/>
          <w:szCs w:val="21"/>
        </w:rPr>
        <w:t>Koerner RM, Soong TY. Leachate in landfills: the stability issues</w:t>
      </w:r>
      <w:r w:rsidRPr="00342602">
        <w:rPr>
          <w:rFonts w:eastAsia="楷体" w:hint="eastAsia"/>
          <w:szCs w:val="21"/>
        </w:rPr>
        <w:t>[J]</w:t>
      </w:r>
      <w:r w:rsidRPr="00342602">
        <w:rPr>
          <w:rFonts w:eastAsia="楷体"/>
          <w:szCs w:val="21"/>
        </w:rPr>
        <w:t xml:space="preserve">. </w:t>
      </w:r>
      <w:proofErr w:type="spellStart"/>
      <w:r w:rsidRPr="00342602">
        <w:rPr>
          <w:rFonts w:eastAsia="楷体"/>
          <w:szCs w:val="21"/>
        </w:rPr>
        <w:t>Geotext</w:t>
      </w:r>
      <w:proofErr w:type="spellEnd"/>
      <w:r w:rsidRPr="00342602">
        <w:rPr>
          <w:rFonts w:eastAsia="楷体"/>
          <w:szCs w:val="21"/>
        </w:rPr>
        <w:t xml:space="preserve"> Geomembranes</w:t>
      </w:r>
      <w:r w:rsidRPr="00342602">
        <w:rPr>
          <w:rFonts w:eastAsia="楷体" w:hint="eastAsia"/>
          <w:szCs w:val="21"/>
        </w:rPr>
        <w:t>,</w:t>
      </w:r>
      <w:r w:rsidRPr="00342602">
        <w:rPr>
          <w:rFonts w:eastAsia="楷体"/>
          <w:szCs w:val="21"/>
        </w:rPr>
        <w:t xml:space="preserve"> 2000, 18(5): 293-309.</w:t>
      </w:r>
      <w:bookmarkEnd w:id="443"/>
    </w:p>
    <w:p w14:paraId="61673876" w14:textId="77777777" w:rsidR="00DF012D" w:rsidRPr="00342602" w:rsidRDefault="00DF012D" w:rsidP="007E7919">
      <w:pPr>
        <w:numPr>
          <w:ilvl w:val="0"/>
          <w:numId w:val="2"/>
        </w:numPr>
        <w:autoSpaceDE w:val="0"/>
        <w:autoSpaceDN w:val="0"/>
        <w:adjustRightInd w:val="0"/>
        <w:spacing w:line="300" w:lineRule="auto"/>
        <w:rPr>
          <w:rFonts w:eastAsia="楷体"/>
          <w:szCs w:val="21"/>
        </w:rPr>
      </w:pPr>
      <w:bookmarkStart w:id="444" w:name="_Ref47450933"/>
      <w:r w:rsidRPr="00342602">
        <w:rPr>
          <w:rFonts w:eastAsia="楷体"/>
          <w:szCs w:val="21"/>
        </w:rPr>
        <w:t>Stark TD, Edi HT, Evans WD, Sherry PE. Municipal solid waste slope failure. II: stability analyses</w:t>
      </w:r>
      <w:r w:rsidRPr="00342602">
        <w:rPr>
          <w:rFonts w:eastAsia="楷体" w:hint="eastAsia"/>
          <w:szCs w:val="21"/>
        </w:rPr>
        <w:t>[J]</w:t>
      </w:r>
      <w:r w:rsidRPr="00342602">
        <w:rPr>
          <w:rFonts w:eastAsia="楷体"/>
          <w:szCs w:val="21"/>
        </w:rPr>
        <w:t xml:space="preserve">. J Geotech </w:t>
      </w:r>
      <w:proofErr w:type="spellStart"/>
      <w:r w:rsidRPr="00342602">
        <w:rPr>
          <w:rFonts w:eastAsia="楷体"/>
          <w:szCs w:val="21"/>
        </w:rPr>
        <w:t>Geoenviron</w:t>
      </w:r>
      <w:proofErr w:type="spellEnd"/>
      <w:r w:rsidRPr="00342602">
        <w:rPr>
          <w:rFonts w:eastAsia="楷体"/>
          <w:szCs w:val="21"/>
        </w:rPr>
        <w:t xml:space="preserve"> </w:t>
      </w:r>
      <w:proofErr w:type="spellStart"/>
      <w:r w:rsidRPr="00342602">
        <w:rPr>
          <w:rFonts w:eastAsia="楷体"/>
          <w:szCs w:val="21"/>
        </w:rPr>
        <w:t>Eng</w:t>
      </w:r>
      <w:proofErr w:type="spellEnd"/>
      <w:r w:rsidRPr="00342602">
        <w:rPr>
          <w:rFonts w:eastAsia="楷体"/>
          <w:szCs w:val="21"/>
        </w:rPr>
        <w:t>, 2000, 126(5): 408-19.</w:t>
      </w:r>
      <w:bookmarkEnd w:id="444"/>
    </w:p>
    <w:p w14:paraId="4FEDE607" w14:textId="77777777" w:rsidR="00756F05" w:rsidRPr="00342602" w:rsidRDefault="00586794" w:rsidP="007E7919">
      <w:pPr>
        <w:numPr>
          <w:ilvl w:val="0"/>
          <w:numId w:val="2"/>
        </w:numPr>
        <w:autoSpaceDE w:val="0"/>
        <w:autoSpaceDN w:val="0"/>
        <w:adjustRightInd w:val="0"/>
        <w:spacing w:line="300" w:lineRule="auto"/>
        <w:rPr>
          <w:rFonts w:eastAsia="楷体"/>
          <w:szCs w:val="21"/>
        </w:rPr>
      </w:pPr>
      <w:proofErr w:type="spellStart"/>
      <w:r w:rsidRPr="00342602">
        <w:rPr>
          <w:rFonts w:eastAsia="楷体"/>
          <w:szCs w:val="21"/>
        </w:rPr>
        <w:t>Lumb</w:t>
      </w:r>
      <w:proofErr w:type="spellEnd"/>
      <w:r w:rsidRPr="00342602">
        <w:rPr>
          <w:rFonts w:eastAsia="楷体"/>
          <w:szCs w:val="21"/>
        </w:rPr>
        <w:t>, P. The Variability of Natural Soils[J]. Canadian Geotechnical Journal, 1966. 3(2): p. 74-97.</w:t>
      </w:r>
    </w:p>
    <w:p w14:paraId="749E683E" w14:textId="77777777" w:rsidR="00586794" w:rsidRPr="00342602" w:rsidRDefault="00586794" w:rsidP="007E7919">
      <w:pPr>
        <w:numPr>
          <w:ilvl w:val="0"/>
          <w:numId w:val="2"/>
        </w:numPr>
        <w:autoSpaceDE w:val="0"/>
        <w:autoSpaceDN w:val="0"/>
        <w:adjustRightInd w:val="0"/>
        <w:spacing w:line="300" w:lineRule="auto"/>
        <w:rPr>
          <w:rFonts w:eastAsia="楷体"/>
          <w:szCs w:val="21"/>
        </w:rPr>
      </w:pPr>
      <w:r w:rsidRPr="00342602">
        <w:rPr>
          <w:rFonts w:eastAsia="楷体"/>
          <w:szCs w:val="21"/>
        </w:rPr>
        <w:t>.</w:t>
      </w:r>
      <w:proofErr w:type="spellStart"/>
      <w:r w:rsidRPr="00342602">
        <w:rPr>
          <w:rFonts w:eastAsia="楷体"/>
          <w:szCs w:val="21"/>
        </w:rPr>
        <w:t>Lumb</w:t>
      </w:r>
      <w:proofErr w:type="spellEnd"/>
      <w:r w:rsidRPr="00342602">
        <w:rPr>
          <w:rFonts w:eastAsia="楷体"/>
          <w:szCs w:val="21"/>
        </w:rPr>
        <w:t>, P. Safety Factors and the Probability Distribution of Soil Strength[J]. Canadian Geotechnical Journal, 1970. 7(3): p. 225-242.</w:t>
      </w:r>
    </w:p>
    <w:p w14:paraId="7C11FA39" w14:textId="77777777" w:rsidR="00FC4DA9" w:rsidRPr="00342602" w:rsidRDefault="00FC4DA9" w:rsidP="007E7919">
      <w:pPr>
        <w:numPr>
          <w:ilvl w:val="0"/>
          <w:numId w:val="2"/>
        </w:numPr>
        <w:autoSpaceDE w:val="0"/>
        <w:autoSpaceDN w:val="0"/>
        <w:adjustRightInd w:val="0"/>
        <w:spacing w:line="300" w:lineRule="auto"/>
        <w:rPr>
          <w:rFonts w:eastAsia="楷体"/>
          <w:szCs w:val="21"/>
        </w:rPr>
      </w:pPr>
      <w:r w:rsidRPr="00342602">
        <w:rPr>
          <w:rFonts w:eastAsia="楷体"/>
          <w:szCs w:val="21"/>
        </w:rPr>
        <w:t xml:space="preserve">Griffiths, </w:t>
      </w:r>
      <w:proofErr w:type="spellStart"/>
      <w:r w:rsidRPr="00342602">
        <w:rPr>
          <w:rFonts w:eastAsia="楷体"/>
          <w:szCs w:val="21"/>
        </w:rPr>
        <w:t>D.V.,Fenton</w:t>
      </w:r>
      <w:proofErr w:type="spellEnd"/>
      <w:r w:rsidRPr="00342602">
        <w:rPr>
          <w:rFonts w:eastAsia="楷体"/>
          <w:szCs w:val="21"/>
        </w:rPr>
        <w:t xml:space="preserve">, G.A. Probabilistic Slope Stability Analysis by Finite Elements[J]. Journal of Geotechnical and </w:t>
      </w:r>
      <w:proofErr w:type="spellStart"/>
      <w:r w:rsidRPr="00342602">
        <w:rPr>
          <w:rFonts w:eastAsia="楷体"/>
          <w:szCs w:val="21"/>
        </w:rPr>
        <w:t>Geoenvironmental</w:t>
      </w:r>
      <w:proofErr w:type="spellEnd"/>
      <w:r w:rsidRPr="00342602">
        <w:rPr>
          <w:rFonts w:eastAsia="楷体"/>
          <w:szCs w:val="21"/>
        </w:rPr>
        <w:t xml:space="preserve"> Engineering, 2004. 130(5): p. 507-518.</w:t>
      </w:r>
    </w:p>
    <w:p w14:paraId="58B94588" w14:textId="77777777" w:rsidR="00FC4DA9" w:rsidRPr="00342602" w:rsidRDefault="00FC4DA9" w:rsidP="007E7919">
      <w:pPr>
        <w:numPr>
          <w:ilvl w:val="0"/>
          <w:numId w:val="2"/>
        </w:numPr>
        <w:autoSpaceDE w:val="0"/>
        <w:autoSpaceDN w:val="0"/>
        <w:adjustRightInd w:val="0"/>
        <w:spacing w:line="300" w:lineRule="auto"/>
        <w:rPr>
          <w:rFonts w:eastAsia="楷体"/>
          <w:szCs w:val="21"/>
        </w:rPr>
      </w:pPr>
      <w:r w:rsidRPr="00342602">
        <w:rPr>
          <w:rFonts w:eastAsia="楷体"/>
          <w:szCs w:val="21"/>
        </w:rPr>
        <w:t xml:space="preserve">Fenton, </w:t>
      </w:r>
      <w:proofErr w:type="spellStart"/>
      <w:r w:rsidRPr="00342602">
        <w:rPr>
          <w:rFonts w:eastAsia="楷体"/>
          <w:szCs w:val="21"/>
        </w:rPr>
        <w:t>G.A.,Griffiths</w:t>
      </w:r>
      <w:proofErr w:type="spellEnd"/>
      <w:r w:rsidRPr="00342602">
        <w:rPr>
          <w:rFonts w:eastAsia="楷体"/>
          <w:szCs w:val="21"/>
        </w:rPr>
        <w:t xml:space="preserve">, D. Probabilistic Foundation Settlement on Spatially Random Soil[J]. Journal of Geotechnical and </w:t>
      </w:r>
      <w:proofErr w:type="spellStart"/>
      <w:r w:rsidRPr="00342602">
        <w:rPr>
          <w:rFonts w:eastAsia="楷体"/>
          <w:szCs w:val="21"/>
        </w:rPr>
        <w:t>Geoenvironmental</w:t>
      </w:r>
      <w:proofErr w:type="spellEnd"/>
      <w:r w:rsidRPr="00342602">
        <w:rPr>
          <w:rFonts w:eastAsia="楷体"/>
          <w:szCs w:val="21"/>
        </w:rPr>
        <w:t xml:space="preserve"> Engineering, 2002. 128(5): p. 381-390.</w:t>
      </w:r>
    </w:p>
    <w:p w14:paraId="56AD50BD" w14:textId="77777777" w:rsidR="00FC4DA9" w:rsidRPr="00342602" w:rsidRDefault="00FC4DA9" w:rsidP="00331815">
      <w:pPr>
        <w:autoSpaceDE w:val="0"/>
        <w:autoSpaceDN w:val="0"/>
        <w:adjustRightInd w:val="0"/>
        <w:spacing w:line="300" w:lineRule="auto"/>
        <w:rPr>
          <w:rFonts w:eastAsia="楷体"/>
          <w:szCs w:val="21"/>
        </w:rPr>
      </w:pPr>
      <w:r w:rsidRPr="00342602">
        <w:rPr>
          <w:rFonts w:eastAsia="楷体"/>
          <w:szCs w:val="21"/>
        </w:rPr>
        <w:t>.</w:t>
      </w:r>
    </w:p>
    <w:p w14:paraId="51FF56CC" w14:textId="77777777" w:rsidR="00EB2FC0" w:rsidRPr="00342602" w:rsidRDefault="00EB2FC0">
      <w:pPr>
        <w:autoSpaceDE w:val="0"/>
        <w:autoSpaceDN w:val="0"/>
        <w:adjustRightInd w:val="0"/>
        <w:spacing w:line="300" w:lineRule="auto"/>
        <w:rPr>
          <w:rFonts w:eastAsia="楷体"/>
          <w:szCs w:val="21"/>
        </w:rPr>
        <w:sectPr w:rsidR="00EB2FC0" w:rsidRPr="00342602" w:rsidSect="00E03FBA">
          <w:footerReference w:type="default" r:id="rId17"/>
          <w:pgSz w:w="11906" w:h="16838"/>
          <w:pgMar w:top="1440" w:right="1797" w:bottom="1440" w:left="1797" w:header="851" w:footer="992" w:gutter="0"/>
          <w:pgNumType w:start="1"/>
          <w:cols w:space="720"/>
          <w:docGrid w:type="linesAndChars" w:linePitch="312"/>
        </w:sectPr>
      </w:pPr>
    </w:p>
    <w:p w14:paraId="7CF0BCFE" w14:textId="2C3CDFAE" w:rsidR="00DF012D" w:rsidRPr="00342602" w:rsidRDefault="00DF012D" w:rsidP="00342602">
      <w:pPr>
        <w:pStyle w:val="aff1"/>
      </w:pPr>
      <w:bookmarkStart w:id="447" w:name="_Hlk46567260"/>
      <w:bookmarkStart w:id="448" w:name="_Toc47740794"/>
      <w:r w:rsidRPr="00342602">
        <w:rPr>
          <w:rFonts w:hint="eastAsia"/>
        </w:rPr>
        <w:lastRenderedPageBreak/>
        <w:t>二、</w:t>
      </w:r>
      <w:r w:rsidRPr="00342602">
        <w:t>项目主要研究开发内容</w:t>
      </w:r>
      <w:r w:rsidRPr="00342602">
        <w:rPr>
          <w:rFonts w:hint="eastAsia"/>
        </w:rPr>
        <w:t>、</w:t>
      </w:r>
      <w:r w:rsidRPr="00342602">
        <w:t>技术关键</w:t>
      </w:r>
      <w:r w:rsidRPr="00342602">
        <w:rPr>
          <w:rFonts w:hint="eastAsia"/>
        </w:rPr>
        <w:t>及主要创新点</w:t>
      </w:r>
      <w:bookmarkEnd w:id="447"/>
      <w:bookmarkEnd w:id="448"/>
    </w:p>
    <w:p w14:paraId="3A8F6146" w14:textId="77777777" w:rsidR="00DF012D" w:rsidRPr="00342602" w:rsidRDefault="00DF012D" w:rsidP="003B2874">
      <w:pPr>
        <w:pStyle w:val="aff3"/>
        <w:spacing w:after="156"/>
      </w:pPr>
      <w:bookmarkStart w:id="449" w:name="_Toc47740795"/>
      <w:bookmarkStart w:id="450" w:name="_Hlk46567274"/>
      <w:bookmarkStart w:id="451" w:name="_Hlk47774965"/>
      <w:r w:rsidRPr="00342602">
        <w:rPr>
          <w:rFonts w:hint="eastAsia"/>
        </w:rPr>
        <w:t>2</w:t>
      </w:r>
      <w:r w:rsidRPr="00342602">
        <w:t xml:space="preserve">.1  </w:t>
      </w:r>
      <w:r w:rsidRPr="00342602">
        <w:rPr>
          <w:rFonts w:hint="eastAsia"/>
        </w:rPr>
        <w:t>主要研究开发内容</w:t>
      </w:r>
      <w:bookmarkEnd w:id="449"/>
    </w:p>
    <w:p w14:paraId="29937DCB" w14:textId="3B0688AD" w:rsidR="00C67E56" w:rsidRPr="00342602" w:rsidRDefault="00C67E56" w:rsidP="007E7919">
      <w:pPr>
        <w:pStyle w:val="af3"/>
        <w:spacing w:before="156" w:after="156"/>
        <w:ind w:firstLine="480"/>
      </w:pPr>
      <w:bookmarkStart w:id="452" w:name="_Toc35120647"/>
      <w:bookmarkStart w:id="453" w:name="_Hlk46567298"/>
      <w:bookmarkEnd w:id="450"/>
      <w:r w:rsidRPr="00342602">
        <w:rPr>
          <w:rFonts w:hint="eastAsia"/>
        </w:rPr>
        <w:t>近年来，随着</w:t>
      </w:r>
      <w:r w:rsidRPr="00342602">
        <w:t>我国</w:t>
      </w:r>
      <w:r w:rsidRPr="00342602">
        <w:rPr>
          <w:rFonts w:hint="eastAsia"/>
        </w:rPr>
        <w:t>城市化进程的持续深入，城市</w:t>
      </w:r>
      <w:r w:rsidRPr="00342602">
        <w:t>建</w:t>
      </w:r>
      <w:r w:rsidRPr="00342602">
        <w:rPr>
          <w:rFonts w:hint="eastAsia"/>
        </w:rPr>
        <w:t>设过程</w:t>
      </w:r>
      <w:r w:rsidRPr="00342602">
        <w:t>中的</w:t>
      </w:r>
      <w:r w:rsidRPr="00342602">
        <w:rPr>
          <w:rFonts w:hint="eastAsia"/>
        </w:rPr>
        <w:t>余泥渣土的产量</w:t>
      </w:r>
      <w:r w:rsidRPr="00342602">
        <w:t>剧增</w:t>
      </w:r>
      <w:r w:rsidRPr="00342602">
        <w:rPr>
          <w:rFonts w:hint="eastAsia"/>
        </w:rPr>
        <w:t>至约</w:t>
      </w:r>
      <w:r w:rsidRPr="00342602">
        <w:rPr>
          <w:rFonts w:hint="eastAsia"/>
        </w:rPr>
        <w:t>20</w:t>
      </w:r>
      <w:r w:rsidRPr="00342602">
        <w:rPr>
          <w:rFonts w:hint="eastAsia"/>
        </w:rPr>
        <w:t>亿吨</w:t>
      </w:r>
      <w:r w:rsidRPr="00342602">
        <w:rPr>
          <w:rFonts w:hint="eastAsia"/>
        </w:rPr>
        <w:t>/</w:t>
      </w:r>
      <w:r w:rsidRPr="00342602">
        <w:rPr>
          <w:rFonts w:hint="eastAsia"/>
        </w:rPr>
        <w:t>年，杭州</w:t>
      </w:r>
      <w:r w:rsidRPr="00342602">
        <w:rPr>
          <w:rFonts w:hint="eastAsia"/>
        </w:rPr>
        <w:t>2019</w:t>
      </w:r>
      <w:r w:rsidRPr="00342602">
        <w:rPr>
          <w:rFonts w:hint="eastAsia"/>
        </w:rPr>
        <w:t>年已达</w:t>
      </w:r>
      <w:r w:rsidRPr="00342602">
        <w:rPr>
          <w:rFonts w:hint="eastAsia"/>
        </w:rPr>
        <w:t>1.5</w:t>
      </w:r>
      <w:r w:rsidRPr="00342602">
        <w:rPr>
          <w:rFonts w:hint="eastAsia"/>
        </w:rPr>
        <w:t>亿</w:t>
      </w:r>
      <w:r w:rsidRPr="00342602">
        <w:rPr>
          <w:rFonts w:hint="eastAsia"/>
        </w:rPr>
        <w:t>m</w:t>
      </w:r>
      <w:r w:rsidRPr="00342602">
        <w:rPr>
          <w:rFonts w:hint="eastAsia"/>
          <w:vertAlign w:val="superscript"/>
        </w:rPr>
        <w:t>3</w:t>
      </w:r>
      <w:r w:rsidRPr="00342602">
        <w:rPr>
          <w:rFonts w:hint="eastAsia"/>
        </w:rPr>
        <w:t>。“渣土围城”隐疾成为很多城市的痛点，城市建设余泥渣土统筹处置已成为城市安全、城市环境、城市经济可持续发展迫切需要解决的问题。</w:t>
      </w:r>
    </w:p>
    <w:p w14:paraId="1A4D938A" w14:textId="7BE9E2FE" w:rsidR="00C67E56" w:rsidRPr="00342602" w:rsidRDefault="007E7919" w:rsidP="007E7919">
      <w:pPr>
        <w:pStyle w:val="aff5"/>
      </w:pPr>
      <w:bookmarkStart w:id="454" w:name="_Toc47740796"/>
      <w:r>
        <w:t>2.1.1</w:t>
      </w:r>
      <w:r>
        <w:tab/>
      </w:r>
      <w:r w:rsidR="00C67E56" w:rsidRPr="00342602">
        <w:rPr>
          <w:rFonts w:hint="eastAsia"/>
        </w:rPr>
        <w:t>大弃量余泥渣土智能调配运营系统关键技术</w:t>
      </w:r>
      <w:bookmarkEnd w:id="454"/>
    </w:p>
    <w:p w14:paraId="2D21D0DA" w14:textId="77777777" w:rsidR="00C67E56" w:rsidRPr="00342602" w:rsidRDefault="00C67E56" w:rsidP="007E7919">
      <w:pPr>
        <w:pStyle w:val="aff7"/>
      </w:pPr>
      <w:r w:rsidRPr="00342602">
        <w:rPr>
          <w:rFonts w:hint="eastAsia"/>
        </w:rPr>
        <w:t>(</w:t>
      </w:r>
      <w:r w:rsidRPr="00342602">
        <w:t>1)</w:t>
      </w:r>
      <w:r w:rsidRPr="00342602">
        <w:rPr>
          <w:rFonts w:hint="eastAsia"/>
        </w:rPr>
        <w:t>考虑余泥渣土质、量、时、空关系的智能调配系统内核研发</w:t>
      </w:r>
    </w:p>
    <w:p w14:paraId="05560C1F" w14:textId="77777777" w:rsidR="00C67E56" w:rsidRPr="00342602" w:rsidRDefault="00C67E56" w:rsidP="006370F5">
      <w:pPr>
        <w:pStyle w:val="af3"/>
        <w:spacing w:before="156" w:after="156"/>
        <w:ind w:firstLine="480"/>
      </w:pPr>
      <w:r w:rsidRPr="00342602">
        <w:rPr>
          <w:rFonts w:hint="eastAsia"/>
        </w:rPr>
        <w:t>通过余泥渣土</w:t>
      </w:r>
      <w:r w:rsidRPr="00342602">
        <w:t>调配系统</w:t>
      </w:r>
      <w:r w:rsidRPr="00342602">
        <w:rPr>
          <w:rFonts w:hint="eastAsia"/>
        </w:rPr>
        <w:t>基本对象分析、余泥渣土</w:t>
      </w:r>
      <w:r w:rsidRPr="00342602">
        <w:t>资源化厂站</w:t>
      </w:r>
      <w:r w:rsidRPr="00342602">
        <w:rPr>
          <w:rFonts w:hint="eastAsia"/>
        </w:rPr>
        <w:t>分析、</w:t>
      </w:r>
      <w:r w:rsidRPr="00342602">
        <w:t>交通网络</w:t>
      </w:r>
      <w:r w:rsidRPr="00342602">
        <w:rPr>
          <w:rFonts w:hint="eastAsia"/>
        </w:rPr>
        <w:t>智能</w:t>
      </w:r>
      <w:r w:rsidRPr="00342602">
        <w:t>分析</w:t>
      </w:r>
      <w:r w:rsidRPr="00342602">
        <w:rPr>
          <w:rFonts w:hint="eastAsia"/>
        </w:rPr>
        <w:t>，建立考虑</w:t>
      </w:r>
      <w:r w:rsidRPr="00342602">
        <w:t>余泥渣土资源化</w:t>
      </w:r>
      <w:r w:rsidRPr="00342602">
        <w:rPr>
          <w:rFonts w:hint="eastAsia"/>
        </w:rPr>
        <w:t>、运输</w:t>
      </w:r>
      <w:r w:rsidRPr="00342602">
        <w:t>路径优化</w:t>
      </w:r>
      <w:r w:rsidRPr="00342602">
        <w:rPr>
          <w:rFonts w:hint="eastAsia"/>
        </w:rPr>
        <w:t>的</w:t>
      </w:r>
      <w:r w:rsidRPr="00342602">
        <w:t>余泥渣土</w:t>
      </w:r>
      <w:r w:rsidRPr="00342602">
        <w:rPr>
          <w:rFonts w:hint="eastAsia"/>
        </w:rPr>
        <w:t>调配</w:t>
      </w:r>
      <w:r w:rsidRPr="00342602">
        <w:t>智能</w:t>
      </w:r>
      <w:r w:rsidRPr="00342602">
        <w:rPr>
          <w:rFonts w:hint="eastAsia"/>
        </w:rPr>
        <w:t>优化系统，研发基于粒子群算法</w:t>
      </w:r>
      <w:r w:rsidRPr="00342602">
        <w:t>的</w:t>
      </w:r>
      <w:r w:rsidRPr="00342602">
        <w:rPr>
          <w:rFonts w:hint="eastAsia"/>
        </w:rPr>
        <w:t>余泥渣土调运方案智能优化方法，解决多料源、多料性、多种资源化措施</w:t>
      </w:r>
      <w:r w:rsidRPr="00342602">
        <w:t>的</w:t>
      </w:r>
      <w:r w:rsidRPr="00342602">
        <w:rPr>
          <w:rFonts w:hint="eastAsia"/>
        </w:rPr>
        <w:t>余泥渣土最优化调配难题。</w:t>
      </w:r>
    </w:p>
    <w:p w14:paraId="511BBB55" w14:textId="77777777" w:rsidR="00C67E56" w:rsidRPr="00342602" w:rsidRDefault="00C67E56" w:rsidP="007E7919">
      <w:pPr>
        <w:pStyle w:val="aff7"/>
      </w:pPr>
      <w:r w:rsidRPr="00342602">
        <w:t>(2)</w:t>
      </w:r>
      <w:r w:rsidRPr="00342602">
        <w:rPr>
          <w:rFonts w:hint="eastAsia"/>
        </w:rPr>
        <w:t>余泥渣土智能化调配运营平台构建</w:t>
      </w:r>
    </w:p>
    <w:p w14:paraId="2FEE7CF4" w14:textId="77777777" w:rsidR="00C67E56" w:rsidRPr="00342602" w:rsidRDefault="00C67E56" w:rsidP="006370F5">
      <w:pPr>
        <w:pStyle w:val="af3"/>
        <w:spacing w:before="156" w:after="156"/>
        <w:ind w:firstLine="480"/>
      </w:pPr>
      <w:r w:rsidRPr="00342602">
        <w:rPr>
          <w:rFonts w:hint="eastAsia"/>
        </w:rPr>
        <w:t>充分利用物联网、移动互联网、大数据、近场通讯等技术，研发余泥渣土智能调配运营平台，全面汇集渣土产、需、耗、储、运以及受纳场监测等多源信息，通过渣土调配、堆积体监测、堆填体稳定性分析与预警智能模型对各类信息进行分析挖掘，实现渣土调运优化决策以及受纳场安全运行强化管控。</w:t>
      </w:r>
    </w:p>
    <w:p w14:paraId="06EDFD24" w14:textId="72B1E37D" w:rsidR="00C67E56" w:rsidRPr="00342602" w:rsidRDefault="007E7919" w:rsidP="007E7919">
      <w:pPr>
        <w:pStyle w:val="aff5"/>
      </w:pPr>
      <w:bookmarkStart w:id="455" w:name="_Toc47740797"/>
      <w:r>
        <w:t>2.1.2</w:t>
      </w:r>
      <w:r>
        <w:tab/>
      </w:r>
      <w:r w:rsidR="00C67E56" w:rsidRPr="00342602">
        <w:rPr>
          <w:rFonts w:hint="eastAsia"/>
        </w:rPr>
        <w:t>余泥渣土绿色环保处置及资源化产品现场实施</w:t>
      </w:r>
      <w:bookmarkEnd w:id="455"/>
    </w:p>
    <w:p w14:paraId="7314F078" w14:textId="77777777" w:rsidR="00C67E56" w:rsidRPr="00342602" w:rsidRDefault="00C67E56" w:rsidP="007E7919">
      <w:pPr>
        <w:pStyle w:val="aff7"/>
      </w:pPr>
      <w:r w:rsidRPr="00342602">
        <w:rPr>
          <w:rFonts w:hint="eastAsia"/>
        </w:rPr>
        <w:t>(</w:t>
      </w:r>
      <w:r w:rsidRPr="00342602">
        <w:t>1)</w:t>
      </w:r>
      <w:r w:rsidRPr="00342602">
        <w:rPr>
          <w:rFonts w:hint="eastAsia"/>
        </w:rPr>
        <w:t>新型镁基胶凝材料安全处置余泥宏观效果与微观机理</w:t>
      </w:r>
    </w:p>
    <w:p w14:paraId="055A13BF" w14:textId="77777777" w:rsidR="00C67E56" w:rsidRPr="00342602" w:rsidRDefault="00C67E56" w:rsidP="006370F5">
      <w:pPr>
        <w:pStyle w:val="af3"/>
        <w:spacing w:before="156" w:after="156"/>
        <w:ind w:firstLine="480"/>
      </w:pPr>
      <w:r w:rsidRPr="00342602">
        <w:rPr>
          <w:rFonts w:hint="eastAsia"/>
        </w:rPr>
        <w:t>针对高含水率工程泥浆，开展基于镁基胶凝材料的环保可持续早强固化剂固稳泥浆试验研究；通过引入矿渣、粉煤灰、磷石膏等进行正交试验，探究各组分之间最佳掺配比例，结合微观试验探究各组分之间化学反应过程，揭示固化剂处理高含水率泥浆、淤泥的晶相分布、孔隙结构及微观形态变化规律，满足后续进行资源化利用所需的工程性能要求。</w:t>
      </w:r>
    </w:p>
    <w:p w14:paraId="6BB44C71" w14:textId="77777777" w:rsidR="00C67E56" w:rsidRPr="00342602" w:rsidRDefault="00C67E56" w:rsidP="007E7919">
      <w:pPr>
        <w:pStyle w:val="aff7"/>
      </w:pPr>
      <w:r w:rsidRPr="00342602">
        <w:t>(2)</w:t>
      </w:r>
      <w:r w:rsidRPr="00342602">
        <w:rPr>
          <w:rFonts w:hint="eastAsia"/>
        </w:rPr>
        <w:t>复杂环境下改良渣土工程服役性能与机制</w:t>
      </w:r>
    </w:p>
    <w:p w14:paraId="7EE584E1" w14:textId="77777777" w:rsidR="00C67E56" w:rsidRPr="00342602" w:rsidRDefault="00C67E56" w:rsidP="006370F5">
      <w:pPr>
        <w:pStyle w:val="af3"/>
        <w:spacing w:before="156" w:after="156"/>
        <w:ind w:firstLine="480"/>
      </w:pPr>
      <w:r w:rsidRPr="00342602">
        <w:rPr>
          <w:rFonts w:hint="eastAsia"/>
        </w:rPr>
        <w:t>通过渣土中掺入石化组分的室内和现场试验，破坏土体颗粒表面水膜、实现深度失水，进而通过激发组分配比试验，改变空隙溶液</w:t>
      </w:r>
      <w:r w:rsidRPr="00342602">
        <w:rPr>
          <w:rFonts w:hint="eastAsia"/>
        </w:rPr>
        <w:t>pH</w:t>
      </w:r>
      <w:r w:rsidRPr="00342602">
        <w:rPr>
          <w:rFonts w:hint="eastAsia"/>
        </w:rPr>
        <w:t>、实现水分转化并利</w:t>
      </w:r>
      <w:r w:rsidRPr="00342602">
        <w:rPr>
          <w:rFonts w:hint="eastAsia"/>
        </w:rPr>
        <w:lastRenderedPageBreak/>
        <w:t>于活化土颗粒；进一步引入粉体外加剂，提供活化载体，提高土体强度、密度、压实度和耐久性等综合性能，结合冻融循环、腐蚀环境等试验，构建渣土高效强化的固稳体系。</w:t>
      </w:r>
    </w:p>
    <w:p w14:paraId="4627B96D" w14:textId="030552C5" w:rsidR="00C67E56" w:rsidRPr="00342602" w:rsidRDefault="007E7919" w:rsidP="007E7919">
      <w:pPr>
        <w:pStyle w:val="aff5"/>
      </w:pPr>
      <w:bookmarkStart w:id="456" w:name="_Toc47740798"/>
      <w:r>
        <w:t>2.1.3</w:t>
      </w:r>
      <w:r>
        <w:tab/>
      </w:r>
      <w:r w:rsidR="00C67E56" w:rsidRPr="00342602">
        <w:rPr>
          <w:rFonts w:hint="eastAsia"/>
        </w:rPr>
        <w:t>大型余泥渣土受纳场全生命周期标准体系及安全保障机制研究</w:t>
      </w:r>
      <w:bookmarkEnd w:id="456"/>
    </w:p>
    <w:p w14:paraId="7D017704" w14:textId="77777777" w:rsidR="00C67E56" w:rsidRPr="00342602" w:rsidRDefault="00C67E56" w:rsidP="007E7919">
      <w:pPr>
        <w:pStyle w:val="aff7"/>
      </w:pPr>
      <w:r w:rsidRPr="00342602">
        <w:t>(1)</w:t>
      </w:r>
      <w:r w:rsidRPr="00342602">
        <w:rPr>
          <w:rFonts w:hint="eastAsia"/>
        </w:rPr>
        <w:t>大容量余泥渣土受纳场安全性态演化机理及稳定方法研究</w:t>
      </w:r>
    </w:p>
    <w:p w14:paraId="3C3FCE49" w14:textId="77777777" w:rsidR="00C67E56" w:rsidRPr="00342602" w:rsidRDefault="00C67E56" w:rsidP="006370F5">
      <w:pPr>
        <w:pStyle w:val="af3"/>
        <w:spacing w:before="156" w:after="156"/>
        <w:ind w:firstLine="480"/>
        <w:rPr>
          <w:b/>
          <w:bCs/>
        </w:rPr>
      </w:pPr>
      <w:r w:rsidRPr="00342602">
        <w:rPr>
          <w:rFonts w:hint="eastAsia"/>
        </w:rPr>
        <w:t>系统开展典型余泥渣土试样的三轴、直剪等强度试验及不同应力水平下湿化、长期强度等试验，构建典型余泥渣土力学参数集；建立反映受纳场堆置形态、渣土分区、渣土分期、渣土物理力学性质、水文地质结构等滑坡控制性条件的数值分析模型，分析动态加载、暴雨入渗条件下受纳场边坡安全性态变化过程的宏观、细观机理，引入能考虑材料非均一性的</w:t>
      </w:r>
      <w:r w:rsidRPr="00342602">
        <w:t>随机有限元法对</w:t>
      </w:r>
      <w:r w:rsidRPr="00342602">
        <w:rPr>
          <w:rFonts w:hint="eastAsia"/>
        </w:rPr>
        <w:t>受纳场</w:t>
      </w:r>
      <w:r w:rsidRPr="00342602">
        <w:t>的</w:t>
      </w:r>
      <w:r w:rsidRPr="00342602">
        <w:rPr>
          <w:rFonts w:hint="eastAsia"/>
        </w:rPr>
        <w:t>安全性态</w:t>
      </w:r>
      <w:r w:rsidRPr="00342602">
        <w:t>进行分析</w:t>
      </w:r>
      <w:r w:rsidRPr="00342602">
        <w:rPr>
          <w:rFonts w:hint="eastAsia"/>
        </w:rPr>
        <w:t>，推求受纳场长期稳定的控制性因素。</w:t>
      </w:r>
    </w:p>
    <w:p w14:paraId="76D9ADD8" w14:textId="77777777" w:rsidR="00C67E56" w:rsidRPr="00342602" w:rsidRDefault="00C67E56" w:rsidP="007E7919">
      <w:pPr>
        <w:pStyle w:val="aff7"/>
      </w:pPr>
      <w:r w:rsidRPr="00342602">
        <w:rPr>
          <w:rFonts w:hint="eastAsia"/>
        </w:rPr>
        <w:t>(</w:t>
      </w:r>
      <w:r w:rsidRPr="00342602">
        <w:t>2)</w:t>
      </w:r>
      <w:r w:rsidRPr="00342602">
        <w:rPr>
          <w:rFonts w:hint="eastAsia"/>
        </w:rPr>
        <w:t>大容量渣土余泥受纳场全生命</w:t>
      </w:r>
      <w:r w:rsidRPr="00342602">
        <w:t>周期</w:t>
      </w:r>
      <w:r w:rsidRPr="00342602">
        <w:rPr>
          <w:rFonts w:hint="eastAsia"/>
        </w:rPr>
        <w:t>安全保障措施</w:t>
      </w:r>
    </w:p>
    <w:p w14:paraId="4C3DD594" w14:textId="31CE0F34" w:rsidR="00C67E56" w:rsidRPr="00342602" w:rsidRDefault="00F3063F" w:rsidP="00D8250B">
      <w:pPr>
        <w:pStyle w:val="af3"/>
        <w:spacing w:before="156" w:after="156"/>
        <w:ind w:firstLine="480"/>
        <w:rPr>
          <w:b/>
        </w:rPr>
      </w:pPr>
      <w:r w:rsidRPr="00342602">
        <w:rPr>
          <w:rFonts w:hint="eastAsia"/>
        </w:rPr>
        <w:t>通过构建受纳场选址、体型布置设计控制</w:t>
      </w:r>
      <w:r w:rsidRPr="00342602">
        <w:rPr>
          <w:rFonts w:hint="eastAsia"/>
        </w:rPr>
        <w:t>-</w:t>
      </w:r>
      <w:r w:rsidRPr="00342602">
        <w:rPr>
          <w:rFonts w:hint="eastAsia"/>
        </w:rPr>
        <w:t>基于物联网技术的渣土堆填过程控制</w:t>
      </w:r>
      <w:r w:rsidRPr="00342602">
        <w:rPr>
          <w:rFonts w:hint="eastAsia"/>
        </w:rPr>
        <w:t>-</w:t>
      </w:r>
      <w:r w:rsidRPr="00342602">
        <w:rPr>
          <w:rFonts w:hint="eastAsia"/>
        </w:rPr>
        <w:t>长期观测与预警机制研究的受纳场全生命周期安全保障措施，从受纳场形体结构、渣料性质、实时监控等方面全过程控制受纳场安全，多维度消除受纳场隐患，进而编制余泥渣土受纳场建设与运行技术指南等相关规程、规范等。</w:t>
      </w:r>
      <w:bookmarkEnd w:id="452"/>
    </w:p>
    <w:p w14:paraId="16A98003" w14:textId="478DFC46" w:rsidR="00C67E56" w:rsidRPr="00342602" w:rsidRDefault="007E7919" w:rsidP="007E7919">
      <w:pPr>
        <w:pStyle w:val="aff5"/>
      </w:pPr>
      <w:bookmarkStart w:id="457" w:name="_Toc47740799"/>
      <w:r>
        <w:t>2.1.4</w:t>
      </w:r>
      <w:r>
        <w:tab/>
      </w:r>
      <w:r w:rsidR="00F3063F" w:rsidRPr="00342602">
        <w:rPr>
          <w:rFonts w:hint="eastAsia"/>
        </w:rPr>
        <w:t>技术应用与工程示范</w:t>
      </w:r>
      <w:bookmarkEnd w:id="457"/>
    </w:p>
    <w:p w14:paraId="51061BA4" w14:textId="2E9B063D" w:rsidR="00F3063F" w:rsidRPr="00342602" w:rsidRDefault="00F3063F" w:rsidP="005344B3">
      <w:pPr>
        <w:pStyle w:val="af3"/>
        <w:spacing w:before="156" w:after="156"/>
        <w:ind w:firstLine="480"/>
      </w:pPr>
      <w:r w:rsidRPr="00FC20AB">
        <w:rPr>
          <w:bCs/>
        </w:rPr>
        <w:t>(1)</w:t>
      </w:r>
      <w:r w:rsidR="003A1ED6" w:rsidRPr="00FC20AB">
        <w:rPr>
          <w:bCs/>
        </w:rPr>
        <w:t xml:space="preserve"> </w:t>
      </w:r>
      <w:r w:rsidRPr="00D26BEA">
        <w:rPr>
          <w:rFonts w:hint="eastAsia"/>
          <w:bCs/>
        </w:rPr>
        <w:t>拟率先将</w:t>
      </w:r>
      <w:r w:rsidR="00FF680A" w:rsidRPr="00D26BEA">
        <w:rPr>
          <w:rFonts w:hint="eastAsia"/>
          <w:bCs/>
        </w:rPr>
        <w:t>余泥</w:t>
      </w:r>
      <w:r w:rsidR="00FF680A" w:rsidRPr="00D26BEA">
        <w:rPr>
          <w:bCs/>
        </w:rPr>
        <w:t>渣土智</w:t>
      </w:r>
      <w:r w:rsidR="00FF680A" w:rsidRPr="00D26BEA">
        <w:rPr>
          <w:rFonts w:hint="eastAsia"/>
          <w:bCs/>
        </w:rPr>
        <w:t>能调配</w:t>
      </w:r>
      <w:r w:rsidR="00FF680A" w:rsidRPr="00D26BEA">
        <w:rPr>
          <w:bCs/>
        </w:rPr>
        <w:t>运营系统</w:t>
      </w:r>
      <w:r w:rsidRPr="00D26BEA">
        <w:rPr>
          <w:rFonts w:hint="eastAsia"/>
          <w:bCs/>
        </w:rPr>
        <w:t>在杭州市及周边之江路、北支江、阳陂湖、丰收湖、大峃镇龙川</w:t>
      </w:r>
      <w:r w:rsidRPr="00D26BEA">
        <w:rPr>
          <w:rFonts w:hint="eastAsia"/>
          <w:bCs/>
        </w:rPr>
        <w:t>B</w:t>
      </w:r>
      <w:r w:rsidRPr="00D26BEA">
        <w:rPr>
          <w:rFonts w:hint="eastAsia"/>
          <w:bCs/>
        </w:rPr>
        <w:t>地块安置小区、</w:t>
      </w:r>
      <w:r w:rsidRPr="00342602">
        <w:rPr>
          <w:rFonts w:hint="eastAsia"/>
        </w:rPr>
        <w:t>拱墅区上塘单元</w:t>
      </w:r>
      <w:r w:rsidRPr="00342602">
        <w:t>FG04-R21-03</w:t>
      </w:r>
      <w:r w:rsidRPr="00342602">
        <w:rPr>
          <w:rFonts w:hint="eastAsia"/>
        </w:rPr>
        <w:t>地块农转居、杭州至临安城际铁路工程等项目进行测试及试运行，检验渣土台账、智能调运受纳场安全管控等功能的适用性及合理性。</w:t>
      </w:r>
    </w:p>
    <w:p w14:paraId="725F3ED0" w14:textId="77777777" w:rsidR="00F3063F" w:rsidRPr="00342602" w:rsidRDefault="00F3063F" w:rsidP="00F3063F">
      <w:pPr>
        <w:pStyle w:val="af3"/>
        <w:spacing w:before="156" w:after="156"/>
        <w:ind w:firstLine="480"/>
      </w:pPr>
      <w:r w:rsidRPr="00342602">
        <w:t>(2)</w:t>
      </w:r>
      <w:r w:rsidRPr="00342602">
        <w:rPr>
          <w:rFonts w:hint="eastAsia"/>
        </w:rPr>
        <w:t xml:space="preserve"> </w:t>
      </w:r>
      <w:r w:rsidRPr="00342602">
        <w:rPr>
          <w:rFonts w:hint="eastAsia"/>
        </w:rPr>
        <w:t>以之江路输水管廊及道路提升工程、瑞安市东新产城汀田小微园（二期）建设工程为试点，</w:t>
      </w:r>
      <w:r w:rsidR="004079B7" w:rsidRPr="00342602">
        <w:rPr>
          <w:rFonts w:hint="eastAsia"/>
        </w:rPr>
        <w:t>拟</w:t>
      </w:r>
      <w:r w:rsidRPr="00342602">
        <w:rPr>
          <w:rFonts w:hint="eastAsia"/>
        </w:rPr>
        <w:t>采用本项目余泥固化、渣土新型石化剂等技术进行机械脱水后的泥饼固化、石化，将固化后的初级资源化产品进行道路填筑、基坑回填</w:t>
      </w:r>
      <w:r w:rsidR="004079B7" w:rsidRPr="00342602">
        <w:rPr>
          <w:rFonts w:hint="eastAsia"/>
        </w:rPr>
        <w:t>、河道</w:t>
      </w:r>
      <w:r w:rsidR="004079B7" w:rsidRPr="00342602">
        <w:t>堤防</w:t>
      </w:r>
      <w:r w:rsidR="004079B7" w:rsidRPr="00342602">
        <w:rPr>
          <w:rFonts w:hint="eastAsia"/>
        </w:rPr>
        <w:t>、</w:t>
      </w:r>
      <w:r w:rsidR="004079B7" w:rsidRPr="00342602">
        <w:t>固</w:t>
      </w:r>
      <w:r w:rsidR="004079B7" w:rsidRPr="00342602">
        <w:rPr>
          <w:rFonts w:hint="eastAsia"/>
        </w:rPr>
        <w:t>坡</w:t>
      </w:r>
      <w:r w:rsidR="004079B7" w:rsidRPr="00342602">
        <w:t>护坡</w:t>
      </w:r>
      <w:r w:rsidRPr="00342602">
        <w:rPr>
          <w:rFonts w:hint="eastAsia"/>
        </w:rPr>
        <w:t>等</w:t>
      </w:r>
      <w:r w:rsidR="004079B7" w:rsidRPr="00342602">
        <w:rPr>
          <w:rFonts w:hint="eastAsia"/>
        </w:rPr>
        <w:t>方面</w:t>
      </w:r>
      <w:r w:rsidR="004079B7" w:rsidRPr="00342602">
        <w:t>进行二次</w:t>
      </w:r>
      <w:r w:rsidRPr="00342602">
        <w:rPr>
          <w:rFonts w:hint="eastAsia"/>
        </w:rPr>
        <w:t>利用。</w:t>
      </w:r>
    </w:p>
    <w:p w14:paraId="4AF9A267" w14:textId="1127E305" w:rsidR="00C67E56" w:rsidRPr="00342602" w:rsidRDefault="00E127A0" w:rsidP="005344B3">
      <w:pPr>
        <w:pStyle w:val="af3"/>
        <w:spacing w:before="156" w:after="156"/>
        <w:ind w:firstLine="480"/>
        <w:rPr>
          <w:b/>
        </w:rPr>
      </w:pPr>
      <w:r>
        <w:rPr>
          <w:rFonts w:hint="eastAsia"/>
        </w:rPr>
        <w:t>(</w:t>
      </w:r>
      <w:r>
        <w:t xml:space="preserve">3) </w:t>
      </w:r>
      <w:r w:rsidR="00F3063F" w:rsidRPr="00342602">
        <w:rPr>
          <w:rFonts w:hint="eastAsia"/>
        </w:rPr>
        <w:t>拟采用本项目非均一余泥渣土力学参数试验方法、大容量余泥渣土受纳场滑坡机理研究、大容量渣土余泥受纳场全生命</w:t>
      </w:r>
      <w:r w:rsidR="00F3063F" w:rsidRPr="00342602">
        <w:t>周期</w:t>
      </w:r>
      <w:r w:rsidR="00F3063F" w:rsidRPr="00342602">
        <w:rPr>
          <w:rFonts w:hint="eastAsia"/>
        </w:rPr>
        <w:t>安全保障</w:t>
      </w:r>
      <w:r w:rsidR="004079B7" w:rsidRPr="00342602">
        <w:rPr>
          <w:rFonts w:hint="eastAsia"/>
        </w:rPr>
        <w:t>技术</w:t>
      </w:r>
      <w:r w:rsidR="00F3063F" w:rsidRPr="00342602">
        <w:rPr>
          <w:rFonts w:hint="eastAsia"/>
        </w:rPr>
        <w:t>对临平西大门</w:t>
      </w:r>
      <w:r w:rsidR="00F3063F" w:rsidRPr="00342602">
        <w:rPr>
          <w:rFonts w:hint="eastAsia"/>
        </w:rPr>
        <w:lastRenderedPageBreak/>
        <w:t>综合整治工程佛日坞</w:t>
      </w:r>
      <w:r w:rsidR="00F3063F" w:rsidRPr="00342602">
        <w:rPr>
          <w:rFonts w:hint="eastAsia"/>
        </w:rPr>
        <w:t>1</w:t>
      </w:r>
      <w:r w:rsidR="00F3063F" w:rsidRPr="00342602">
        <w:rPr>
          <w:rFonts w:hint="eastAsia"/>
          <w:vertAlign w:val="superscript"/>
        </w:rPr>
        <w:t>#</w:t>
      </w:r>
      <w:r w:rsidR="00F3063F" w:rsidRPr="00342602">
        <w:rPr>
          <w:rFonts w:hint="eastAsia"/>
        </w:rPr>
        <w:t>、</w:t>
      </w:r>
      <w:r w:rsidR="00F3063F" w:rsidRPr="00342602">
        <w:rPr>
          <w:rFonts w:hint="eastAsia"/>
        </w:rPr>
        <w:t>2</w:t>
      </w:r>
      <w:r w:rsidR="00F3063F" w:rsidRPr="00342602">
        <w:rPr>
          <w:rFonts w:hint="eastAsia"/>
          <w:vertAlign w:val="superscript"/>
        </w:rPr>
        <w:t>#</w:t>
      </w:r>
      <w:r w:rsidR="004079B7" w:rsidRPr="00342602">
        <w:rPr>
          <w:rFonts w:hint="eastAsia"/>
        </w:rPr>
        <w:t>受纳场安全</w:t>
      </w:r>
      <w:r w:rsidR="004079B7" w:rsidRPr="00342602">
        <w:t>运行</w:t>
      </w:r>
      <w:r w:rsidR="00F3063F" w:rsidRPr="00342602">
        <w:rPr>
          <w:rFonts w:hint="eastAsia"/>
        </w:rPr>
        <w:t>进行系统性研究</w:t>
      </w:r>
      <w:r w:rsidR="004079B7" w:rsidRPr="00342602">
        <w:rPr>
          <w:rFonts w:hint="eastAsia"/>
        </w:rPr>
        <w:t>及</w:t>
      </w:r>
      <w:r w:rsidR="00F3063F" w:rsidRPr="00342602">
        <w:rPr>
          <w:rFonts w:hint="eastAsia"/>
        </w:rPr>
        <w:t>长期观测。</w:t>
      </w:r>
    </w:p>
    <w:p w14:paraId="09316873" w14:textId="77777777" w:rsidR="00DF012D" w:rsidRPr="00342602" w:rsidRDefault="00DF012D" w:rsidP="005344B3">
      <w:pPr>
        <w:pStyle w:val="aff3"/>
        <w:spacing w:after="156"/>
      </w:pPr>
      <w:bookmarkStart w:id="458" w:name="_Toc47740800"/>
      <w:bookmarkStart w:id="459" w:name="_Hlk46567348"/>
      <w:bookmarkEnd w:id="453"/>
      <w:r w:rsidRPr="00342602">
        <w:rPr>
          <w:rFonts w:hint="eastAsia"/>
        </w:rPr>
        <w:t>2</w:t>
      </w:r>
      <w:r w:rsidRPr="00342602">
        <w:t xml:space="preserve">.2  </w:t>
      </w:r>
      <w:r w:rsidRPr="00342602">
        <w:t>技术关键</w:t>
      </w:r>
      <w:bookmarkEnd w:id="458"/>
    </w:p>
    <w:p w14:paraId="4780AD36" w14:textId="3E24AE3E" w:rsidR="007E57FC" w:rsidRPr="00342602" w:rsidRDefault="00E127A0" w:rsidP="005344B3">
      <w:pPr>
        <w:pStyle w:val="af3"/>
        <w:spacing w:before="156" w:after="156"/>
        <w:ind w:firstLine="480"/>
      </w:pPr>
      <w:bookmarkStart w:id="460" w:name="_Hlk46567363"/>
      <w:bookmarkEnd w:id="459"/>
      <w:r>
        <w:t xml:space="preserve">(1) </w:t>
      </w:r>
      <w:r w:rsidR="007E57FC" w:rsidRPr="00342602">
        <w:rPr>
          <w:rFonts w:hint="eastAsia"/>
        </w:rPr>
        <w:t>针对缺乏统筹与大数据台账机制，产生和受纳信息不对称、不及时等问题，开发一套跨项目的余泥渣土处置的智能化运筹平台，该平台预期在核心算法、平台开发等方面取得软件著作权，并在结题前实现工程余泥渣土调配应用。</w:t>
      </w:r>
    </w:p>
    <w:p w14:paraId="2E81DB9E" w14:textId="4E2FA159" w:rsidR="007E57FC" w:rsidRPr="00342602" w:rsidRDefault="00E127A0" w:rsidP="005344B3">
      <w:pPr>
        <w:pStyle w:val="af3"/>
        <w:spacing w:before="156" w:after="156"/>
        <w:ind w:firstLine="480"/>
      </w:pPr>
      <w:r>
        <w:t xml:space="preserve">(2) </w:t>
      </w:r>
      <w:r w:rsidR="007E57FC" w:rsidRPr="00342602">
        <w:rPr>
          <w:rFonts w:hint="eastAsia"/>
        </w:rPr>
        <w:t>针对目前余泥渣土资源化利用程度低，应用场景范围小等问题，</w:t>
      </w:r>
      <w:r w:rsidR="00D26BEA">
        <w:rPr>
          <w:rFonts w:hint="eastAsia"/>
        </w:rPr>
        <w:t>各</w:t>
      </w:r>
      <w:r w:rsidR="007E57FC" w:rsidRPr="00342602">
        <w:rPr>
          <w:rFonts w:hint="eastAsia"/>
        </w:rPr>
        <w:t>研发一套基于镁基胶凝材料与矿渣等工业副产物的余泥固化剂及早强耐久的新型渣土石化剂配方，该配方预期在制备方法、应用方法等方面取得专利权，并在结题前实现在基坑与路基填筑、护坡等工程实现应用。</w:t>
      </w:r>
    </w:p>
    <w:p w14:paraId="582A60E9" w14:textId="781A5200" w:rsidR="00DF012D" w:rsidRPr="00342602" w:rsidRDefault="00E127A0" w:rsidP="005344B3">
      <w:pPr>
        <w:pStyle w:val="af3"/>
        <w:spacing w:before="156" w:after="156"/>
        <w:ind w:firstLine="480"/>
      </w:pPr>
      <w:r>
        <w:t xml:space="preserve">(3) </w:t>
      </w:r>
      <w:r w:rsidR="007E57FC" w:rsidRPr="00342602">
        <w:rPr>
          <w:rFonts w:hint="eastAsia"/>
        </w:rPr>
        <w:t>针对大型城市余泥渣土受纳场安全隐患大、破坏能力强等问题，试验汇集典型的余泥渣土物理力学参数集，采用随机有限元、安全监测等手段预测受纳场安全性态演化规律，提供受纳场设计及预警方法，于结题前将试验方法、设计原则、安全监测及预警等方面纳入地方规范，并实现受纳场运行的工程应用。</w:t>
      </w:r>
      <w:bookmarkEnd w:id="460"/>
    </w:p>
    <w:p w14:paraId="6CD4A5AE" w14:textId="77777777" w:rsidR="00DF012D" w:rsidRPr="00342602" w:rsidRDefault="00DF012D" w:rsidP="005344B3">
      <w:pPr>
        <w:pStyle w:val="aff3"/>
        <w:spacing w:after="156"/>
      </w:pPr>
      <w:bookmarkStart w:id="461" w:name="_Toc47740801"/>
      <w:bookmarkStart w:id="462" w:name="_Hlk46567388"/>
      <w:r w:rsidRPr="00342602">
        <w:rPr>
          <w:rFonts w:hint="eastAsia"/>
        </w:rPr>
        <w:t>2</w:t>
      </w:r>
      <w:r w:rsidRPr="00342602">
        <w:t xml:space="preserve">.3  </w:t>
      </w:r>
      <w:r w:rsidRPr="00342602">
        <w:rPr>
          <w:rFonts w:hint="eastAsia"/>
        </w:rPr>
        <w:t>主要技术创新点</w:t>
      </w:r>
      <w:bookmarkEnd w:id="461"/>
    </w:p>
    <w:p w14:paraId="34E4F8A7" w14:textId="48E83929" w:rsidR="007E57FC" w:rsidRPr="00342602" w:rsidRDefault="00E127A0" w:rsidP="005344B3">
      <w:pPr>
        <w:pStyle w:val="af3"/>
        <w:spacing w:before="156" w:after="156"/>
        <w:ind w:firstLine="480"/>
      </w:pPr>
      <w:bookmarkStart w:id="463" w:name="_Hlk46567404"/>
      <w:bookmarkEnd w:id="462"/>
      <w:r>
        <w:t xml:space="preserve">(1) </w:t>
      </w:r>
      <w:r w:rsidR="007E57FC" w:rsidRPr="00342602">
        <w:rPr>
          <w:rFonts w:hint="eastAsia"/>
        </w:rPr>
        <w:t>构建考虑余泥渣土质、量、时、空关系的智能调配系统，依托大数据、物联网、智能算法提供包括总体统筹</w:t>
      </w:r>
      <w:r w:rsidR="007E57FC" w:rsidRPr="00342602">
        <w:rPr>
          <w:rFonts w:hint="eastAsia"/>
        </w:rPr>
        <w:t>-</w:t>
      </w:r>
      <w:r w:rsidR="007E57FC" w:rsidRPr="00342602">
        <w:rPr>
          <w:rFonts w:hint="eastAsia"/>
        </w:rPr>
        <w:t>项目集群优化调配</w:t>
      </w:r>
      <w:r w:rsidR="007E57FC" w:rsidRPr="00342602">
        <w:rPr>
          <w:rFonts w:hint="eastAsia"/>
        </w:rPr>
        <w:t>-</w:t>
      </w:r>
      <w:r w:rsidR="007E57FC" w:rsidRPr="00342602">
        <w:rPr>
          <w:rFonts w:hint="eastAsia"/>
        </w:rPr>
        <w:t>受纳场安全管控的一体化服务平台（关键技术），进一步打破行业壁垒，深挖渣土动态平衡潜能，从项目级、区域级、跨区域级统筹调配实现余泥渣土的减量化。</w:t>
      </w:r>
      <w:r w:rsidR="007E57FC" w:rsidRPr="00342602">
        <w:t xml:space="preserve"> </w:t>
      </w:r>
    </w:p>
    <w:p w14:paraId="4F23DCA2" w14:textId="1E99D161" w:rsidR="007E57FC" w:rsidRPr="00342602" w:rsidRDefault="00E127A0" w:rsidP="005344B3">
      <w:pPr>
        <w:pStyle w:val="af3"/>
        <w:spacing w:before="156" w:after="156"/>
        <w:ind w:firstLine="480"/>
      </w:pPr>
      <w:r>
        <w:t xml:space="preserve">(2) </w:t>
      </w:r>
      <w:r w:rsidR="007E57FC" w:rsidRPr="00342602">
        <w:rPr>
          <w:rFonts w:hint="eastAsia"/>
        </w:rPr>
        <w:t>研发绿色环保的新型镁基胶凝材料余泥固化剂及早强耐久的新型渣土石化剂，实现余泥渣土在路基、堤防等填筑工程中二次利用，拓展余泥渣土资源化利用场景。</w:t>
      </w:r>
    </w:p>
    <w:p w14:paraId="2DD41502" w14:textId="67BE373F" w:rsidR="007E57FC" w:rsidRPr="00342602" w:rsidRDefault="00E127A0" w:rsidP="005344B3">
      <w:pPr>
        <w:pStyle w:val="af3"/>
        <w:spacing w:before="156" w:after="156"/>
        <w:ind w:firstLine="480"/>
        <w:sectPr w:rsidR="007E57FC" w:rsidRPr="00342602">
          <w:pgSz w:w="11906" w:h="16838"/>
          <w:pgMar w:top="1440" w:right="1797" w:bottom="1440" w:left="1797" w:header="851" w:footer="992" w:gutter="0"/>
          <w:cols w:space="720"/>
          <w:docGrid w:type="linesAndChars" w:linePitch="312"/>
        </w:sectPr>
      </w:pPr>
      <w:r>
        <w:rPr>
          <w:rFonts w:hint="eastAsia"/>
        </w:rPr>
        <w:t>(</w:t>
      </w:r>
      <w:r>
        <w:t xml:space="preserve">3) </w:t>
      </w:r>
      <w:r w:rsidR="007E57FC" w:rsidRPr="00342602">
        <w:rPr>
          <w:rFonts w:hint="eastAsia"/>
        </w:rPr>
        <w:t>逐步建立受纳场的典型余泥渣土变形、饱和</w:t>
      </w:r>
      <w:r w:rsidR="007E57FC" w:rsidRPr="00342602">
        <w:rPr>
          <w:rFonts w:hint="eastAsia"/>
        </w:rPr>
        <w:t>-</w:t>
      </w:r>
      <w:r w:rsidR="007E57FC" w:rsidRPr="00342602">
        <w:rPr>
          <w:rFonts w:hint="eastAsia"/>
        </w:rPr>
        <w:t>非饱和强度、长期强度等岩土力学参数集，采用随机有限元等方法研究多组分、非均一余泥渣土受纳场在动态荷载、暴雨等工况下的力学性态及安全状况演化规律，提出长期观测与预警方法，保障受纳场长期无害化安全运行。</w:t>
      </w:r>
      <w:bookmarkEnd w:id="451"/>
    </w:p>
    <w:p w14:paraId="3DD16CEA" w14:textId="075A5551" w:rsidR="00DF012D" w:rsidRPr="00342602" w:rsidRDefault="00DF012D" w:rsidP="00342602">
      <w:pPr>
        <w:pStyle w:val="aff1"/>
      </w:pPr>
      <w:bookmarkStart w:id="464" w:name="_Hlk46567436"/>
      <w:bookmarkStart w:id="465" w:name="_Toc47740802"/>
      <w:bookmarkEnd w:id="463"/>
      <w:r w:rsidRPr="00342602">
        <w:rPr>
          <w:rFonts w:hint="eastAsia"/>
        </w:rPr>
        <w:lastRenderedPageBreak/>
        <w:t>三、</w:t>
      </w:r>
      <w:r w:rsidRPr="00342602">
        <w:t>项目预期目标</w:t>
      </w:r>
      <w:bookmarkEnd w:id="464"/>
      <w:bookmarkEnd w:id="465"/>
    </w:p>
    <w:p w14:paraId="264C134B" w14:textId="77777777" w:rsidR="00DF012D" w:rsidRPr="00E127A0" w:rsidRDefault="00DF012D" w:rsidP="00E127A0">
      <w:pPr>
        <w:pStyle w:val="aff3"/>
        <w:spacing w:after="156"/>
      </w:pPr>
      <w:bookmarkStart w:id="466" w:name="_Toc47740803"/>
      <w:bookmarkStart w:id="467" w:name="_Hlk46567504"/>
      <w:r w:rsidRPr="00342602">
        <w:rPr>
          <w:rFonts w:hint="eastAsia"/>
        </w:rPr>
        <w:t>3</w:t>
      </w:r>
      <w:r w:rsidRPr="00342602">
        <w:t xml:space="preserve">.1  </w:t>
      </w:r>
      <w:r w:rsidRPr="00342602">
        <w:t>主要技术经济指标</w:t>
      </w:r>
      <w:bookmarkEnd w:id="466"/>
    </w:p>
    <w:p w14:paraId="4F8CE642" w14:textId="7C42B71B" w:rsidR="007E57FC" w:rsidRPr="00FC20AB" w:rsidRDefault="007E57FC" w:rsidP="00FC20AB">
      <w:pPr>
        <w:pStyle w:val="af3"/>
        <w:spacing w:before="156" w:after="156"/>
        <w:ind w:firstLine="480"/>
      </w:pPr>
      <w:r w:rsidRPr="00FC20AB">
        <w:rPr>
          <w:rFonts w:hint="eastAsia"/>
        </w:rPr>
        <w:t>(</w:t>
      </w:r>
      <w:r w:rsidRPr="00FC20AB">
        <w:t>1)</w:t>
      </w:r>
      <w:r w:rsidR="00FC20AB">
        <w:t xml:space="preserve"> </w:t>
      </w:r>
      <w:r w:rsidRPr="00FC20AB">
        <w:rPr>
          <w:rFonts w:hint="eastAsia"/>
        </w:rPr>
        <w:t>构建考虑余泥渣土质、量、时、空关系的智能调配模型，提出余泥渣土环保、经济、合理的智能化调配工程技术方案。</w:t>
      </w:r>
    </w:p>
    <w:p w14:paraId="6B6A4CCA" w14:textId="267772B5" w:rsidR="007E57FC" w:rsidRPr="00FC20AB" w:rsidRDefault="007E57FC" w:rsidP="00FC20AB">
      <w:pPr>
        <w:pStyle w:val="af3"/>
        <w:spacing w:before="156" w:after="156"/>
        <w:ind w:firstLine="480"/>
      </w:pPr>
      <w:r w:rsidRPr="00FC20AB">
        <w:rPr>
          <w:rFonts w:hint="eastAsia"/>
        </w:rPr>
        <w:t>(</w:t>
      </w:r>
      <w:r w:rsidRPr="00FC20AB">
        <w:t>2)</w:t>
      </w:r>
      <w:r w:rsidR="00FC20AB">
        <w:t xml:space="preserve"> </w:t>
      </w:r>
      <w:r w:rsidRPr="00FC20AB">
        <w:rPr>
          <w:rFonts w:hint="eastAsia"/>
        </w:rPr>
        <w:t>形成</w:t>
      </w:r>
      <w:r w:rsidRPr="00FC20AB">
        <w:rPr>
          <w:rFonts w:hint="eastAsia"/>
        </w:rPr>
        <w:t>1</w:t>
      </w:r>
      <w:r w:rsidRPr="00FC20AB">
        <w:rPr>
          <w:rFonts w:hint="eastAsia"/>
        </w:rPr>
        <w:t>套余泥渣土智能化运筹平台，该平台具备跨项目渣土优化统筹与调配能力，初步可实现</w:t>
      </w:r>
      <w:r w:rsidRPr="00FC20AB">
        <w:rPr>
          <w:rFonts w:hint="eastAsia"/>
        </w:rPr>
        <w:t>1</w:t>
      </w:r>
      <w:r w:rsidRPr="00FC20AB">
        <w:t>0</w:t>
      </w:r>
      <w:r w:rsidRPr="00FC20AB">
        <w:rPr>
          <w:rFonts w:hint="eastAsia"/>
        </w:rPr>
        <w:t>个或以上项目的联动调度及渣土动态平衡功能，余泥渣土自平衡能力提高</w:t>
      </w:r>
      <w:r w:rsidRPr="00FC20AB">
        <w:rPr>
          <w:rFonts w:hint="eastAsia"/>
        </w:rPr>
        <w:t>1</w:t>
      </w:r>
      <w:r w:rsidRPr="00FC20AB">
        <w:t>0</w:t>
      </w:r>
      <w:r w:rsidRPr="00FC20AB">
        <w:rPr>
          <w:rFonts w:hint="eastAsia"/>
        </w:rPr>
        <w:t>%</w:t>
      </w:r>
      <w:r w:rsidRPr="00FC20AB">
        <w:rPr>
          <w:rFonts w:hint="eastAsia"/>
        </w:rPr>
        <w:t>，平台预留接口，保障平台可纳入政府或其他管理平台。</w:t>
      </w:r>
    </w:p>
    <w:p w14:paraId="6810C0EA" w14:textId="4F7852CF" w:rsidR="007E57FC" w:rsidRPr="00FC20AB" w:rsidRDefault="007E57FC" w:rsidP="00FC20AB">
      <w:pPr>
        <w:pStyle w:val="af3"/>
        <w:spacing w:before="156" w:after="156"/>
        <w:ind w:firstLine="480"/>
      </w:pPr>
      <w:r w:rsidRPr="00FC20AB">
        <w:rPr>
          <w:rFonts w:hint="eastAsia"/>
        </w:rPr>
        <w:t>(</w:t>
      </w:r>
      <w:r w:rsidRPr="00FC20AB">
        <w:t>3)</w:t>
      </w:r>
      <w:r w:rsidR="00FC20AB">
        <w:t xml:space="preserve"> </w:t>
      </w:r>
      <w:r w:rsidRPr="00FC20AB">
        <w:rPr>
          <w:rFonts w:hint="eastAsia"/>
        </w:rPr>
        <w:t>各形成一组高含水率余泥固化剂配方、渣土石化剂配方，确保配方环保无害，综合成本低于现有水泥等常规固化剂</w:t>
      </w:r>
      <w:r w:rsidRPr="00FC20AB">
        <w:t>5</w:t>
      </w:r>
      <w:r w:rsidRPr="00FC20AB">
        <w:rPr>
          <w:rFonts w:hint="eastAsia"/>
        </w:rPr>
        <w:t>%</w:t>
      </w:r>
      <w:r w:rsidRPr="00FC20AB">
        <w:rPr>
          <w:rFonts w:hint="eastAsia"/>
        </w:rPr>
        <w:t>以上；</w:t>
      </w:r>
    </w:p>
    <w:p w14:paraId="65C5C1A0" w14:textId="560DACDC" w:rsidR="007E57FC" w:rsidRPr="00FC20AB" w:rsidRDefault="007E57FC" w:rsidP="00FC20AB">
      <w:pPr>
        <w:pStyle w:val="af3"/>
        <w:spacing w:before="156" w:after="156"/>
        <w:ind w:firstLine="480"/>
      </w:pPr>
      <w:r w:rsidRPr="00FC20AB">
        <w:rPr>
          <w:rFonts w:hint="eastAsia"/>
        </w:rPr>
        <w:t>(</w:t>
      </w:r>
      <w:r w:rsidRPr="00FC20AB">
        <w:t>4)</w:t>
      </w:r>
      <w:r w:rsidR="00FC20AB">
        <w:t xml:space="preserve"> </w:t>
      </w:r>
      <w:r w:rsidRPr="00FC20AB">
        <w:t>通过</w:t>
      </w:r>
      <w:r w:rsidRPr="00FC20AB">
        <w:t>10</w:t>
      </w:r>
      <w:r w:rsidRPr="00FC20AB">
        <w:t>余项工程的</w:t>
      </w:r>
      <w:r w:rsidRPr="00FC20AB">
        <w:rPr>
          <w:rFonts w:hint="eastAsia"/>
        </w:rPr>
        <w:t>余泥渣土</w:t>
      </w:r>
      <w:r w:rsidRPr="00FC20AB">
        <w:t>分类实践与指标归类，建立建筑余泥渣土的分类体系，形成企业级试验与分类标准，服务于相关建设工程实践。</w:t>
      </w:r>
    </w:p>
    <w:p w14:paraId="6EA1F130" w14:textId="65AD4FB5" w:rsidR="007E57FC" w:rsidRPr="00FC20AB" w:rsidRDefault="007E57FC" w:rsidP="00FC20AB">
      <w:pPr>
        <w:pStyle w:val="af3"/>
        <w:spacing w:before="156" w:after="156"/>
        <w:ind w:firstLine="480"/>
      </w:pPr>
      <w:r w:rsidRPr="00FC20AB">
        <w:t>(5)</w:t>
      </w:r>
      <w:r w:rsidR="00FC20AB">
        <w:t xml:space="preserve"> </w:t>
      </w:r>
      <w:r w:rsidRPr="00FC20AB">
        <w:rPr>
          <w:rFonts w:hint="eastAsia"/>
        </w:rPr>
        <w:t>形成一套大型城市余泥渣土受纳场勘测试验、计算分析、结构挡排、安全监控、长期运维的规范化安全保障方法，将相关成果编入地方或行业标准，确保相关方法在</w:t>
      </w:r>
      <w:r w:rsidRPr="00FC20AB">
        <w:rPr>
          <w:rFonts w:hint="eastAsia"/>
        </w:rPr>
        <w:t>2</w:t>
      </w:r>
      <w:r w:rsidRPr="00FC20AB">
        <w:rPr>
          <w:rFonts w:hint="eastAsia"/>
        </w:rPr>
        <w:t>座百万方级受纳场得到应用与检验。</w:t>
      </w:r>
    </w:p>
    <w:p w14:paraId="55AEA503" w14:textId="44D7C026" w:rsidR="007E57FC" w:rsidRPr="00FC20AB" w:rsidRDefault="007E57FC" w:rsidP="00FC20AB">
      <w:pPr>
        <w:pStyle w:val="af3"/>
        <w:spacing w:before="156" w:after="156"/>
        <w:ind w:firstLine="480"/>
      </w:pPr>
      <w:r w:rsidRPr="00FC20AB">
        <w:rPr>
          <w:rFonts w:hint="eastAsia"/>
        </w:rPr>
        <w:t>(</w:t>
      </w:r>
      <w:r w:rsidRPr="00FC20AB">
        <w:t>6)</w:t>
      </w:r>
      <w:r w:rsidR="00FC20AB">
        <w:t xml:space="preserve"> </w:t>
      </w:r>
      <w:r w:rsidRPr="00FC20AB">
        <w:t>研究成果在</w:t>
      </w:r>
      <w:r w:rsidRPr="00FC20AB">
        <w:rPr>
          <w:rFonts w:hint="eastAsia"/>
        </w:rPr>
        <w:t>北支江综合整治工程、江路输水管廊及道路提升工程、阳陂湖生态修复治理项目等</w:t>
      </w:r>
      <w:r w:rsidRPr="00FC20AB">
        <w:t>重点工程项目中示范应用</w:t>
      </w:r>
      <w:r w:rsidRPr="00FC20AB">
        <w:rPr>
          <w:rFonts w:hint="eastAsia"/>
        </w:rPr>
        <w:t>，实现</w:t>
      </w:r>
      <w:r w:rsidRPr="00FC20AB">
        <w:t>500</w:t>
      </w:r>
      <w:r w:rsidRPr="00FC20AB">
        <w:rPr>
          <w:rFonts w:hint="eastAsia"/>
        </w:rPr>
        <w:t>万</w:t>
      </w:r>
      <w:r w:rsidRPr="00FC20AB">
        <w:rPr>
          <w:rFonts w:hint="eastAsia"/>
        </w:rPr>
        <w:t>m</w:t>
      </w:r>
      <w:r w:rsidRPr="00FC20AB">
        <w:t>3</w:t>
      </w:r>
      <w:r w:rsidRPr="00FC20AB">
        <w:rPr>
          <w:rFonts w:hint="eastAsia"/>
        </w:rPr>
        <w:t>以上的余泥渣土智能化运筹、资源化利用等技术实践和工程示范案例</w:t>
      </w:r>
      <w:r w:rsidRPr="00FC20AB">
        <w:t>。</w:t>
      </w:r>
    </w:p>
    <w:p w14:paraId="27FD578E" w14:textId="1DB16BBD" w:rsidR="007E57FC" w:rsidRPr="00342602" w:rsidRDefault="007E57FC" w:rsidP="00FC20AB">
      <w:pPr>
        <w:pStyle w:val="af3"/>
        <w:spacing w:before="156" w:after="156"/>
        <w:ind w:firstLine="480"/>
        <w:rPr>
          <w:rFonts w:eastAsia="楷体_GB2312" w:cs="宋体"/>
          <w:b/>
          <w:sz w:val="28"/>
          <w:szCs w:val="28"/>
        </w:rPr>
      </w:pPr>
      <w:r w:rsidRPr="00FC20AB">
        <w:rPr>
          <w:rFonts w:hint="eastAsia"/>
        </w:rPr>
        <w:t>(</w:t>
      </w:r>
      <w:r w:rsidRPr="00FC20AB">
        <w:t>7)</w:t>
      </w:r>
      <w:r w:rsidR="00FC20AB">
        <w:t xml:space="preserve"> </w:t>
      </w:r>
      <w:r w:rsidR="00D26BEA">
        <w:rPr>
          <w:rFonts w:hint="eastAsia"/>
        </w:rPr>
        <w:t>自主</w:t>
      </w:r>
      <w:r w:rsidRPr="00FC20AB">
        <w:rPr>
          <w:rFonts w:hint="eastAsia"/>
        </w:rPr>
        <w:t>知识产权：申请发明专利或实用新型专利</w:t>
      </w:r>
      <w:r w:rsidRPr="00FC20AB">
        <w:t>5</w:t>
      </w:r>
      <w:r w:rsidRPr="00FC20AB">
        <w:rPr>
          <w:rFonts w:hint="eastAsia"/>
        </w:rPr>
        <w:t>~</w:t>
      </w:r>
      <w:r w:rsidRPr="00FC20AB">
        <w:t>6</w:t>
      </w:r>
      <w:r w:rsidRPr="00FC20AB">
        <w:rPr>
          <w:rFonts w:hint="eastAsia"/>
        </w:rPr>
        <w:t>项以上；申请软件著作权</w:t>
      </w:r>
      <w:r w:rsidRPr="00FC20AB">
        <w:rPr>
          <w:rFonts w:hint="eastAsia"/>
        </w:rPr>
        <w:t>2</w:t>
      </w:r>
      <w:r w:rsidRPr="00FC20AB">
        <w:rPr>
          <w:rFonts w:hint="eastAsia"/>
        </w:rPr>
        <w:t>项以上；发表学术论文</w:t>
      </w:r>
      <w:r w:rsidRPr="00FC20AB">
        <w:rPr>
          <w:rFonts w:hint="eastAsia"/>
        </w:rPr>
        <w:t>4~</w:t>
      </w:r>
      <w:r w:rsidRPr="00FC20AB">
        <w:t>6</w:t>
      </w:r>
      <w:r w:rsidRPr="00FC20AB">
        <w:rPr>
          <w:rFonts w:hint="eastAsia"/>
        </w:rPr>
        <w:t>篇；形成行业或地方技术标准</w:t>
      </w:r>
      <w:r w:rsidRPr="00FC20AB">
        <w:rPr>
          <w:rFonts w:hint="eastAsia"/>
        </w:rPr>
        <w:t>1</w:t>
      </w:r>
      <w:r w:rsidRPr="00FC20AB">
        <w:rPr>
          <w:rFonts w:hint="eastAsia"/>
        </w:rPr>
        <w:t>项；获省部级科技成果奖</w:t>
      </w:r>
      <w:r w:rsidRPr="00FC20AB">
        <w:t>1</w:t>
      </w:r>
      <w:r w:rsidRPr="00FC20AB">
        <w:rPr>
          <w:rFonts w:hint="eastAsia"/>
        </w:rPr>
        <w:t>~</w:t>
      </w:r>
      <w:r w:rsidRPr="00FC20AB">
        <w:t>2</w:t>
      </w:r>
      <w:r w:rsidRPr="00FC20AB">
        <w:rPr>
          <w:rFonts w:hint="eastAsia"/>
        </w:rPr>
        <w:t>项</w:t>
      </w:r>
      <w:r w:rsidR="00FC20AB">
        <w:rPr>
          <w:rFonts w:hint="eastAsia"/>
        </w:rPr>
        <w:t>。</w:t>
      </w:r>
    </w:p>
    <w:p w14:paraId="3D14B8E7" w14:textId="77777777" w:rsidR="004E559E" w:rsidRPr="00342602" w:rsidRDefault="00DF012D" w:rsidP="00C25022">
      <w:pPr>
        <w:pStyle w:val="aff3"/>
        <w:spacing w:after="156"/>
      </w:pPr>
      <w:bookmarkStart w:id="468" w:name="_Toc47740804"/>
      <w:r w:rsidRPr="00342602">
        <w:rPr>
          <w:rFonts w:hint="eastAsia"/>
        </w:rPr>
        <w:t>3</w:t>
      </w:r>
      <w:r w:rsidRPr="00342602">
        <w:t xml:space="preserve">.2  </w:t>
      </w:r>
      <w:r w:rsidRPr="00342602">
        <w:rPr>
          <w:rFonts w:hint="eastAsia"/>
        </w:rPr>
        <w:t>社会效益</w:t>
      </w:r>
      <w:bookmarkEnd w:id="468"/>
    </w:p>
    <w:p w14:paraId="5F065959" w14:textId="77777777" w:rsidR="004E559E" w:rsidRPr="00342602" w:rsidRDefault="004E559E" w:rsidP="00C25022">
      <w:pPr>
        <w:pStyle w:val="af3"/>
        <w:spacing w:before="156" w:after="156"/>
        <w:ind w:firstLine="480"/>
      </w:pPr>
      <w:r w:rsidRPr="00342602">
        <w:rPr>
          <w:rFonts w:hint="eastAsia"/>
        </w:rPr>
        <w:t>城市建设余泥渣土作为各类工程建设废料的混合物，如未加安全处理直接填埋或丢弃，不仅会破坏城市的自然环境，而且会对资源造成巨大浪费。素有“七山一水二分田”的浙江省，随着经济、社会的快速发展，土地狭小、资源紧缺、能源缺乏的矛盾日益突出，可持续发展的目标任务十分艰巨。当前，杭州、宁波、温州等城市逐步难以找到建筑废弃物合适的堆放和消纳场地。</w:t>
      </w:r>
    </w:p>
    <w:p w14:paraId="119E8699" w14:textId="24E274F0" w:rsidR="004E559E" w:rsidRPr="00342602" w:rsidRDefault="004E559E" w:rsidP="00C25022">
      <w:pPr>
        <w:pStyle w:val="af3"/>
        <w:spacing w:before="156" w:after="156"/>
        <w:ind w:firstLine="480"/>
      </w:pPr>
      <w:r w:rsidRPr="00342602">
        <w:rPr>
          <w:rFonts w:hint="eastAsia"/>
        </w:rPr>
        <w:lastRenderedPageBreak/>
        <w:t>因此，浙江省城市建筑余泥渣土处理必须向减量化、</w:t>
      </w:r>
      <w:r w:rsidR="00D26BEA" w:rsidRPr="00342602">
        <w:rPr>
          <w:rFonts w:hint="eastAsia"/>
        </w:rPr>
        <w:t>资源化</w:t>
      </w:r>
      <w:r w:rsidR="00D26BEA">
        <w:rPr>
          <w:rFonts w:hint="eastAsia"/>
        </w:rPr>
        <w:t>、</w:t>
      </w:r>
      <w:r w:rsidRPr="00342602">
        <w:rPr>
          <w:rFonts w:hint="eastAsia"/>
        </w:rPr>
        <w:t>无害化的目标不断迈进，尽快改变传统的“建筑原料—建筑物—建筑废弃物—直接填埋”的线</w:t>
      </w:r>
      <w:r w:rsidRPr="00342602">
        <w:rPr>
          <w:rFonts w:hint="eastAsia"/>
        </w:rPr>
        <w:t xml:space="preserve"> </w:t>
      </w:r>
      <w:r w:rsidRPr="00342602">
        <w:rPr>
          <w:rFonts w:hint="eastAsia"/>
        </w:rPr>
        <w:t>性生产方式，开展建筑废弃物的安全处置创新，向“建筑原料—建筑物—建筑废</w:t>
      </w:r>
      <w:r w:rsidRPr="00342602">
        <w:rPr>
          <w:rFonts w:hint="eastAsia"/>
        </w:rPr>
        <w:t xml:space="preserve"> </w:t>
      </w:r>
      <w:r w:rsidRPr="00342602">
        <w:rPr>
          <w:rFonts w:hint="eastAsia"/>
        </w:rPr>
        <w:t>弃物—再生资源化”的循环生产方式转变，达到“节能、节材、节地和环保型”目标，实现在建筑领域发展的良性循环，既是建筑业可持续发展的必然道路，也是落实党中央、国务院发展循环经济、建设资源节约型和环境友好型社会战略决策的重要措施，符合“生态浙江”建设、“生态文明城市”建设的实际行动。</w:t>
      </w:r>
    </w:p>
    <w:p w14:paraId="099E5834" w14:textId="77777777" w:rsidR="004E559E" w:rsidRPr="00342602" w:rsidRDefault="004E559E" w:rsidP="00C25022">
      <w:pPr>
        <w:pStyle w:val="af3"/>
        <w:spacing w:before="156" w:after="156"/>
        <w:ind w:firstLine="480"/>
      </w:pPr>
      <w:r w:rsidRPr="00342602">
        <w:rPr>
          <w:rFonts w:hint="eastAsia"/>
        </w:rPr>
        <w:t>通过本项目的实施，一方面探索目前城市发展建设进程中产生建筑废弃物出路的有效途径，实现余泥渣土资源化、无害化处置，满足我国社会环保、节能、低排放等可持续发展要求；另一方面探索保护生态环境的有力措施，同时消纳矿渣、硅粉、磷石膏等多种工业废渣，变废为宝，化害为利，实现以废治废的目标。通过余泥渣土资源化、产业化利用，既节约资源、保护环境，又创造价值、带动就业，是“功在当代，利在千秋”造福后人的伟大事业。因此，本项目的实施具有非常显著的社会效益。</w:t>
      </w:r>
    </w:p>
    <w:p w14:paraId="1AAA7459" w14:textId="77777777" w:rsidR="00961F2E" w:rsidRPr="00342602" w:rsidRDefault="00961F2E" w:rsidP="00C25022">
      <w:pPr>
        <w:pStyle w:val="af3"/>
        <w:spacing w:before="156" w:after="156"/>
        <w:ind w:firstLine="480"/>
        <w:rPr>
          <w:kern w:val="2"/>
        </w:rPr>
      </w:pPr>
      <w:r w:rsidRPr="00342602">
        <w:rPr>
          <w:rFonts w:ascii="等线" w:hAnsi="等线" w:hint="eastAsia"/>
          <w:szCs w:val="24"/>
        </w:rPr>
        <w:t>通过本研究有利于实现余泥渣土处理的总体成本更低价、社会资源配置更优化、公共安全更有保障、环境保护更到位。</w:t>
      </w:r>
    </w:p>
    <w:p w14:paraId="183E2951" w14:textId="77777777" w:rsidR="00DF012D" w:rsidRPr="00342602" w:rsidRDefault="00DF012D" w:rsidP="00C25022">
      <w:pPr>
        <w:pStyle w:val="aff3"/>
        <w:spacing w:after="156"/>
      </w:pPr>
      <w:bookmarkStart w:id="469" w:name="_Toc47740805"/>
      <w:r w:rsidRPr="00342602">
        <w:rPr>
          <w:rFonts w:hint="eastAsia"/>
        </w:rPr>
        <w:t>3</w:t>
      </w:r>
      <w:r w:rsidRPr="00342602">
        <w:t xml:space="preserve">.3  </w:t>
      </w:r>
      <w:r w:rsidRPr="00342602">
        <w:rPr>
          <w:rFonts w:hint="eastAsia"/>
        </w:rPr>
        <w:t>技术</w:t>
      </w:r>
      <w:r w:rsidRPr="00342602">
        <w:t>应用</w:t>
      </w:r>
      <w:r w:rsidRPr="00342602">
        <w:rPr>
          <w:rFonts w:hint="eastAsia"/>
        </w:rPr>
        <w:t>和</w:t>
      </w:r>
      <w:r w:rsidRPr="00342602">
        <w:t>产业化前景</w:t>
      </w:r>
      <w:bookmarkEnd w:id="469"/>
    </w:p>
    <w:p w14:paraId="23C3B7A2" w14:textId="77777777" w:rsidR="004E559E" w:rsidRPr="00342602" w:rsidRDefault="00961F2E" w:rsidP="00C25022">
      <w:pPr>
        <w:pStyle w:val="af3"/>
        <w:spacing w:before="156" w:after="156"/>
        <w:ind w:firstLine="480"/>
      </w:pPr>
      <w:r w:rsidRPr="00342602">
        <w:t>近年来，随着全国各城市旧城改造、城镇化建设步伐日益加快，建筑行业废弃物处置利用问题成为城乡建设和发展中亟需解决的难题。</w:t>
      </w:r>
      <w:r w:rsidRPr="00342602">
        <w:rPr>
          <w:rFonts w:hint="eastAsia"/>
        </w:rPr>
        <w:t>据</w:t>
      </w:r>
      <w:r w:rsidRPr="00342602">
        <w:t>住房和城乡建设部科技与产业化发展中心提供的数据，我国每年产</w:t>
      </w:r>
      <w:r w:rsidRPr="00342602">
        <w:rPr>
          <w:rFonts w:hint="eastAsia"/>
        </w:rPr>
        <w:t>余泥渣土</w:t>
      </w:r>
      <w:r w:rsidRPr="00342602">
        <w:t>超过</w:t>
      </w:r>
      <w:r w:rsidRPr="00342602">
        <w:t>20</w:t>
      </w:r>
      <w:r w:rsidRPr="00342602">
        <w:t>亿吨。</w:t>
      </w:r>
      <w:r w:rsidRPr="00342602">
        <w:rPr>
          <w:rFonts w:hint="eastAsia"/>
        </w:rPr>
        <w:t>当前</w:t>
      </w:r>
      <w:r w:rsidRPr="00342602">
        <w:t>，杭州市进入</w:t>
      </w:r>
      <w:r w:rsidRPr="00342602">
        <w:rPr>
          <w:rFonts w:hint="eastAsia"/>
        </w:rPr>
        <w:t>城市地下空间开发和</w:t>
      </w:r>
      <w:r w:rsidRPr="00342602">
        <w:t>亚运场馆筹建高峰期，</w:t>
      </w:r>
      <w:r w:rsidRPr="00342602">
        <w:rPr>
          <w:rFonts w:hint="eastAsia"/>
        </w:rPr>
        <w:t>建筑余泥</w:t>
      </w:r>
      <w:r w:rsidRPr="00342602">
        <w:t>渣土量呈逐年增长趋势</w:t>
      </w:r>
      <w:r w:rsidRPr="00342602">
        <w:rPr>
          <w:rFonts w:hint="eastAsia"/>
        </w:rPr>
        <w:t>，</w:t>
      </w:r>
      <w:r w:rsidRPr="00342602">
        <w:t>尤其是</w:t>
      </w:r>
      <w:r w:rsidRPr="00342602">
        <w:t>2019</w:t>
      </w:r>
      <w:r w:rsidRPr="00342602">
        <w:t>年</w:t>
      </w:r>
      <w:r w:rsidRPr="00342602">
        <w:rPr>
          <w:rFonts w:hint="eastAsia"/>
        </w:rPr>
        <w:t>，余泥</w:t>
      </w:r>
      <w:r w:rsidRPr="00342602">
        <w:t>渣土总量达到</w:t>
      </w:r>
      <w:r w:rsidRPr="00342602">
        <w:t>1.5</w:t>
      </w:r>
      <w:r w:rsidRPr="00342602">
        <w:rPr>
          <w:rFonts w:hint="eastAsia"/>
        </w:rPr>
        <w:t>亿</w:t>
      </w:r>
      <w:r w:rsidRPr="00342602">
        <w:t>m</w:t>
      </w:r>
      <w:r w:rsidRPr="00D26BEA">
        <w:rPr>
          <w:vertAlign w:val="superscript"/>
        </w:rPr>
        <w:t>3</w:t>
      </w:r>
      <w:r w:rsidRPr="00342602">
        <w:t>，其中</w:t>
      </w:r>
      <w:r w:rsidRPr="00342602">
        <w:rPr>
          <w:rFonts w:hint="eastAsia"/>
        </w:rPr>
        <w:t>地铁、交通、管廊等地下空间开发</w:t>
      </w:r>
      <w:r w:rsidRPr="00342602">
        <w:t>重点工程</w:t>
      </w:r>
      <w:r w:rsidRPr="00342602">
        <w:rPr>
          <w:rFonts w:hint="eastAsia"/>
        </w:rPr>
        <w:t>约</w:t>
      </w:r>
      <w:r w:rsidRPr="00342602">
        <w:t>7000</w:t>
      </w:r>
      <w:r w:rsidRPr="00342602">
        <w:t>万</w:t>
      </w:r>
      <w:r w:rsidRPr="00342602">
        <w:t>m</w:t>
      </w:r>
      <w:r w:rsidRPr="00D26BEA">
        <w:rPr>
          <w:vertAlign w:val="superscript"/>
        </w:rPr>
        <w:t>3</w:t>
      </w:r>
      <w:r w:rsidRPr="00342602">
        <w:t>，其他</w:t>
      </w:r>
      <w:r w:rsidRPr="00342602">
        <w:rPr>
          <w:rFonts w:hint="eastAsia"/>
        </w:rPr>
        <w:t>工程</w:t>
      </w:r>
      <w:r w:rsidRPr="00342602">
        <w:t>项目</w:t>
      </w:r>
      <w:r w:rsidRPr="00342602">
        <w:rPr>
          <w:rFonts w:hint="eastAsia"/>
        </w:rPr>
        <w:t>约</w:t>
      </w:r>
      <w:r w:rsidRPr="00342602">
        <w:t>8000</w:t>
      </w:r>
      <w:r w:rsidRPr="00342602">
        <w:t>万</w:t>
      </w:r>
      <w:r w:rsidRPr="00342602">
        <w:t>m</w:t>
      </w:r>
      <w:r w:rsidRPr="00D26BEA">
        <w:rPr>
          <w:vertAlign w:val="superscript"/>
        </w:rPr>
        <w:t>3</w:t>
      </w:r>
      <w:r w:rsidRPr="00342602">
        <w:t>。</w:t>
      </w:r>
      <w:r w:rsidRPr="00342602">
        <w:rPr>
          <w:rFonts w:hint="eastAsia"/>
        </w:rPr>
        <w:t>建筑渣土“围城”形势正在变得越来越严峻。</w:t>
      </w:r>
      <w:r w:rsidRPr="00342602">
        <w:t>根据城市发展规划，</w:t>
      </w:r>
      <w:r w:rsidRPr="00342602">
        <w:rPr>
          <w:rFonts w:hint="eastAsia"/>
        </w:rPr>
        <w:t>未来</w:t>
      </w:r>
      <w:r w:rsidRPr="00342602">
        <w:t>杭州将建成</w:t>
      </w:r>
      <w:r w:rsidRPr="00342602">
        <w:t>12</w:t>
      </w:r>
      <w:r w:rsidRPr="00342602">
        <w:t>条</w:t>
      </w:r>
      <w:r w:rsidRPr="00342602">
        <w:rPr>
          <w:rFonts w:hint="eastAsia"/>
        </w:rPr>
        <w:t>约</w:t>
      </w:r>
      <w:r w:rsidRPr="00342602">
        <w:t>446</w:t>
      </w:r>
      <w:r w:rsidRPr="00342602">
        <w:t>公里的城市快速轨道交通网，</w:t>
      </w:r>
      <w:r w:rsidRPr="00342602">
        <w:rPr>
          <w:rFonts w:hint="eastAsia"/>
        </w:rPr>
        <w:t>城市建设余泥</w:t>
      </w:r>
      <w:r w:rsidRPr="00342602">
        <w:t>渣土远期产生</w:t>
      </w:r>
      <w:r w:rsidRPr="00342602">
        <w:rPr>
          <w:rFonts w:hint="eastAsia"/>
        </w:rPr>
        <w:t>量</w:t>
      </w:r>
      <w:r w:rsidRPr="00342602">
        <w:t>仍将持续维持高位。</w:t>
      </w:r>
      <w:r w:rsidRPr="00342602">
        <w:rPr>
          <w:rFonts w:hint="eastAsia"/>
        </w:rPr>
        <w:t>因此，大力推动和发展建筑余泥渣土智能化运筹和资源化技术应用，是解决建筑渣土“围城”困境的有效技术途径。</w:t>
      </w:r>
    </w:p>
    <w:p w14:paraId="266885F7" w14:textId="77777777" w:rsidR="00961F2E" w:rsidRPr="00342602" w:rsidRDefault="00961F2E" w:rsidP="00C25022">
      <w:pPr>
        <w:pStyle w:val="af3"/>
        <w:spacing w:before="156" w:after="156"/>
        <w:ind w:firstLine="480"/>
        <w:rPr>
          <w:kern w:val="2"/>
        </w:rPr>
      </w:pPr>
      <w:r w:rsidRPr="00342602">
        <w:rPr>
          <w:rFonts w:hint="eastAsia"/>
        </w:rPr>
        <w:t>建筑余泥渣土是“城市矿藏”，对其进行资源化利用即可转化为“绿色资源”。</w:t>
      </w:r>
      <w:r w:rsidRPr="00342602">
        <w:rPr>
          <w:rFonts w:hint="eastAsia"/>
        </w:rPr>
        <w:lastRenderedPageBreak/>
        <w:t>提高建筑余泥渣土资源化利用水平，对节约资源能源、保护生态环境以及创造经济价值具有重大意义，是发展循环经济、节能减排和可持续发展战略的重要举措。</w:t>
      </w:r>
    </w:p>
    <w:p w14:paraId="12E80C7B" w14:textId="77777777" w:rsidR="004E559E" w:rsidRPr="00342602" w:rsidRDefault="00961F2E" w:rsidP="00C25022">
      <w:pPr>
        <w:pStyle w:val="af3"/>
        <w:spacing w:before="156" w:after="156"/>
        <w:ind w:firstLine="480"/>
        <w:rPr>
          <w:kern w:val="2"/>
        </w:rPr>
      </w:pPr>
      <w:r w:rsidRPr="00342602">
        <w:t>目前，我国</w:t>
      </w:r>
      <w:r w:rsidRPr="00342602">
        <w:rPr>
          <w:rFonts w:hint="eastAsia"/>
        </w:rPr>
        <w:t>建筑余泥渣土资源化处理产业刚刚起步，</w:t>
      </w:r>
      <w:r w:rsidRPr="00342602">
        <w:t>建筑</w:t>
      </w:r>
      <w:r w:rsidRPr="00342602">
        <w:rPr>
          <w:rFonts w:hint="eastAsia"/>
        </w:rPr>
        <w:t>渣土</w:t>
      </w:r>
      <w:r w:rsidRPr="00342602">
        <w:t>总体资源化率不足</w:t>
      </w:r>
      <w:r w:rsidRPr="00342602">
        <w:t>10%</w:t>
      </w:r>
      <w:r w:rsidRPr="00342602">
        <w:t>，</w:t>
      </w:r>
      <w:r w:rsidRPr="00342602">
        <w:rPr>
          <w:rFonts w:hint="eastAsia"/>
        </w:rPr>
        <w:t>这一指标远</w:t>
      </w:r>
      <w:r w:rsidRPr="00342602">
        <w:t>低于欧美国家</w:t>
      </w:r>
      <w:r w:rsidRPr="00342602">
        <w:rPr>
          <w:rFonts w:hint="eastAsia"/>
        </w:rPr>
        <w:t>的</w:t>
      </w:r>
      <w:r w:rsidRPr="00342602">
        <w:t>90%</w:t>
      </w:r>
      <w:r w:rsidRPr="00342602">
        <w:t>和日韩的</w:t>
      </w:r>
      <w:r w:rsidRPr="00342602">
        <w:t>95%</w:t>
      </w:r>
      <w:r w:rsidRPr="00342602">
        <w:rPr>
          <w:rFonts w:hint="eastAsia"/>
        </w:rPr>
        <w:t>利用率</w:t>
      </w:r>
      <w:r w:rsidRPr="00342602">
        <w:t>。根据建筑</w:t>
      </w:r>
      <w:r w:rsidRPr="00342602">
        <w:rPr>
          <w:rFonts w:hint="eastAsia"/>
        </w:rPr>
        <w:t>废弃物</w:t>
      </w:r>
      <w:r w:rsidRPr="00342602">
        <w:t>资源化经济效益以及建筑垃圾资源化率测算，</w:t>
      </w:r>
      <w:r w:rsidRPr="00342602">
        <w:rPr>
          <w:rFonts w:hint="eastAsia"/>
        </w:rPr>
        <w:t>当前</w:t>
      </w:r>
      <w:r w:rsidRPr="00342602">
        <w:t>我国</w:t>
      </w:r>
      <w:r w:rsidRPr="00342602">
        <w:rPr>
          <w:rFonts w:hint="eastAsia"/>
        </w:rPr>
        <w:t>每年</w:t>
      </w:r>
      <w:r w:rsidRPr="00342602">
        <w:t>建筑</w:t>
      </w:r>
      <w:r w:rsidRPr="00342602">
        <w:rPr>
          <w:rFonts w:hint="eastAsia"/>
        </w:rPr>
        <w:t>废弃物</w:t>
      </w:r>
      <w:r w:rsidRPr="00342602">
        <w:t>资源化价值约为</w:t>
      </w:r>
      <w:r w:rsidRPr="00342602">
        <w:t>500</w:t>
      </w:r>
      <w:r w:rsidRPr="00342602">
        <w:t>亿元</w:t>
      </w:r>
      <w:r w:rsidRPr="00342602">
        <w:rPr>
          <w:rFonts w:hint="eastAsia"/>
        </w:rPr>
        <w:t>，建筑余泥渣土资源化利用</w:t>
      </w:r>
      <w:r w:rsidRPr="00342602">
        <w:t>价值发展空间巨大</w:t>
      </w:r>
      <w:r w:rsidRPr="00342602">
        <w:rPr>
          <w:rFonts w:hint="eastAsia"/>
        </w:rPr>
        <w:t>。</w:t>
      </w:r>
      <w:r w:rsidRPr="00342602">
        <w:t>相较于我国巨大的建筑</w:t>
      </w:r>
      <w:r w:rsidRPr="00342602">
        <w:rPr>
          <w:rFonts w:hint="eastAsia"/>
        </w:rPr>
        <w:t>余泥渣土</w:t>
      </w:r>
      <w:r w:rsidRPr="00342602">
        <w:t>产生量，我国建筑</w:t>
      </w:r>
      <w:r w:rsidRPr="00342602">
        <w:rPr>
          <w:rFonts w:hint="eastAsia"/>
        </w:rPr>
        <w:t>余泥渣土</w:t>
      </w:r>
      <w:r w:rsidRPr="00342602">
        <w:t>资源化的行业</w:t>
      </w:r>
      <w:r w:rsidRPr="00342602">
        <w:rPr>
          <w:rFonts w:hint="eastAsia"/>
        </w:rPr>
        <w:t>价值</w:t>
      </w:r>
      <w:r w:rsidRPr="00342602">
        <w:t>空间远远还未发挥，</w:t>
      </w:r>
      <w:r w:rsidR="00EA608A" w:rsidRPr="00342602">
        <w:rPr>
          <w:rFonts w:hint="eastAsia"/>
        </w:rPr>
        <w:t>仅</w:t>
      </w:r>
      <w:r w:rsidRPr="00342602">
        <w:rPr>
          <w:rFonts w:hint="eastAsia"/>
        </w:rPr>
        <w:t>以杭州</w:t>
      </w:r>
      <w:r w:rsidRPr="00342602">
        <w:rPr>
          <w:rFonts w:hint="eastAsia"/>
        </w:rPr>
        <w:t>1</w:t>
      </w:r>
      <w:r w:rsidRPr="00342602">
        <w:t>.5</w:t>
      </w:r>
      <w:r w:rsidRPr="00342602">
        <w:rPr>
          <w:rFonts w:hint="eastAsia"/>
        </w:rPr>
        <w:t>亿方的渣土量测算，按提高余泥渣土统筹调运及资源化利用，将渣土</w:t>
      </w:r>
      <w:r w:rsidR="00EA608A" w:rsidRPr="00342602">
        <w:rPr>
          <w:rFonts w:hint="eastAsia"/>
        </w:rPr>
        <w:t>综合</w:t>
      </w:r>
      <w:r w:rsidRPr="00342602">
        <w:rPr>
          <w:rFonts w:hint="eastAsia"/>
        </w:rPr>
        <w:t>利用效率提升</w:t>
      </w:r>
      <w:r w:rsidRPr="00342602">
        <w:rPr>
          <w:rFonts w:hint="eastAsia"/>
        </w:rPr>
        <w:t>5%</w:t>
      </w:r>
      <w:r w:rsidRPr="00342602">
        <w:rPr>
          <w:rFonts w:hint="eastAsia"/>
        </w:rPr>
        <w:t>，</w:t>
      </w:r>
      <w:r w:rsidR="00A06811" w:rsidRPr="00342602">
        <w:rPr>
          <w:rFonts w:hint="eastAsia"/>
        </w:rPr>
        <w:t>较</w:t>
      </w:r>
      <w:r w:rsidR="00EA608A" w:rsidRPr="00342602">
        <w:rPr>
          <w:rFonts w:hint="eastAsia"/>
        </w:rPr>
        <w:t>渣土外运单价按</w:t>
      </w:r>
      <w:r w:rsidR="00A06811" w:rsidRPr="00342602">
        <w:rPr>
          <w:rFonts w:hint="eastAsia"/>
        </w:rPr>
        <w:t>节省</w:t>
      </w:r>
      <w:r w:rsidR="00EA608A" w:rsidRPr="00342602">
        <w:t>50</w:t>
      </w:r>
      <w:r w:rsidR="00EA608A" w:rsidRPr="00342602">
        <w:rPr>
          <w:rFonts w:hint="eastAsia"/>
        </w:rPr>
        <w:t>元</w:t>
      </w:r>
      <w:r w:rsidR="00EA608A" w:rsidRPr="00342602">
        <w:rPr>
          <w:rFonts w:hint="eastAsia"/>
        </w:rPr>
        <w:t>/</w:t>
      </w:r>
      <w:r w:rsidR="00EA608A" w:rsidRPr="00342602">
        <w:rPr>
          <w:rFonts w:hint="eastAsia"/>
        </w:rPr>
        <w:t>方计算，则产值将达</w:t>
      </w:r>
      <w:r w:rsidR="00EA608A" w:rsidRPr="00342602">
        <w:rPr>
          <w:rFonts w:hint="eastAsia"/>
        </w:rPr>
        <w:t>3</w:t>
      </w:r>
      <w:r w:rsidR="00EA608A" w:rsidRPr="00342602">
        <w:t>.75</w:t>
      </w:r>
      <w:r w:rsidR="00EA608A" w:rsidRPr="00342602">
        <w:rPr>
          <w:rFonts w:hint="eastAsia"/>
        </w:rPr>
        <w:t>亿元。</w:t>
      </w:r>
    </w:p>
    <w:p w14:paraId="6B33838D" w14:textId="77777777" w:rsidR="00DF012D" w:rsidRPr="00342602" w:rsidRDefault="00DF012D" w:rsidP="00C25022">
      <w:pPr>
        <w:pStyle w:val="aff3"/>
        <w:spacing w:after="156"/>
      </w:pPr>
      <w:bookmarkStart w:id="470" w:name="_Toc47740806"/>
      <w:r w:rsidRPr="00342602">
        <w:rPr>
          <w:rFonts w:hint="eastAsia"/>
        </w:rPr>
        <w:t>3</w:t>
      </w:r>
      <w:r w:rsidRPr="00342602">
        <w:t xml:space="preserve">.4  </w:t>
      </w:r>
      <w:r w:rsidRPr="00342602">
        <w:rPr>
          <w:rFonts w:hint="eastAsia"/>
        </w:rPr>
        <w:t>自主知识产权</w:t>
      </w:r>
      <w:bookmarkEnd w:id="470"/>
    </w:p>
    <w:p w14:paraId="324AB342" w14:textId="20D3A32F" w:rsidR="00645CEC" w:rsidRPr="00342602" w:rsidRDefault="00FC20AB" w:rsidP="00C25022">
      <w:pPr>
        <w:pStyle w:val="af3"/>
        <w:spacing w:before="156" w:after="156"/>
        <w:ind w:firstLine="480"/>
      </w:pPr>
      <w:r>
        <w:rPr>
          <w:rFonts w:hint="eastAsia"/>
        </w:rPr>
        <w:t xml:space="preserve">(1) </w:t>
      </w:r>
      <w:r w:rsidR="00645CEC" w:rsidRPr="00342602">
        <w:rPr>
          <w:rFonts w:hint="eastAsia"/>
        </w:rPr>
        <w:t>申请发明专利或实用新型专利</w:t>
      </w:r>
      <w:r w:rsidR="00645CEC" w:rsidRPr="00342602">
        <w:t>5</w:t>
      </w:r>
      <w:r w:rsidR="00645CEC" w:rsidRPr="00342602">
        <w:rPr>
          <w:rFonts w:hint="eastAsia"/>
        </w:rPr>
        <w:t>~</w:t>
      </w:r>
      <w:r w:rsidR="00645CEC" w:rsidRPr="00342602">
        <w:t>6</w:t>
      </w:r>
      <w:r w:rsidR="00645CEC" w:rsidRPr="00342602">
        <w:rPr>
          <w:rFonts w:hint="eastAsia"/>
        </w:rPr>
        <w:t>项以上；</w:t>
      </w:r>
    </w:p>
    <w:p w14:paraId="76CBA857" w14:textId="181D4D4A" w:rsidR="00645CEC" w:rsidRPr="00342602" w:rsidRDefault="00FC20AB" w:rsidP="00C25022">
      <w:pPr>
        <w:pStyle w:val="af3"/>
        <w:spacing w:before="156" w:after="156"/>
        <w:ind w:firstLine="480"/>
      </w:pPr>
      <w:r>
        <w:rPr>
          <w:rFonts w:hint="eastAsia"/>
        </w:rPr>
        <w:t xml:space="preserve">(2) </w:t>
      </w:r>
      <w:r w:rsidR="00645CEC" w:rsidRPr="00342602">
        <w:rPr>
          <w:rFonts w:hint="eastAsia"/>
        </w:rPr>
        <w:t>申请软件著作权</w:t>
      </w:r>
      <w:r w:rsidR="00645CEC" w:rsidRPr="00342602">
        <w:rPr>
          <w:rFonts w:hint="eastAsia"/>
        </w:rPr>
        <w:t>2</w:t>
      </w:r>
      <w:r w:rsidR="00645CEC" w:rsidRPr="00342602">
        <w:rPr>
          <w:rFonts w:hint="eastAsia"/>
        </w:rPr>
        <w:t>项以上；</w:t>
      </w:r>
    </w:p>
    <w:p w14:paraId="7E0608BD" w14:textId="407D2C16" w:rsidR="00645CEC" w:rsidRPr="00342602" w:rsidRDefault="00FC20AB" w:rsidP="00C25022">
      <w:pPr>
        <w:pStyle w:val="af3"/>
        <w:spacing w:before="156" w:after="156"/>
        <w:ind w:firstLine="480"/>
      </w:pPr>
      <w:r>
        <w:rPr>
          <w:rFonts w:hint="eastAsia"/>
        </w:rPr>
        <w:t xml:space="preserve">(3) </w:t>
      </w:r>
      <w:r w:rsidR="00645CEC" w:rsidRPr="00342602">
        <w:rPr>
          <w:rFonts w:hint="eastAsia"/>
        </w:rPr>
        <w:t>发表学术论文</w:t>
      </w:r>
      <w:r w:rsidR="00645CEC" w:rsidRPr="00342602">
        <w:rPr>
          <w:rFonts w:hint="eastAsia"/>
        </w:rPr>
        <w:t>4~</w:t>
      </w:r>
      <w:r w:rsidR="00645CEC" w:rsidRPr="00342602">
        <w:t>6</w:t>
      </w:r>
      <w:r w:rsidR="00645CEC" w:rsidRPr="00342602">
        <w:rPr>
          <w:rFonts w:hint="eastAsia"/>
        </w:rPr>
        <w:t>篇；</w:t>
      </w:r>
    </w:p>
    <w:p w14:paraId="488A33AB" w14:textId="650D2112" w:rsidR="00645CEC" w:rsidRPr="00342602" w:rsidRDefault="00FC20AB" w:rsidP="00C25022">
      <w:pPr>
        <w:pStyle w:val="af3"/>
        <w:spacing w:before="156" w:after="156"/>
        <w:ind w:firstLine="480"/>
      </w:pPr>
      <w:r>
        <w:rPr>
          <w:rFonts w:hint="eastAsia"/>
        </w:rPr>
        <w:t xml:space="preserve">(4) </w:t>
      </w:r>
      <w:r w:rsidR="00645CEC" w:rsidRPr="00342602">
        <w:rPr>
          <w:rFonts w:hint="eastAsia"/>
        </w:rPr>
        <w:t>形成行业或地方技术标准</w:t>
      </w:r>
      <w:r w:rsidR="00645CEC" w:rsidRPr="00342602">
        <w:rPr>
          <w:rFonts w:hint="eastAsia"/>
        </w:rPr>
        <w:t>1</w:t>
      </w:r>
      <w:r w:rsidR="00645CEC" w:rsidRPr="00342602">
        <w:rPr>
          <w:rFonts w:hint="eastAsia"/>
        </w:rPr>
        <w:t>项；</w:t>
      </w:r>
    </w:p>
    <w:p w14:paraId="78ED0E72" w14:textId="5CE50D51" w:rsidR="00F952A2" w:rsidRPr="00342602" w:rsidRDefault="00FC20AB" w:rsidP="00C25022">
      <w:pPr>
        <w:pStyle w:val="af3"/>
        <w:spacing w:before="156" w:after="156"/>
        <w:ind w:firstLine="480"/>
        <w:sectPr w:rsidR="00F952A2" w:rsidRPr="00342602">
          <w:pgSz w:w="11906" w:h="16838"/>
          <w:pgMar w:top="1440" w:right="1797" w:bottom="1440" w:left="1797" w:header="851" w:footer="992" w:gutter="0"/>
          <w:cols w:space="720"/>
          <w:docGrid w:type="linesAndChars" w:linePitch="312"/>
        </w:sectPr>
      </w:pPr>
      <w:r>
        <w:rPr>
          <w:rFonts w:hint="eastAsia"/>
        </w:rPr>
        <w:t xml:space="preserve">(5) </w:t>
      </w:r>
      <w:r w:rsidR="00645CEC" w:rsidRPr="00342602">
        <w:rPr>
          <w:rFonts w:hint="eastAsia"/>
        </w:rPr>
        <w:t>获省部级科技成果奖</w:t>
      </w:r>
      <w:r w:rsidR="00645CEC" w:rsidRPr="00342602">
        <w:t>1</w:t>
      </w:r>
      <w:r w:rsidR="00645CEC" w:rsidRPr="00342602">
        <w:rPr>
          <w:rFonts w:hint="eastAsia"/>
        </w:rPr>
        <w:t>~</w:t>
      </w:r>
      <w:r w:rsidR="00645CEC" w:rsidRPr="00342602">
        <w:t>2</w:t>
      </w:r>
      <w:r w:rsidR="00645CEC" w:rsidRPr="00342602">
        <w:rPr>
          <w:rFonts w:hint="eastAsia"/>
        </w:rPr>
        <w:t>项。</w:t>
      </w:r>
    </w:p>
    <w:p w14:paraId="50AC607E" w14:textId="2913B7E0" w:rsidR="00DF012D" w:rsidRPr="00342602" w:rsidRDefault="00DF012D" w:rsidP="00342602">
      <w:pPr>
        <w:pStyle w:val="aff1"/>
      </w:pPr>
      <w:bookmarkStart w:id="471" w:name="_Toc47740807"/>
      <w:bookmarkStart w:id="472" w:name="_Hlk46567586"/>
      <w:bookmarkEnd w:id="467"/>
      <w:r w:rsidRPr="00342602">
        <w:rPr>
          <w:rFonts w:hint="eastAsia"/>
        </w:rPr>
        <w:lastRenderedPageBreak/>
        <w:t>四、</w:t>
      </w:r>
      <w:r w:rsidRPr="00342602">
        <w:t>项目实施方案、技术路线、组织方式与课题分解</w:t>
      </w:r>
      <w:bookmarkEnd w:id="471"/>
    </w:p>
    <w:p w14:paraId="7FFE94A4" w14:textId="77777777" w:rsidR="00DF012D" w:rsidRPr="00342602" w:rsidRDefault="00DF012D" w:rsidP="00C25022">
      <w:pPr>
        <w:pStyle w:val="aff3"/>
        <w:spacing w:after="156"/>
      </w:pPr>
      <w:bookmarkStart w:id="473" w:name="_Toc47740808"/>
      <w:bookmarkStart w:id="474" w:name="_Hlk46567541"/>
      <w:bookmarkEnd w:id="472"/>
      <w:r w:rsidRPr="00342602">
        <w:rPr>
          <w:rFonts w:hint="eastAsia"/>
        </w:rPr>
        <w:t>4</w:t>
      </w:r>
      <w:r w:rsidRPr="00342602">
        <w:t xml:space="preserve">.1  </w:t>
      </w:r>
      <w:r w:rsidRPr="00342602">
        <w:rPr>
          <w:rFonts w:hint="eastAsia"/>
        </w:rPr>
        <w:t>项目实施方案</w:t>
      </w:r>
      <w:bookmarkEnd w:id="473"/>
    </w:p>
    <w:p w14:paraId="649953BB" w14:textId="3FF448C2" w:rsidR="00DF012D" w:rsidRPr="00342602" w:rsidRDefault="00DF012D" w:rsidP="007E7919">
      <w:pPr>
        <w:pStyle w:val="aff5"/>
      </w:pPr>
      <w:bookmarkStart w:id="475" w:name="_Toc47740809"/>
      <w:bookmarkStart w:id="476" w:name="_Hlk46567617"/>
      <w:bookmarkEnd w:id="474"/>
      <w:r w:rsidRPr="00342602">
        <w:rPr>
          <w:rFonts w:hint="eastAsia"/>
        </w:rPr>
        <w:t>4</w:t>
      </w:r>
      <w:r w:rsidRPr="00342602">
        <w:t>.1.1</w:t>
      </w:r>
      <w:r w:rsidRPr="00342602">
        <w:tab/>
      </w:r>
      <w:r w:rsidRPr="00342602">
        <w:rPr>
          <w:rFonts w:hint="eastAsia"/>
        </w:rPr>
        <w:t>大弃量余泥渣土智能调配运营系统关键技术</w:t>
      </w:r>
      <w:bookmarkEnd w:id="475"/>
    </w:p>
    <w:p w14:paraId="692E2C62" w14:textId="4C7CD8DA" w:rsidR="00A97188" w:rsidRPr="00342602" w:rsidRDefault="00A97188" w:rsidP="00582589">
      <w:pPr>
        <w:pStyle w:val="aff7"/>
        <w:rPr>
          <w:lang w:eastAsia="x-none"/>
        </w:rPr>
      </w:pPr>
      <w:r w:rsidRPr="00342602">
        <w:rPr>
          <w:rFonts w:hint="eastAsia"/>
        </w:rPr>
        <w:t>4</w:t>
      </w:r>
      <w:r w:rsidRPr="00342602">
        <w:t>.</w:t>
      </w:r>
      <w:r w:rsidRPr="00342602">
        <w:rPr>
          <w:lang w:eastAsia="x-none"/>
        </w:rPr>
        <w:t>1</w:t>
      </w:r>
      <w:r w:rsidRPr="00342602">
        <w:t>.1.1</w:t>
      </w:r>
      <w:r w:rsidR="00EE4CC2" w:rsidRPr="00342602">
        <w:rPr>
          <w:rFonts w:hint="eastAsia"/>
        </w:rPr>
        <w:t>考虑余泥渣土质、量、时、空关系的智能调配</w:t>
      </w:r>
      <w:r w:rsidR="009203BB" w:rsidRPr="00342602">
        <w:rPr>
          <w:rFonts w:hint="eastAsia"/>
        </w:rPr>
        <w:t>运营</w:t>
      </w:r>
      <w:r w:rsidR="00EE4CC2" w:rsidRPr="00342602">
        <w:rPr>
          <w:rFonts w:hint="eastAsia"/>
        </w:rPr>
        <w:t>系统内核研发</w:t>
      </w:r>
    </w:p>
    <w:p w14:paraId="027F81B2" w14:textId="73F42162" w:rsidR="002A28EF" w:rsidRDefault="00EE4CC2" w:rsidP="002A28EF">
      <w:pPr>
        <w:pStyle w:val="af3"/>
        <w:spacing w:before="156" w:after="156"/>
        <w:ind w:firstLine="480"/>
      </w:pPr>
      <w:r w:rsidRPr="00342602">
        <w:rPr>
          <w:rFonts w:hint="eastAsia"/>
        </w:rPr>
        <w:t>余泥渣土调配系统分析包括</w:t>
      </w:r>
      <w:r w:rsidRPr="00342602">
        <w:t>了</w:t>
      </w:r>
      <w:r w:rsidRPr="00342602">
        <w:rPr>
          <w:rFonts w:hint="eastAsia"/>
        </w:rPr>
        <w:t>基本对象分析、余泥渣土</w:t>
      </w:r>
      <w:r w:rsidRPr="00342602">
        <w:t>资源化厂站</w:t>
      </w:r>
      <w:r w:rsidRPr="00342602">
        <w:rPr>
          <w:rFonts w:hint="eastAsia"/>
        </w:rPr>
        <w:t>分析、</w:t>
      </w:r>
      <w:r w:rsidRPr="00342602">
        <w:t>交通网络</w:t>
      </w:r>
      <w:r w:rsidRPr="00342602">
        <w:rPr>
          <w:rFonts w:hint="eastAsia"/>
        </w:rPr>
        <w:t>智能</w:t>
      </w:r>
      <w:r w:rsidRPr="00342602">
        <w:t>分析和路径优化</w:t>
      </w:r>
      <w:r w:rsidRPr="00342602">
        <w:rPr>
          <w:rFonts w:hint="eastAsia"/>
        </w:rPr>
        <w:t>、</w:t>
      </w:r>
      <w:r w:rsidRPr="00342602">
        <w:t>余泥渣土</w:t>
      </w:r>
      <w:r w:rsidRPr="00342602">
        <w:rPr>
          <w:rFonts w:hint="eastAsia"/>
        </w:rPr>
        <w:t>调配</w:t>
      </w:r>
      <w:r w:rsidRPr="00342602">
        <w:t>智能</w:t>
      </w:r>
      <w:r w:rsidRPr="00342602">
        <w:rPr>
          <w:rFonts w:hint="eastAsia"/>
        </w:rPr>
        <w:t>优化</w:t>
      </w:r>
      <w:r w:rsidRPr="00342602">
        <w:t>等部分。项目</w:t>
      </w:r>
      <w:r w:rsidRPr="00342602">
        <w:rPr>
          <w:rFonts w:hint="eastAsia"/>
        </w:rPr>
        <w:t>使用</w:t>
      </w:r>
      <w:r w:rsidRPr="00342602">
        <w:t>数据库系统支持结构化数据存储，利用高级语言实现智能算法</w:t>
      </w:r>
      <w:r w:rsidRPr="00342602">
        <w:rPr>
          <w:rFonts w:hint="eastAsia"/>
        </w:rPr>
        <w:t>。</w:t>
      </w:r>
      <w:r w:rsidR="003D4499">
        <w:rPr>
          <w:rFonts w:hint="eastAsia"/>
        </w:rPr>
        <w:t>通过后期将内核集成至优化调配平台</w:t>
      </w:r>
      <w:r w:rsidR="002A28EF">
        <w:rPr>
          <w:rFonts w:hint="eastAsia"/>
        </w:rPr>
        <w:t>系统</w:t>
      </w:r>
      <w:r w:rsidR="003D4499">
        <w:rPr>
          <w:rFonts w:hint="eastAsia"/>
        </w:rPr>
        <w:t>后实现功能如图，以期</w:t>
      </w:r>
      <w:r w:rsidR="002A28EF">
        <w:rPr>
          <w:rFonts w:hint="eastAsia"/>
        </w:rPr>
        <w:t>系统</w:t>
      </w:r>
      <w:r w:rsidR="003D4499">
        <w:rPr>
          <w:rFonts w:hint="eastAsia"/>
        </w:rPr>
        <w:t>达到</w:t>
      </w:r>
      <w:r w:rsidR="003D4499" w:rsidRPr="003D4499">
        <w:rPr>
          <w:rFonts w:hint="eastAsia"/>
          <w:b/>
          <w:bCs/>
        </w:rPr>
        <w:t>“全汇集、智分析、优决策”</w:t>
      </w:r>
      <w:r w:rsidR="003D4499">
        <w:rPr>
          <w:rFonts w:hint="eastAsia"/>
        </w:rPr>
        <w:t>的整体</w:t>
      </w:r>
      <w:r w:rsidR="002A28EF">
        <w:rPr>
          <w:rFonts w:hint="eastAsia"/>
        </w:rPr>
        <w:t>智能运筹</w:t>
      </w:r>
      <w:r w:rsidR="003D4499">
        <w:rPr>
          <w:rFonts w:hint="eastAsia"/>
        </w:rPr>
        <w:t>效果。</w:t>
      </w:r>
    </w:p>
    <w:p w14:paraId="11095B17" w14:textId="0C41446D" w:rsidR="003D4499" w:rsidRDefault="003D4499" w:rsidP="002A28EF">
      <w:pPr>
        <w:pStyle w:val="af3"/>
        <w:spacing w:before="156" w:after="156"/>
        <w:ind w:firstLineChars="0" w:firstLine="0"/>
        <w:jc w:val="center"/>
      </w:pPr>
      <w:r w:rsidRPr="001C71E5">
        <w:rPr>
          <w:noProof/>
        </w:rPr>
        <w:drawing>
          <wp:inline distT="0" distB="0" distL="0" distR="0" wp14:anchorId="079BE85B" wp14:editId="75BDD279">
            <wp:extent cx="4844317" cy="2668163"/>
            <wp:effectExtent l="19050" t="19050" r="13970" b="18415"/>
            <wp:docPr id="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858483" cy="2675966"/>
                    </a:xfrm>
                    <a:prstGeom prst="rect">
                      <a:avLst/>
                    </a:prstGeom>
                    <a:noFill/>
                    <a:ln>
                      <a:solidFill>
                        <a:schemeClr val="tx1"/>
                      </a:solidFill>
                    </a:ln>
                  </pic:spPr>
                </pic:pic>
              </a:graphicData>
            </a:graphic>
          </wp:inline>
        </w:drawing>
      </w:r>
    </w:p>
    <w:p w14:paraId="3EEABEB9" w14:textId="7AB7F0AE" w:rsidR="002A28EF" w:rsidRDefault="002A28EF" w:rsidP="002A28EF">
      <w:pPr>
        <w:pStyle w:val="af3"/>
        <w:spacing w:before="156" w:after="156"/>
        <w:ind w:firstLineChars="0" w:firstLine="0"/>
        <w:jc w:val="center"/>
        <w:rPr>
          <w:rFonts w:hint="eastAsia"/>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5</w:t>
      </w:r>
      <w:r>
        <w:fldChar w:fldCharType="end"/>
      </w:r>
      <w:r w:rsidRPr="00342602">
        <w:t xml:space="preserve">  </w:t>
      </w:r>
      <w:r w:rsidRPr="00342602">
        <w:rPr>
          <w:rFonts w:hint="eastAsia"/>
        </w:rPr>
        <w:t>余泥渣土料性</w:t>
      </w:r>
      <w:r w:rsidRPr="00FC20AB">
        <w:rPr>
          <w:rFonts w:hint="eastAsia"/>
        </w:rPr>
        <w:t>和</w:t>
      </w:r>
      <w:r w:rsidRPr="00FC20AB">
        <w:t>料性</w:t>
      </w:r>
      <w:r w:rsidRPr="00FC20AB">
        <w:rPr>
          <w:rFonts w:hint="eastAsia"/>
        </w:rPr>
        <w:t>组编码</w:t>
      </w:r>
      <w:r w:rsidRPr="00FC20AB">
        <w:t>和</w:t>
      </w:r>
      <w:r w:rsidRPr="00FC20AB">
        <w:rPr>
          <w:rFonts w:hint="eastAsia"/>
        </w:rPr>
        <w:t>兼容</w:t>
      </w:r>
      <w:r w:rsidRPr="00FC20AB">
        <w:t>规则</w:t>
      </w:r>
      <w:r w:rsidRPr="00FC20AB">
        <w:rPr>
          <w:rFonts w:hint="eastAsia"/>
        </w:rPr>
        <w:t>图</w:t>
      </w:r>
    </w:p>
    <w:p w14:paraId="0FC5B173" w14:textId="01A7F809" w:rsidR="00EE4CC2" w:rsidRPr="00342602" w:rsidRDefault="00FC20AB" w:rsidP="00582589">
      <w:pPr>
        <w:pStyle w:val="aff9"/>
      </w:pPr>
      <w:r>
        <w:rPr>
          <w:rFonts w:hint="eastAsia"/>
        </w:rPr>
        <w:t xml:space="preserve">(1) </w:t>
      </w:r>
      <w:r w:rsidR="00EE4CC2" w:rsidRPr="00342602">
        <w:rPr>
          <w:rFonts w:hint="eastAsia"/>
        </w:rPr>
        <w:t>余泥渣土调配</w:t>
      </w:r>
      <w:r w:rsidR="00EE4CC2" w:rsidRPr="00342602">
        <w:t>系统</w:t>
      </w:r>
      <w:r w:rsidR="00EE4CC2" w:rsidRPr="00342602">
        <w:rPr>
          <w:rFonts w:hint="eastAsia"/>
        </w:rPr>
        <w:t>分析与</w:t>
      </w:r>
      <w:r w:rsidR="00EE4CC2" w:rsidRPr="00342602">
        <w:t>数据库</w:t>
      </w:r>
      <w:r w:rsidR="00EE4CC2" w:rsidRPr="00342602">
        <w:rPr>
          <w:rFonts w:hint="eastAsia"/>
        </w:rPr>
        <w:t>建立</w:t>
      </w:r>
    </w:p>
    <w:p w14:paraId="2E355342" w14:textId="77777777" w:rsidR="00EE4CC2" w:rsidRPr="00342602" w:rsidRDefault="00EE4CC2" w:rsidP="00FC20AB">
      <w:pPr>
        <w:pStyle w:val="af3"/>
        <w:spacing w:before="156" w:after="156"/>
        <w:ind w:firstLine="480"/>
      </w:pPr>
      <w:r w:rsidRPr="00342602">
        <w:rPr>
          <w:rFonts w:hint="eastAsia"/>
        </w:rPr>
        <w:t>本</w:t>
      </w:r>
      <w:r w:rsidRPr="00342602">
        <w:t>部分主要研究针对</w:t>
      </w:r>
      <w:r w:rsidRPr="00342602">
        <w:rPr>
          <w:rFonts w:hint="eastAsia"/>
        </w:rPr>
        <w:t>余泥渣土调配系统的</w:t>
      </w:r>
      <w:r w:rsidRPr="00342602">
        <w:t>基本对象，</w:t>
      </w:r>
      <w:r w:rsidRPr="00342602">
        <w:rPr>
          <w:rFonts w:hint="eastAsia"/>
        </w:rPr>
        <w:t>分析</w:t>
      </w:r>
      <w:r w:rsidRPr="00342602">
        <w:t>其</w:t>
      </w:r>
      <w:r w:rsidRPr="00342602">
        <w:rPr>
          <w:rFonts w:hint="eastAsia"/>
        </w:rPr>
        <w:t>独立性</w:t>
      </w:r>
      <w:r w:rsidRPr="00342602">
        <w:t>和相互关系，</w:t>
      </w:r>
      <w:r w:rsidRPr="00342602">
        <w:rPr>
          <w:rFonts w:hint="eastAsia"/>
        </w:rPr>
        <w:t>归纳系统</w:t>
      </w:r>
      <w:r w:rsidRPr="00342602">
        <w:t>的基本类</w:t>
      </w:r>
      <w:r w:rsidRPr="00342602">
        <w:rPr>
          <w:rFonts w:hint="eastAsia"/>
        </w:rPr>
        <w:t>对象及其属性，</w:t>
      </w:r>
      <w:r w:rsidRPr="00342602">
        <w:t>并</w:t>
      </w:r>
      <w:r w:rsidRPr="00342602">
        <w:rPr>
          <w:rFonts w:hint="eastAsia"/>
        </w:rPr>
        <w:t>建立</w:t>
      </w:r>
      <w:r w:rsidRPr="00342602">
        <w:t>相应的数据库</w:t>
      </w:r>
      <w:r w:rsidRPr="00342602">
        <w:rPr>
          <w:rFonts w:hint="eastAsia"/>
        </w:rPr>
        <w:t>表</w:t>
      </w:r>
      <w:r w:rsidRPr="00342602">
        <w:t>。</w:t>
      </w:r>
      <w:r w:rsidRPr="00342602">
        <w:rPr>
          <w:rFonts w:hint="eastAsia"/>
        </w:rPr>
        <w:t>各主要</w:t>
      </w:r>
      <w:r w:rsidRPr="00342602">
        <w:t>类对象分析如下：</w:t>
      </w:r>
    </w:p>
    <w:p w14:paraId="4EC7D395" w14:textId="77777777" w:rsidR="00EE4CC2" w:rsidRPr="00342602" w:rsidRDefault="00EE4CC2" w:rsidP="00FC20AB">
      <w:pPr>
        <w:pStyle w:val="af3"/>
        <w:spacing w:before="156" w:after="156"/>
        <w:ind w:firstLine="480"/>
      </w:pPr>
      <w:r w:rsidRPr="00342602">
        <w:rPr>
          <w:rFonts w:hint="eastAsia"/>
        </w:rPr>
        <w:t>余泥渣土料性分类。根据</w:t>
      </w:r>
      <w:r w:rsidRPr="00342602">
        <w:t>城市建设余泥渣土的</w:t>
      </w:r>
      <w:r w:rsidRPr="00342602">
        <w:rPr>
          <w:rFonts w:hint="eastAsia"/>
        </w:rPr>
        <w:t>处置和</w:t>
      </w:r>
      <w:r w:rsidRPr="00342602">
        <w:t>调配方式，</w:t>
      </w:r>
      <w:r w:rsidRPr="00342602">
        <w:rPr>
          <w:rFonts w:hint="eastAsia"/>
        </w:rPr>
        <w:t>建立余泥渣土的</w:t>
      </w:r>
      <w:r w:rsidRPr="00342602">
        <w:t>料性</w:t>
      </w:r>
      <w:r w:rsidRPr="00342602">
        <w:rPr>
          <w:rFonts w:hint="eastAsia"/>
        </w:rPr>
        <w:t>分类。根据</w:t>
      </w:r>
      <w:r w:rsidRPr="00342602">
        <w:t>现有的资料和项目情况，余泥</w:t>
      </w:r>
      <w:r w:rsidRPr="00342602">
        <w:rPr>
          <w:rFonts w:hint="eastAsia"/>
        </w:rPr>
        <w:t>分类</w:t>
      </w:r>
      <w:r w:rsidRPr="00342602">
        <w:t>包括</w:t>
      </w:r>
      <w:r w:rsidRPr="00342602">
        <w:rPr>
          <w:rFonts w:hint="eastAsia"/>
        </w:rPr>
        <w:t>：盾构泥浆、</w:t>
      </w:r>
      <w:proofErr w:type="spellStart"/>
      <w:r w:rsidRPr="00342602">
        <w:rPr>
          <w:rFonts w:hint="eastAsia"/>
          <w:lang w:eastAsia="x-none"/>
        </w:rPr>
        <w:t>桩基泥浆</w:t>
      </w:r>
      <w:r w:rsidRPr="00342602">
        <w:rPr>
          <w:rFonts w:hint="eastAsia"/>
        </w:rPr>
        <w:t>、疏浚</w:t>
      </w:r>
      <w:r w:rsidRPr="00342602">
        <w:rPr>
          <w:rFonts w:hint="eastAsia"/>
          <w:lang w:eastAsia="x-none"/>
        </w:rPr>
        <w:t>泥浆</w:t>
      </w:r>
      <w:r w:rsidRPr="00342602">
        <w:rPr>
          <w:rFonts w:hint="eastAsia"/>
        </w:rPr>
        <w:t>等</w:t>
      </w:r>
      <w:r w:rsidRPr="00342602">
        <w:t>，渣土</w:t>
      </w:r>
      <w:r w:rsidRPr="00342602">
        <w:rPr>
          <w:rFonts w:hint="eastAsia"/>
        </w:rPr>
        <w:t>分类</w:t>
      </w:r>
      <w:r w:rsidRPr="00342602">
        <w:t>包括：</w:t>
      </w:r>
      <w:r w:rsidRPr="00342602">
        <w:rPr>
          <w:rFonts w:hint="eastAsia"/>
        </w:rPr>
        <w:t>种植土、深层土、土石混合物等，</w:t>
      </w:r>
      <w:r w:rsidRPr="00342602">
        <w:t>此外还包括资源化产物</w:t>
      </w:r>
      <w:r w:rsidRPr="00342602">
        <w:rPr>
          <w:rFonts w:hint="eastAsia"/>
        </w:rPr>
        <w:t>：</w:t>
      </w:r>
      <w:r w:rsidRPr="00342602">
        <w:t>固化泥浆和石化</w:t>
      </w:r>
      <w:r w:rsidRPr="00342602">
        <w:rPr>
          <w:rFonts w:hint="eastAsia"/>
        </w:rPr>
        <w:t>渣土</w:t>
      </w:r>
      <w:proofErr w:type="spellEnd"/>
      <w:r w:rsidRPr="00342602">
        <w:t>。</w:t>
      </w:r>
    </w:p>
    <w:p w14:paraId="630CD557" w14:textId="77777777" w:rsidR="00EE4CC2" w:rsidRPr="00342602" w:rsidRDefault="00EE4CC2" w:rsidP="00FC20AB">
      <w:pPr>
        <w:pStyle w:val="af3"/>
        <w:spacing w:before="156" w:after="156"/>
        <w:ind w:firstLine="480"/>
      </w:pPr>
      <w:r w:rsidRPr="00342602">
        <w:rPr>
          <w:rFonts w:hint="eastAsia"/>
        </w:rPr>
        <w:lastRenderedPageBreak/>
        <w:t>余泥渣土料性组分析。考虑</w:t>
      </w:r>
      <w:r w:rsidRPr="00342602">
        <w:t>描述</w:t>
      </w:r>
      <w:r w:rsidRPr="00342602">
        <w:rPr>
          <w:rFonts w:hint="eastAsia"/>
        </w:rPr>
        <w:t>料性</w:t>
      </w:r>
      <w:r w:rsidRPr="00342602">
        <w:t>的</w:t>
      </w:r>
      <w:r w:rsidRPr="00342602">
        <w:rPr>
          <w:rFonts w:hint="eastAsia"/>
        </w:rPr>
        <w:t>相似性</w:t>
      </w:r>
      <w:r w:rsidRPr="00342602">
        <w:t>和</w:t>
      </w:r>
      <w:r w:rsidRPr="00342602">
        <w:rPr>
          <w:rFonts w:hint="eastAsia"/>
        </w:rPr>
        <w:t>施工场站对</w:t>
      </w:r>
      <w:r w:rsidRPr="00342602">
        <w:t>原料的</w:t>
      </w:r>
      <w:r w:rsidRPr="00342602">
        <w:rPr>
          <w:rFonts w:hint="eastAsia"/>
        </w:rPr>
        <w:t>宽容性，归纳</w:t>
      </w:r>
      <w:r w:rsidRPr="00342602">
        <w:t>兼容料性</w:t>
      </w:r>
      <w:r w:rsidRPr="00342602">
        <w:rPr>
          <w:rFonts w:hint="eastAsia"/>
        </w:rPr>
        <w:t>和料性</w:t>
      </w:r>
      <w:r w:rsidRPr="00342602">
        <w:t>组。</w:t>
      </w:r>
      <w:r w:rsidRPr="00342602">
        <w:rPr>
          <w:rFonts w:hint="eastAsia"/>
        </w:rPr>
        <w:t>初拟</w:t>
      </w:r>
      <w:r w:rsidRPr="00342602">
        <w:t>料性组</w:t>
      </w:r>
      <w:r w:rsidRPr="00342602">
        <w:rPr>
          <w:rFonts w:hint="eastAsia"/>
        </w:rPr>
        <w:t>包括</w:t>
      </w:r>
      <w:r w:rsidRPr="00342602">
        <w:t>：泥浆（</w:t>
      </w:r>
      <w:proofErr w:type="spellStart"/>
      <w:r w:rsidRPr="00342602">
        <w:rPr>
          <w:rFonts w:hint="eastAsia"/>
          <w:lang w:eastAsia="x-none"/>
        </w:rPr>
        <w:t>桩基泥浆</w:t>
      </w:r>
      <w:r w:rsidRPr="00342602">
        <w:rPr>
          <w:rFonts w:hint="eastAsia"/>
        </w:rPr>
        <w:t>、疏浚</w:t>
      </w:r>
      <w:r w:rsidRPr="00342602">
        <w:rPr>
          <w:rFonts w:hint="eastAsia"/>
          <w:lang w:eastAsia="x-none"/>
        </w:rPr>
        <w:t>泥浆</w:t>
      </w:r>
      <w:proofErr w:type="spellEnd"/>
      <w:r w:rsidRPr="00342602">
        <w:t>）</w:t>
      </w:r>
      <w:r w:rsidRPr="00342602">
        <w:rPr>
          <w:rFonts w:hint="eastAsia"/>
        </w:rPr>
        <w:t>；填筑</w:t>
      </w:r>
      <w:r w:rsidRPr="00342602">
        <w:t>土（</w:t>
      </w:r>
      <w:r w:rsidRPr="00342602">
        <w:rPr>
          <w:rFonts w:hint="eastAsia"/>
        </w:rPr>
        <w:t>深层土、土石混合物</w:t>
      </w:r>
      <w:r w:rsidRPr="00342602">
        <w:t>）</w:t>
      </w:r>
      <w:r w:rsidRPr="00342602">
        <w:rPr>
          <w:rFonts w:hint="eastAsia"/>
        </w:rPr>
        <w:t>等</w:t>
      </w:r>
      <w:r w:rsidR="00C72529" w:rsidRPr="00342602">
        <w:rPr>
          <w:rFonts w:hint="eastAsia"/>
        </w:rPr>
        <w:t>。</w:t>
      </w:r>
    </w:p>
    <w:p w14:paraId="7E615F1E" w14:textId="77777777" w:rsidR="00EE4CC2" w:rsidRPr="00342602" w:rsidRDefault="00EE4CC2" w:rsidP="00FC20AB">
      <w:pPr>
        <w:pStyle w:val="af3"/>
        <w:spacing w:before="156" w:after="156"/>
        <w:ind w:firstLine="480"/>
      </w:pPr>
      <w:r w:rsidRPr="00342602">
        <w:rPr>
          <w:rFonts w:hint="eastAsia"/>
        </w:rPr>
        <w:t>余泥渣土料性编码</w:t>
      </w:r>
      <w:r w:rsidRPr="00342602">
        <w:t>和兼容料性</w:t>
      </w:r>
      <w:r w:rsidRPr="00342602">
        <w:rPr>
          <w:rFonts w:hint="eastAsia"/>
        </w:rPr>
        <w:t>规则设计。本</w:t>
      </w:r>
      <w:r w:rsidRPr="00342602">
        <w:t>系统采用</w:t>
      </w:r>
      <w:r w:rsidRPr="00342602">
        <w:rPr>
          <w:rFonts w:hint="eastAsia"/>
        </w:rPr>
        <w:t>3</w:t>
      </w:r>
      <w:r w:rsidRPr="00342602">
        <w:rPr>
          <w:rFonts w:hint="eastAsia"/>
        </w:rPr>
        <w:t>段</w:t>
      </w:r>
      <w:r w:rsidRPr="00342602">
        <w:rPr>
          <w:rFonts w:hint="eastAsia"/>
        </w:rPr>
        <w:t>9</w:t>
      </w:r>
      <w:r w:rsidRPr="00342602">
        <w:rPr>
          <w:rFonts w:hint="eastAsia"/>
        </w:rPr>
        <w:t>位</w:t>
      </w:r>
      <w:r w:rsidRPr="00342602">
        <w:t>数字编码表示系统中的所有对象，</w:t>
      </w:r>
      <w:r w:rsidRPr="00342602">
        <w:rPr>
          <w:rFonts w:hint="eastAsia"/>
        </w:rPr>
        <w:t>方便</w:t>
      </w:r>
      <w:r w:rsidRPr="00342602">
        <w:t>计算机识别。</w:t>
      </w:r>
      <w:r w:rsidRPr="00342602">
        <w:rPr>
          <w:rFonts w:hint="eastAsia"/>
        </w:rPr>
        <w:t>第</w:t>
      </w:r>
      <w:r w:rsidRPr="00342602">
        <w:rPr>
          <w:rFonts w:hint="eastAsia"/>
        </w:rPr>
        <w:t>1</w:t>
      </w:r>
      <w:r w:rsidRPr="00342602">
        <w:rPr>
          <w:rFonts w:hint="eastAsia"/>
        </w:rPr>
        <w:t>段</w:t>
      </w:r>
      <w:r w:rsidRPr="00342602">
        <w:rPr>
          <w:rFonts w:hint="eastAsia"/>
        </w:rPr>
        <w:t>3</w:t>
      </w:r>
      <w:r w:rsidRPr="00342602">
        <w:rPr>
          <w:rFonts w:hint="eastAsia"/>
        </w:rPr>
        <w:t>位数表示对象类，第</w:t>
      </w:r>
      <w:r w:rsidRPr="00342602">
        <w:rPr>
          <w:rFonts w:hint="eastAsia"/>
        </w:rPr>
        <w:t>2</w:t>
      </w:r>
      <w:r w:rsidRPr="00342602">
        <w:rPr>
          <w:rFonts w:hint="eastAsia"/>
        </w:rPr>
        <w:t>段</w:t>
      </w:r>
      <w:r w:rsidRPr="00342602">
        <w:rPr>
          <w:rFonts w:hint="eastAsia"/>
        </w:rPr>
        <w:t>3</w:t>
      </w:r>
      <w:r w:rsidRPr="00342602">
        <w:rPr>
          <w:rFonts w:hint="eastAsia"/>
        </w:rPr>
        <w:t>位数表示分组</w:t>
      </w:r>
      <w:r w:rsidRPr="00342602">
        <w:t>（料性组</w:t>
      </w:r>
      <w:r w:rsidRPr="00342602">
        <w:rPr>
          <w:rFonts w:hint="eastAsia"/>
        </w:rPr>
        <w:t>），第</w:t>
      </w:r>
      <w:r w:rsidRPr="00342602">
        <w:rPr>
          <w:rFonts w:hint="eastAsia"/>
        </w:rPr>
        <w:t>3</w:t>
      </w:r>
      <w:r w:rsidRPr="00342602">
        <w:rPr>
          <w:rFonts w:hint="eastAsia"/>
        </w:rPr>
        <w:t>段</w:t>
      </w:r>
      <w:r w:rsidRPr="00342602">
        <w:rPr>
          <w:rFonts w:hint="eastAsia"/>
        </w:rPr>
        <w:t>3</w:t>
      </w:r>
      <w:r w:rsidRPr="00342602">
        <w:rPr>
          <w:rFonts w:hint="eastAsia"/>
        </w:rPr>
        <w:t>位数表示</w:t>
      </w:r>
      <w:r w:rsidRPr="00342602">
        <w:t>具体的编号</w:t>
      </w:r>
      <w:r w:rsidRPr="00342602">
        <w:rPr>
          <w:rFonts w:hint="eastAsia"/>
        </w:rPr>
        <w:t>（</w:t>
      </w:r>
      <w:r w:rsidRPr="00342602">
        <w:t>料性</w:t>
      </w:r>
      <w:r w:rsidRPr="00342602">
        <w:rPr>
          <w:rFonts w:hint="eastAsia"/>
        </w:rPr>
        <w:t>号</w:t>
      </w:r>
      <w:r w:rsidRPr="00342602">
        <w:t>）。这样</w:t>
      </w:r>
      <w:r w:rsidRPr="00342602">
        <w:rPr>
          <w:rFonts w:hint="eastAsia"/>
        </w:rPr>
        <w:t>使用</w:t>
      </w:r>
      <w:r w:rsidRPr="00342602">
        <w:t>掩码技术可方便的实现兼容料性</w:t>
      </w:r>
      <w:r w:rsidRPr="00342602">
        <w:rPr>
          <w:rFonts w:hint="eastAsia"/>
        </w:rPr>
        <w:t>规则，同时也可以</w:t>
      </w:r>
      <w:r w:rsidRPr="00342602">
        <w:t>用料性枚举的方式来</w:t>
      </w:r>
      <w:r w:rsidRPr="00342602">
        <w:rPr>
          <w:rFonts w:hint="eastAsia"/>
        </w:rPr>
        <w:t>定义</w:t>
      </w:r>
      <w:r w:rsidRPr="00342602">
        <w:t>料性组</w:t>
      </w:r>
      <w:r w:rsidRPr="00342602">
        <w:rPr>
          <w:rFonts w:hint="eastAsia"/>
        </w:rPr>
        <w:t>。</w:t>
      </w:r>
    </w:p>
    <w:p w14:paraId="788AED0B" w14:textId="548E9593" w:rsidR="00EE4CC2" w:rsidRPr="00342602" w:rsidRDefault="00B50569" w:rsidP="00FC20AB">
      <w:pPr>
        <w:pStyle w:val="ae"/>
        <w:rPr>
          <w:rFonts w:eastAsia="楷体"/>
          <w:lang w:val="x-none"/>
        </w:rPr>
      </w:pPr>
      <w:r w:rsidRPr="00342602">
        <w:rPr>
          <w:noProof/>
        </w:rPr>
        <w:drawing>
          <wp:inline distT="0" distB="0" distL="0" distR="0" wp14:anchorId="0FFFEF0D" wp14:editId="46E21BD4">
            <wp:extent cx="5040000" cy="2524818"/>
            <wp:effectExtent l="0" t="0" r="8255" b="889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40000" cy="2524818"/>
                    </a:xfrm>
                    <a:prstGeom prst="rect">
                      <a:avLst/>
                    </a:prstGeom>
                    <a:noFill/>
                    <a:ln>
                      <a:noFill/>
                    </a:ln>
                  </pic:spPr>
                </pic:pic>
              </a:graphicData>
            </a:graphic>
          </wp:inline>
        </w:drawing>
      </w:r>
    </w:p>
    <w:p w14:paraId="04B4B59D" w14:textId="16CAF0FB" w:rsidR="00EE4CC2" w:rsidRPr="00342602" w:rsidRDefault="00FC20AB" w:rsidP="00FC20AB">
      <w:pPr>
        <w:pStyle w:val="ae"/>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2A28EF">
        <w:rPr>
          <w:noProof/>
        </w:rPr>
        <w:t>6</w:t>
      </w:r>
      <w:r>
        <w:fldChar w:fldCharType="end"/>
      </w:r>
      <w:r w:rsidR="00EE4CC2" w:rsidRPr="00342602">
        <w:t xml:space="preserve">  </w:t>
      </w:r>
      <w:r w:rsidR="00EE4CC2" w:rsidRPr="00342602">
        <w:rPr>
          <w:rFonts w:hint="eastAsia"/>
        </w:rPr>
        <w:t>余泥渣土料性</w:t>
      </w:r>
      <w:r w:rsidR="00EE4CC2" w:rsidRPr="00FC20AB">
        <w:rPr>
          <w:rFonts w:hint="eastAsia"/>
        </w:rPr>
        <w:t>和</w:t>
      </w:r>
      <w:r w:rsidR="00EE4CC2" w:rsidRPr="00FC20AB">
        <w:t>料性</w:t>
      </w:r>
      <w:r w:rsidR="00EE4CC2" w:rsidRPr="00FC20AB">
        <w:rPr>
          <w:rFonts w:hint="eastAsia"/>
        </w:rPr>
        <w:t>组编码</w:t>
      </w:r>
      <w:r w:rsidR="00EE4CC2" w:rsidRPr="00FC20AB">
        <w:t>和</w:t>
      </w:r>
      <w:r w:rsidR="00EE4CC2" w:rsidRPr="00FC20AB">
        <w:rPr>
          <w:rFonts w:hint="eastAsia"/>
        </w:rPr>
        <w:t>兼容</w:t>
      </w:r>
      <w:r w:rsidR="00EE4CC2" w:rsidRPr="00FC20AB">
        <w:t>规则</w:t>
      </w:r>
      <w:r w:rsidR="00EE4CC2" w:rsidRPr="00FC20AB">
        <w:rPr>
          <w:rFonts w:hint="eastAsia"/>
        </w:rPr>
        <w:t>图</w:t>
      </w:r>
    </w:p>
    <w:p w14:paraId="23A7E9D4" w14:textId="77777777" w:rsidR="00EE4CC2" w:rsidRPr="00342602" w:rsidRDefault="00EE4CC2" w:rsidP="00FC20AB">
      <w:pPr>
        <w:pStyle w:val="af3"/>
        <w:spacing w:before="156" w:after="156"/>
        <w:ind w:firstLine="480"/>
      </w:pPr>
      <w:r w:rsidRPr="00342602">
        <w:rPr>
          <w:rFonts w:hint="eastAsia"/>
        </w:rPr>
        <w:t>调配</w:t>
      </w:r>
      <w:proofErr w:type="spellStart"/>
      <w:r w:rsidRPr="00342602">
        <w:rPr>
          <w:rFonts w:hint="eastAsia"/>
          <w:lang w:eastAsia="x-none"/>
        </w:rPr>
        <w:t>周期</w:t>
      </w:r>
      <w:r w:rsidRPr="00342602">
        <w:rPr>
          <w:lang w:eastAsia="x-none"/>
        </w:rPr>
        <w:t>分析</w:t>
      </w:r>
      <w:r w:rsidRPr="00342602">
        <w:rPr>
          <w:rFonts w:hint="eastAsia"/>
        </w:rPr>
        <w:t>。根据</w:t>
      </w:r>
      <w:r w:rsidRPr="00342602">
        <w:t>城市建设项目的施工周期和调运</w:t>
      </w:r>
      <w:r w:rsidRPr="00342602">
        <w:rPr>
          <w:rFonts w:hint="eastAsia"/>
        </w:rPr>
        <w:t>组织</w:t>
      </w:r>
      <w:r w:rsidRPr="00342602">
        <w:t>周期，</w:t>
      </w:r>
      <w:r w:rsidRPr="00342602">
        <w:rPr>
          <w:rFonts w:hint="eastAsia"/>
        </w:rPr>
        <w:t>研究</w:t>
      </w:r>
      <w:r w:rsidRPr="00342602">
        <w:t>选定</w:t>
      </w:r>
      <w:r w:rsidRPr="00342602">
        <w:rPr>
          <w:rFonts w:hint="eastAsia"/>
        </w:rPr>
        <w:t>余泥渣土智能调配运营系统的</w:t>
      </w:r>
      <w:r w:rsidRPr="00342602">
        <w:t>解算周期</w:t>
      </w:r>
      <w:proofErr w:type="spellEnd"/>
      <w:r w:rsidRPr="00342602">
        <w:t>。</w:t>
      </w:r>
    </w:p>
    <w:p w14:paraId="7BC240C7" w14:textId="77777777" w:rsidR="00EE4CC2" w:rsidRPr="00342602" w:rsidRDefault="00EE4CC2" w:rsidP="00FC20AB">
      <w:pPr>
        <w:pStyle w:val="af3"/>
        <w:spacing w:before="156" w:after="156"/>
        <w:ind w:firstLine="480"/>
      </w:pPr>
      <w:r w:rsidRPr="00342602">
        <w:rPr>
          <w:rFonts w:hint="eastAsia"/>
        </w:rPr>
        <w:t>施工场站功能和状态分析。施工场站</w:t>
      </w:r>
      <w:r w:rsidRPr="00342602">
        <w:t>可以分为工地、受纳场、余泥</w:t>
      </w:r>
      <w:r w:rsidRPr="00342602">
        <w:rPr>
          <w:rFonts w:hint="eastAsia"/>
        </w:rPr>
        <w:t>加工厂</w:t>
      </w:r>
      <w:r w:rsidRPr="00342602">
        <w:t>等</w:t>
      </w:r>
      <w:r w:rsidRPr="00342602">
        <w:rPr>
          <w:rFonts w:hint="eastAsia"/>
        </w:rPr>
        <w:t>。调查</w:t>
      </w:r>
      <w:r w:rsidRPr="00342602">
        <w:t>工地、受纳场、余泥</w:t>
      </w:r>
      <w:r w:rsidRPr="00342602">
        <w:rPr>
          <w:rFonts w:hint="eastAsia"/>
        </w:rPr>
        <w:t>加工厂，分析</w:t>
      </w:r>
      <w:r w:rsidRPr="00342602">
        <w:t>其</w:t>
      </w:r>
      <w:r w:rsidRPr="00342602">
        <w:rPr>
          <w:rFonts w:hint="eastAsia"/>
        </w:rPr>
        <w:t>开挖（产出）</w:t>
      </w:r>
      <w:r w:rsidRPr="00342602">
        <w:t>、填筑（</w:t>
      </w:r>
      <w:r w:rsidRPr="00342602">
        <w:rPr>
          <w:rFonts w:hint="eastAsia"/>
        </w:rPr>
        <w:t>受纳</w:t>
      </w:r>
      <w:r w:rsidRPr="00342602">
        <w:t>）</w:t>
      </w:r>
      <w:r w:rsidRPr="00342602">
        <w:rPr>
          <w:rFonts w:hint="eastAsia"/>
        </w:rPr>
        <w:t>、</w:t>
      </w:r>
      <w:r w:rsidRPr="00342602">
        <w:t>处置（</w:t>
      </w:r>
      <w:r w:rsidRPr="00342602">
        <w:rPr>
          <w:rFonts w:hint="eastAsia"/>
        </w:rPr>
        <w:t>转换</w:t>
      </w:r>
      <w:r w:rsidRPr="00342602">
        <w:t>）</w:t>
      </w:r>
      <w:r w:rsidRPr="00342602">
        <w:rPr>
          <w:rFonts w:hint="eastAsia"/>
        </w:rPr>
        <w:t>料性</w:t>
      </w:r>
      <w:r w:rsidRPr="00342602">
        <w:t>的情况，并搜集</w:t>
      </w:r>
      <w:r w:rsidRPr="00342602">
        <w:rPr>
          <w:rFonts w:hint="eastAsia"/>
        </w:rPr>
        <w:t>其</w:t>
      </w:r>
      <w:r w:rsidRPr="00342602">
        <w:t>产能</w:t>
      </w:r>
      <w:r w:rsidRPr="00342602">
        <w:rPr>
          <w:rFonts w:hint="eastAsia"/>
        </w:rPr>
        <w:t>、堆存容量</w:t>
      </w:r>
      <w:r w:rsidRPr="00342602">
        <w:t>、处理成本等参数</w:t>
      </w:r>
      <w:r w:rsidRPr="00342602">
        <w:rPr>
          <w:rFonts w:hint="eastAsia"/>
        </w:rPr>
        <w:t>，建立描述</w:t>
      </w:r>
      <w:r w:rsidRPr="00342602">
        <w:t>工地、受纳场、余泥</w:t>
      </w:r>
      <w:r w:rsidRPr="00342602">
        <w:rPr>
          <w:rFonts w:hint="eastAsia"/>
        </w:rPr>
        <w:t>加工厂的对象</w:t>
      </w:r>
      <w:r w:rsidRPr="00342602">
        <w:t>模型。</w:t>
      </w:r>
    </w:p>
    <w:p w14:paraId="663C1F88" w14:textId="77777777" w:rsidR="00EE4CC2" w:rsidRPr="00342602" w:rsidRDefault="00EE4CC2" w:rsidP="00FC20AB">
      <w:pPr>
        <w:pStyle w:val="af3"/>
        <w:spacing w:before="156" w:after="156"/>
        <w:ind w:firstLine="480"/>
      </w:pPr>
      <w:r w:rsidRPr="00342602">
        <w:rPr>
          <w:rFonts w:hint="eastAsia"/>
        </w:rPr>
        <w:t>项目施工进度</w:t>
      </w:r>
      <w:r w:rsidRPr="00342602">
        <w:t>和强度分析。</w:t>
      </w:r>
      <w:r w:rsidRPr="00342602">
        <w:rPr>
          <w:rFonts w:hint="eastAsia"/>
        </w:rPr>
        <w:t>根据</w:t>
      </w:r>
      <w:r w:rsidRPr="00342602">
        <w:t>城市建设项目的施工生产计划</w:t>
      </w:r>
      <w:r w:rsidRPr="00342602">
        <w:rPr>
          <w:rFonts w:hint="eastAsia"/>
        </w:rPr>
        <w:t>、地质</w:t>
      </w:r>
      <w:r w:rsidRPr="00342602">
        <w:t>条件</w:t>
      </w:r>
      <w:r w:rsidRPr="00342602">
        <w:rPr>
          <w:rFonts w:hint="eastAsia"/>
        </w:rPr>
        <w:t>等</w:t>
      </w:r>
      <w:r w:rsidRPr="00342602">
        <w:t>条件，采集</w:t>
      </w:r>
      <w:r w:rsidRPr="00342602">
        <w:rPr>
          <w:rFonts w:hint="eastAsia"/>
        </w:rPr>
        <w:t>和建立项目</w:t>
      </w:r>
      <w:r w:rsidRPr="00342602">
        <w:t>施工</w:t>
      </w:r>
      <w:r w:rsidRPr="00342602">
        <w:rPr>
          <w:rFonts w:hint="eastAsia"/>
        </w:rPr>
        <w:t>的余泥渣土的料性</w:t>
      </w:r>
      <w:r w:rsidRPr="00342602">
        <w:t>、料量、</w:t>
      </w:r>
      <w:r w:rsidRPr="00342602">
        <w:rPr>
          <w:rFonts w:hint="eastAsia"/>
        </w:rPr>
        <w:t>产出</w:t>
      </w:r>
      <w:r w:rsidRPr="00342602">
        <w:t>时间</w:t>
      </w:r>
      <w:r w:rsidRPr="00342602">
        <w:rPr>
          <w:rFonts w:hint="eastAsia"/>
        </w:rPr>
        <w:t>等</w:t>
      </w:r>
      <w:r w:rsidRPr="00342602">
        <w:t>信息。</w:t>
      </w:r>
    </w:p>
    <w:p w14:paraId="2B928D62" w14:textId="77777777" w:rsidR="00EE4CC2" w:rsidRPr="00342602" w:rsidRDefault="00EE4CC2" w:rsidP="00FC20AB">
      <w:pPr>
        <w:pStyle w:val="af3"/>
        <w:spacing w:before="156" w:after="156"/>
        <w:ind w:firstLine="480"/>
      </w:pPr>
      <w:r w:rsidRPr="00342602">
        <w:rPr>
          <w:rFonts w:hint="eastAsia"/>
        </w:rPr>
        <w:t>受纳场存量</w:t>
      </w:r>
      <w:r w:rsidRPr="00342602">
        <w:t>、容量</w:t>
      </w:r>
      <w:r w:rsidRPr="00342602">
        <w:rPr>
          <w:rFonts w:hint="eastAsia"/>
        </w:rPr>
        <w:t>分析</w:t>
      </w:r>
      <w:r w:rsidRPr="00342602">
        <w:t>。</w:t>
      </w:r>
      <w:r w:rsidRPr="00342602">
        <w:rPr>
          <w:rFonts w:hint="eastAsia"/>
        </w:rPr>
        <w:t>与余泥渣土处置智慧化运筹平台结合</w:t>
      </w:r>
      <w:r w:rsidRPr="00342602">
        <w:t>，</w:t>
      </w:r>
      <w:r w:rsidRPr="00342602">
        <w:rPr>
          <w:rFonts w:hint="eastAsia"/>
        </w:rPr>
        <w:t>根据</w:t>
      </w:r>
      <w:r w:rsidRPr="00342602">
        <w:t>受纳场的地形</w:t>
      </w:r>
      <w:r w:rsidRPr="00342602">
        <w:rPr>
          <w:rFonts w:hint="eastAsia"/>
        </w:rPr>
        <w:t>和</w:t>
      </w:r>
      <w:r w:rsidRPr="00342602">
        <w:t>填筑规划</w:t>
      </w:r>
      <w:r w:rsidRPr="00342602">
        <w:rPr>
          <w:rFonts w:hint="eastAsia"/>
        </w:rPr>
        <w:t>，</w:t>
      </w:r>
      <w:r w:rsidRPr="00342602">
        <w:t>研判受纳场的预期容量</w:t>
      </w:r>
      <w:r w:rsidRPr="00342602">
        <w:rPr>
          <w:rFonts w:hint="eastAsia"/>
        </w:rPr>
        <w:t>；</w:t>
      </w:r>
      <w:r w:rsidRPr="00342602">
        <w:t>根据分期的受纳场面貌</w:t>
      </w:r>
      <w:r w:rsidRPr="00342602">
        <w:rPr>
          <w:rFonts w:hint="eastAsia"/>
        </w:rPr>
        <w:t>变化</w:t>
      </w:r>
      <w:r w:rsidRPr="00342602">
        <w:t>和填筑计量，</w:t>
      </w:r>
      <w:r w:rsidRPr="00342602">
        <w:rPr>
          <w:rFonts w:hint="eastAsia"/>
        </w:rPr>
        <w:t>分析受纳场填筑</w:t>
      </w:r>
      <w:r w:rsidRPr="00342602">
        <w:t>料</w:t>
      </w:r>
      <w:r w:rsidRPr="00342602">
        <w:rPr>
          <w:rFonts w:hint="eastAsia"/>
        </w:rPr>
        <w:t>存量。</w:t>
      </w:r>
    </w:p>
    <w:p w14:paraId="3046AE70" w14:textId="77777777" w:rsidR="00EE4CC2" w:rsidRPr="00342602" w:rsidRDefault="00EE4CC2" w:rsidP="00FC20AB">
      <w:pPr>
        <w:pStyle w:val="af3"/>
        <w:spacing w:before="156" w:after="156"/>
        <w:ind w:firstLine="480"/>
      </w:pPr>
      <w:r w:rsidRPr="00FC20AB">
        <w:lastRenderedPageBreak/>
        <w:t>受纳场</w:t>
      </w:r>
      <w:r w:rsidRPr="00FC20AB">
        <w:rPr>
          <w:rFonts w:hint="eastAsia"/>
        </w:rPr>
        <w:t>受纳分析</w:t>
      </w:r>
      <w:r w:rsidRPr="00FC20AB">
        <w:t>。</w:t>
      </w:r>
      <w:r w:rsidRPr="00342602">
        <w:rPr>
          <w:rFonts w:hint="eastAsia"/>
        </w:rPr>
        <w:t>根据</w:t>
      </w:r>
      <w:r w:rsidRPr="00342602">
        <w:t>受纳场的填筑分区</w:t>
      </w:r>
      <w:r w:rsidRPr="00342602">
        <w:rPr>
          <w:rFonts w:hint="eastAsia"/>
        </w:rPr>
        <w:t>、</w:t>
      </w:r>
      <w:r w:rsidRPr="00342602">
        <w:t>填筑</w:t>
      </w:r>
      <w:r w:rsidRPr="00342602">
        <w:rPr>
          <w:rFonts w:hint="eastAsia"/>
        </w:rPr>
        <w:t>规划、尚余填筑空间，</w:t>
      </w:r>
      <w:r w:rsidRPr="00342602">
        <w:t>分析</w:t>
      </w:r>
      <w:r w:rsidRPr="00342602">
        <w:rPr>
          <w:rFonts w:hint="eastAsia"/>
        </w:rPr>
        <w:t>当期</w:t>
      </w:r>
      <w:r w:rsidRPr="00342602">
        <w:t>可以接受的</w:t>
      </w:r>
      <w:r w:rsidRPr="00342602">
        <w:rPr>
          <w:rFonts w:hint="eastAsia"/>
        </w:rPr>
        <w:t>料性，当期、下期</w:t>
      </w:r>
      <w:r w:rsidRPr="00342602">
        <w:t>和未来的</w:t>
      </w:r>
      <w:r w:rsidRPr="00342602">
        <w:rPr>
          <w:rFonts w:hint="eastAsia"/>
        </w:rPr>
        <w:t>最大</w:t>
      </w:r>
      <w:r w:rsidRPr="00342602">
        <w:t>受纳</w:t>
      </w:r>
      <w:r w:rsidRPr="00342602">
        <w:rPr>
          <w:rFonts w:hint="eastAsia"/>
        </w:rPr>
        <w:t>强度。</w:t>
      </w:r>
    </w:p>
    <w:p w14:paraId="229EBD41" w14:textId="77777777" w:rsidR="00EE4CC2" w:rsidRPr="00342602" w:rsidRDefault="00EE4CC2" w:rsidP="00FC20AB">
      <w:pPr>
        <w:pStyle w:val="af3"/>
        <w:spacing w:before="156" w:after="156"/>
        <w:ind w:firstLine="480"/>
      </w:pPr>
      <w:r w:rsidRPr="00342602">
        <w:t>受纳场</w:t>
      </w:r>
      <w:r w:rsidRPr="00342602">
        <w:rPr>
          <w:rFonts w:hint="eastAsia"/>
        </w:rPr>
        <w:t>受纳</w:t>
      </w:r>
      <w:r w:rsidRPr="00342602">
        <w:t>料</w:t>
      </w:r>
      <w:r w:rsidRPr="00342602">
        <w:rPr>
          <w:rFonts w:hint="eastAsia"/>
        </w:rPr>
        <w:t>性</w:t>
      </w:r>
      <w:r w:rsidRPr="00342602">
        <w:t>宽容度</w:t>
      </w:r>
      <w:r w:rsidRPr="00342602">
        <w:rPr>
          <w:rFonts w:hint="eastAsia"/>
        </w:rPr>
        <w:t>分析</w:t>
      </w:r>
      <w:r w:rsidRPr="00342602">
        <w:t>。</w:t>
      </w:r>
      <w:r w:rsidRPr="00342602">
        <w:rPr>
          <w:rFonts w:hint="eastAsia"/>
        </w:rPr>
        <w:t>出于</w:t>
      </w:r>
      <w:r w:rsidRPr="00342602">
        <w:t>安全和后期回采等方面的考虑，受纳场</w:t>
      </w:r>
      <w:r w:rsidRPr="00342602">
        <w:rPr>
          <w:rFonts w:hint="eastAsia"/>
        </w:rPr>
        <w:t>对收纳</w:t>
      </w:r>
      <w:r w:rsidRPr="00342602">
        <w:t>料性</w:t>
      </w:r>
      <w:r w:rsidRPr="00342602">
        <w:rPr>
          <w:rFonts w:hint="eastAsia"/>
        </w:rPr>
        <w:t>一般有</w:t>
      </w:r>
      <w:r w:rsidRPr="00342602">
        <w:t>限制，</w:t>
      </w:r>
      <w:r w:rsidRPr="00342602">
        <w:rPr>
          <w:rFonts w:hint="eastAsia"/>
        </w:rPr>
        <w:t>在现场调查</w:t>
      </w:r>
      <w:r w:rsidRPr="00342602">
        <w:t>和分析</w:t>
      </w:r>
      <w:r w:rsidRPr="00342602">
        <w:rPr>
          <w:rFonts w:hint="eastAsia"/>
        </w:rPr>
        <w:t>的</w:t>
      </w:r>
      <w:r w:rsidRPr="00342602">
        <w:t>基础上</w:t>
      </w:r>
      <w:r w:rsidRPr="00342602">
        <w:rPr>
          <w:rFonts w:hint="eastAsia"/>
        </w:rPr>
        <w:t>采集</w:t>
      </w:r>
      <w:r w:rsidRPr="00342602">
        <w:t>受纳场可接受的料性。</w:t>
      </w:r>
    </w:p>
    <w:p w14:paraId="3ECF33CA" w14:textId="77777777" w:rsidR="00EE4CC2" w:rsidRPr="00342602" w:rsidRDefault="00EE4CC2" w:rsidP="00FC20AB">
      <w:pPr>
        <w:pStyle w:val="af3"/>
        <w:spacing w:before="156" w:after="156"/>
        <w:ind w:firstLine="480"/>
      </w:pPr>
      <w:r w:rsidRPr="00342602">
        <w:t>受纳场</w:t>
      </w:r>
      <w:r w:rsidRPr="00342602">
        <w:rPr>
          <w:rFonts w:hint="eastAsia"/>
        </w:rPr>
        <w:t>回采</w:t>
      </w:r>
      <w:r w:rsidRPr="00342602">
        <w:t>料</w:t>
      </w:r>
      <w:r w:rsidRPr="00342602">
        <w:rPr>
          <w:rFonts w:hint="eastAsia"/>
        </w:rPr>
        <w:t>料性</w:t>
      </w:r>
      <w:r w:rsidRPr="00342602">
        <w:t>分析。</w:t>
      </w:r>
      <w:r w:rsidRPr="00342602">
        <w:rPr>
          <w:rFonts w:hint="eastAsia"/>
        </w:rPr>
        <w:t>调查</w:t>
      </w:r>
      <w:r w:rsidRPr="00342602">
        <w:t>和分析具备回采条件的受纳场，</w:t>
      </w:r>
      <w:r w:rsidRPr="00342602">
        <w:rPr>
          <w:rFonts w:hint="eastAsia"/>
        </w:rPr>
        <w:t>考虑</w:t>
      </w:r>
      <w:r w:rsidRPr="00342602">
        <w:t>分区填筑的</w:t>
      </w:r>
      <w:r w:rsidRPr="00342602">
        <w:rPr>
          <w:rFonts w:hint="eastAsia"/>
        </w:rPr>
        <w:t>情况</w:t>
      </w:r>
      <w:r w:rsidRPr="00342602">
        <w:t>，分析回采料性</w:t>
      </w:r>
      <w:r w:rsidRPr="00342602">
        <w:rPr>
          <w:rFonts w:hint="eastAsia"/>
        </w:rPr>
        <w:t>。</w:t>
      </w:r>
    </w:p>
    <w:p w14:paraId="2E02A9AC" w14:textId="43B8FF79" w:rsidR="00EE4CC2" w:rsidRPr="00342602" w:rsidRDefault="00B50569" w:rsidP="00FC20AB">
      <w:pPr>
        <w:pStyle w:val="ae"/>
      </w:pPr>
      <w:r w:rsidRPr="00342602">
        <w:rPr>
          <w:rFonts w:hint="eastAsia"/>
          <w:noProof/>
        </w:rPr>
        <w:drawing>
          <wp:inline distT="0" distB="0" distL="0" distR="0" wp14:anchorId="68827CDE" wp14:editId="3C8BC84D">
            <wp:extent cx="5040000" cy="2720000"/>
            <wp:effectExtent l="19050" t="19050" r="27305" b="2349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40000" cy="2720000"/>
                    </a:xfrm>
                    <a:prstGeom prst="rect">
                      <a:avLst/>
                    </a:prstGeom>
                    <a:noFill/>
                    <a:ln>
                      <a:solidFill>
                        <a:schemeClr val="tx1"/>
                      </a:solidFill>
                    </a:ln>
                  </pic:spPr>
                </pic:pic>
              </a:graphicData>
            </a:graphic>
          </wp:inline>
        </w:drawing>
      </w:r>
    </w:p>
    <w:p w14:paraId="3733E46E" w14:textId="56E6D9AD" w:rsidR="00EE4CC2" w:rsidRPr="00342602" w:rsidRDefault="00FC20AB" w:rsidP="00FC20AB">
      <w:pPr>
        <w:pStyle w:val="ae"/>
        <w:rPr>
          <w:rFonts w:eastAsia="楷体"/>
          <w:szCs w:val="24"/>
          <w:lang w:val="x-none"/>
        </w:rPr>
      </w:pPr>
      <w:bookmarkStart w:id="477" w:name="_Hlk4777553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5243CC">
        <w:rPr>
          <w:noProof/>
        </w:rPr>
        <w:t>6</w:t>
      </w:r>
      <w:r>
        <w:fldChar w:fldCharType="end"/>
      </w:r>
      <w:bookmarkEnd w:id="477"/>
      <w:r w:rsidR="00EE4CC2" w:rsidRPr="00342602">
        <w:rPr>
          <w:rFonts w:eastAsia="楷体"/>
          <w:szCs w:val="24"/>
          <w:lang w:val="x-none" w:eastAsia="x-none"/>
        </w:rPr>
        <w:t xml:space="preserve">  </w:t>
      </w:r>
      <w:r w:rsidR="00EE4CC2" w:rsidRPr="00FC20AB">
        <w:rPr>
          <w:rFonts w:hint="eastAsia"/>
        </w:rPr>
        <w:t>余泥渣土调配系统物料</w:t>
      </w:r>
      <w:r w:rsidR="00EE4CC2" w:rsidRPr="00FC20AB">
        <w:t>流向</w:t>
      </w:r>
      <w:r w:rsidR="00EE4CC2" w:rsidRPr="00FC20AB">
        <w:rPr>
          <w:rFonts w:hint="eastAsia"/>
        </w:rPr>
        <w:t>概念</w:t>
      </w:r>
      <w:r w:rsidR="00EE4CC2" w:rsidRPr="00FC20AB">
        <w:t>模型</w:t>
      </w:r>
      <w:r w:rsidR="00EE4CC2" w:rsidRPr="00FC20AB">
        <w:rPr>
          <w:rFonts w:hint="eastAsia"/>
        </w:rPr>
        <w:t>图</w:t>
      </w:r>
    </w:p>
    <w:p w14:paraId="5CCF2B99" w14:textId="77777777" w:rsidR="00EE4CC2" w:rsidRPr="00342602" w:rsidRDefault="00EE4CC2" w:rsidP="00FC20AB">
      <w:pPr>
        <w:pStyle w:val="af3"/>
        <w:spacing w:before="156" w:after="156"/>
        <w:ind w:firstLine="480"/>
      </w:pPr>
      <w:r w:rsidRPr="00342602">
        <w:rPr>
          <w:rFonts w:hint="eastAsia"/>
        </w:rPr>
        <w:t>根据</w:t>
      </w:r>
      <w:r w:rsidRPr="00342602">
        <w:t>上述系统分析的内容，建立</w:t>
      </w:r>
      <w:r w:rsidRPr="00342602">
        <w:rPr>
          <w:rFonts w:hint="eastAsia"/>
        </w:rPr>
        <w:t>料性</w:t>
      </w:r>
      <w:r w:rsidRPr="00342602">
        <w:t>表、料性关系表、</w:t>
      </w:r>
      <w:r w:rsidRPr="00342602">
        <w:rPr>
          <w:rFonts w:hint="eastAsia"/>
        </w:rPr>
        <w:t>项目</w:t>
      </w:r>
      <w:r w:rsidRPr="00342602">
        <w:t>表、受纳场表、</w:t>
      </w:r>
      <w:r w:rsidRPr="00342602">
        <w:rPr>
          <w:rFonts w:hint="eastAsia"/>
        </w:rPr>
        <w:t>项目</w:t>
      </w:r>
      <w:r w:rsidRPr="00342602">
        <w:t>生产计划表</w:t>
      </w:r>
      <w:r w:rsidRPr="00342602">
        <w:rPr>
          <w:rFonts w:hint="eastAsia"/>
        </w:rPr>
        <w:t>等数据库</w:t>
      </w:r>
      <w:r w:rsidRPr="00342602">
        <w:t>基本表。</w:t>
      </w:r>
    </w:p>
    <w:p w14:paraId="12C86C0B" w14:textId="5ABEA690" w:rsidR="00EE4CC2" w:rsidRPr="00342602" w:rsidRDefault="00FC20AB" w:rsidP="00582589">
      <w:pPr>
        <w:pStyle w:val="aff9"/>
      </w:pPr>
      <w:r>
        <w:rPr>
          <w:rFonts w:hint="eastAsia"/>
        </w:rPr>
        <w:t xml:space="preserve">(2) </w:t>
      </w:r>
      <w:r w:rsidR="00EE4CC2" w:rsidRPr="00342602">
        <w:rPr>
          <w:rFonts w:hint="eastAsia"/>
        </w:rPr>
        <w:t>余泥渣土资源化厂站模型研究</w:t>
      </w:r>
    </w:p>
    <w:p w14:paraId="2DE5A535" w14:textId="77777777" w:rsidR="00EE4CC2" w:rsidRPr="00342602" w:rsidRDefault="00EE4CC2" w:rsidP="00FC20AB">
      <w:pPr>
        <w:pStyle w:val="af3"/>
        <w:spacing w:before="156" w:after="156"/>
        <w:ind w:firstLine="480"/>
      </w:pPr>
      <w:r w:rsidRPr="00342602">
        <w:rPr>
          <w:rFonts w:hint="eastAsia"/>
        </w:rPr>
        <w:t>余泥渣土资源化厂站的功能，</w:t>
      </w:r>
      <w:r w:rsidRPr="00342602">
        <w:t>从</w:t>
      </w:r>
      <w:r w:rsidRPr="00342602">
        <w:rPr>
          <w:rFonts w:hint="eastAsia"/>
        </w:rPr>
        <w:t>经济角度看</w:t>
      </w:r>
      <w:r w:rsidRPr="00342602">
        <w:t>，</w:t>
      </w:r>
      <w:r w:rsidRPr="00342602">
        <w:rPr>
          <w:rFonts w:hint="eastAsia"/>
        </w:rPr>
        <w:t>是投入</w:t>
      </w:r>
      <w:r w:rsidRPr="00342602">
        <w:t>资源化厂站和资源化费用获取资源化产物效益</w:t>
      </w:r>
      <w:r w:rsidRPr="00342602">
        <w:rPr>
          <w:rFonts w:hint="eastAsia"/>
        </w:rPr>
        <w:t>；</w:t>
      </w:r>
      <w:r w:rsidRPr="00342602">
        <w:t>从</w:t>
      </w:r>
      <w:r w:rsidRPr="00342602">
        <w:rPr>
          <w:rFonts w:hint="eastAsia"/>
        </w:rPr>
        <w:t>料性</w:t>
      </w:r>
      <w:r w:rsidRPr="00342602">
        <w:t>角度看，是</w:t>
      </w:r>
      <w:r w:rsidRPr="00342602">
        <w:rPr>
          <w:rFonts w:hint="eastAsia"/>
        </w:rPr>
        <w:t>工程</w:t>
      </w:r>
      <w:r w:rsidRPr="00342602">
        <w:t>废料</w:t>
      </w:r>
      <w:r w:rsidRPr="00342602">
        <w:rPr>
          <w:rFonts w:hint="eastAsia"/>
        </w:rPr>
        <w:t>经过</w:t>
      </w:r>
      <w:r w:rsidRPr="00342602">
        <w:t>资源化加工</w:t>
      </w:r>
      <w:r w:rsidRPr="00342602">
        <w:rPr>
          <w:rFonts w:hint="eastAsia"/>
        </w:rPr>
        <w:t>成为</w:t>
      </w:r>
      <w:r w:rsidRPr="00342602">
        <w:t>可接受的物料</w:t>
      </w:r>
      <w:r w:rsidRPr="00342602">
        <w:rPr>
          <w:rFonts w:hint="eastAsia"/>
        </w:rPr>
        <w:t>。</w:t>
      </w:r>
      <w:r w:rsidRPr="00342602">
        <w:t>为此</w:t>
      </w:r>
      <w:r w:rsidRPr="00342602">
        <w:rPr>
          <w:rFonts w:hint="eastAsia"/>
        </w:rPr>
        <w:t>，</w:t>
      </w:r>
      <w:r w:rsidRPr="00342602">
        <w:t>必须从经济和料性的角度</w:t>
      </w:r>
      <w:r w:rsidRPr="00342602">
        <w:rPr>
          <w:rFonts w:hint="eastAsia"/>
        </w:rPr>
        <w:t>剖析余泥渣土资源化厂站，考虑</w:t>
      </w:r>
      <w:r w:rsidRPr="00342602">
        <w:t>环境影响因素，</w:t>
      </w:r>
      <w:r w:rsidRPr="00342602">
        <w:rPr>
          <w:rFonts w:hint="eastAsia"/>
        </w:rPr>
        <w:t>建立余泥渣土资源化厂站模型。</w:t>
      </w:r>
    </w:p>
    <w:p w14:paraId="5DFFB978" w14:textId="77777777" w:rsidR="00EE4CC2" w:rsidRPr="00342602" w:rsidRDefault="00EE4CC2" w:rsidP="00FC20AB">
      <w:pPr>
        <w:pStyle w:val="af3"/>
        <w:spacing w:before="156" w:after="156"/>
        <w:ind w:firstLine="480"/>
      </w:pPr>
      <w:r w:rsidRPr="00342602">
        <w:rPr>
          <w:rFonts w:hint="eastAsia"/>
        </w:rPr>
        <w:t>余泥渣土资源化厂站功能分析</w:t>
      </w:r>
      <w:r w:rsidRPr="00342602">
        <w:t>。</w:t>
      </w:r>
      <w:r w:rsidRPr="00342602">
        <w:rPr>
          <w:rFonts w:hint="eastAsia"/>
        </w:rPr>
        <w:t>根据余泥处置厂站的建设地点</w:t>
      </w:r>
      <w:r w:rsidRPr="00342602">
        <w:t>、服役</w:t>
      </w:r>
      <w:r w:rsidRPr="00342602">
        <w:rPr>
          <w:rFonts w:hint="eastAsia"/>
        </w:rPr>
        <w:t>时间</w:t>
      </w:r>
      <w:r w:rsidRPr="00342602">
        <w:t>、预期产能、预期处理量等</w:t>
      </w:r>
      <w:r w:rsidRPr="00342602">
        <w:rPr>
          <w:rFonts w:hint="eastAsia"/>
        </w:rPr>
        <w:t>参数</w:t>
      </w:r>
      <w:r w:rsidRPr="00342602">
        <w:t>，</w:t>
      </w:r>
      <w:r w:rsidRPr="00342602">
        <w:rPr>
          <w:rFonts w:hint="eastAsia"/>
        </w:rPr>
        <w:t>分析余泥处置厂站的</w:t>
      </w:r>
      <w:r w:rsidRPr="00342602">
        <w:t>建设费</w:t>
      </w:r>
      <w:r w:rsidRPr="00342602">
        <w:rPr>
          <w:rFonts w:hint="eastAsia"/>
        </w:rPr>
        <w:t>。</w:t>
      </w:r>
    </w:p>
    <w:p w14:paraId="367B1AEB" w14:textId="77777777" w:rsidR="00EE4CC2" w:rsidRPr="00342602" w:rsidRDefault="00EE4CC2" w:rsidP="00FC20AB">
      <w:pPr>
        <w:pStyle w:val="af3"/>
        <w:spacing w:before="156" w:after="156"/>
        <w:ind w:firstLine="480"/>
      </w:pPr>
      <w:r w:rsidRPr="00342602">
        <w:rPr>
          <w:rFonts w:hint="eastAsia"/>
        </w:rPr>
        <w:t>厂站的建设成本分析</w:t>
      </w:r>
      <w:r w:rsidRPr="00342602">
        <w:t>。</w:t>
      </w:r>
      <w:r w:rsidRPr="00342602">
        <w:rPr>
          <w:rFonts w:hint="eastAsia"/>
        </w:rPr>
        <w:t>根据</w:t>
      </w:r>
      <w:r w:rsidRPr="00342602">
        <w:t>余泥</w:t>
      </w:r>
      <w:r w:rsidRPr="00342602">
        <w:rPr>
          <w:rFonts w:hint="eastAsia"/>
        </w:rPr>
        <w:t>加工</w:t>
      </w:r>
      <w:r w:rsidRPr="00342602">
        <w:t>厂的处理性能，分析各种</w:t>
      </w:r>
      <w:r w:rsidRPr="00342602">
        <w:rPr>
          <w:rFonts w:hint="eastAsia"/>
        </w:rPr>
        <w:t>加工厂</w:t>
      </w:r>
      <w:r w:rsidRPr="00342602">
        <w:t>的输入料性、输出料性、加工强度和成本消耗</w:t>
      </w:r>
      <w:r w:rsidRPr="00342602">
        <w:rPr>
          <w:rFonts w:hint="eastAsia"/>
        </w:rPr>
        <w:t>。</w:t>
      </w:r>
    </w:p>
    <w:p w14:paraId="2BC4798C" w14:textId="77777777" w:rsidR="00EE4CC2" w:rsidRPr="00342602" w:rsidRDefault="00EE4CC2" w:rsidP="00FC20AB">
      <w:pPr>
        <w:pStyle w:val="af3"/>
        <w:spacing w:before="156" w:after="156"/>
        <w:ind w:firstLine="480"/>
      </w:pPr>
      <w:r w:rsidRPr="00342602">
        <w:rPr>
          <w:rFonts w:hint="eastAsia"/>
        </w:rPr>
        <w:lastRenderedPageBreak/>
        <w:t>余泥渣土单位处置成本分析。考虑余泥处置厂站建设</w:t>
      </w:r>
      <w:r w:rsidRPr="00342602">
        <w:t>成本</w:t>
      </w:r>
      <w:r w:rsidRPr="00342602">
        <w:rPr>
          <w:rFonts w:hint="eastAsia"/>
        </w:rPr>
        <w:t>摊销</w:t>
      </w:r>
      <w:r w:rsidRPr="00342602">
        <w:t>、</w:t>
      </w:r>
      <w:r w:rsidRPr="00342602">
        <w:rPr>
          <w:rFonts w:hint="eastAsia"/>
        </w:rPr>
        <w:t>余泥处理</w:t>
      </w:r>
      <w:r w:rsidRPr="00342602">
        <w:t>工艺的单价、</w:t>
      </w:r>
      <w:r w:rsidRPr="00342602">
        <w:rPr>
          <w:rFonts w:hint="eastAsia"/>
        </w:rPr>
        <w:t>泥浆固化</w:t>
      </w:r>
      <w:r w:rsidRPr="00342602">
        <w:t>产物</w:t>
      </w:r>
      <w:r w:rsidRPr="00342602">
        <w:rPr>
          <w:rFonts w:hint="eastAsia"/>
        </w:rPr>
        <w:t>的</w:t>
      </w:r>
      <w:r w:rsidRPr="00342602">
        <w:t>市场价格</w:t>
      </w:r>
      <w:r w:rsidRPr="00342602">
        <w:rPr>
          <w:rFonts w:hint="eastAsia"/>
        </w:rPr>
        <w:t>/</w:t>
      </w:r>
      <w:r w:rsidRPr="00342602">
        <w:rPr>
          <w:rFonts w:hint="eastAsia"/>
        </w:rPr>
        <w:t>效益</w:t>
      </w:r>
      <w:r w:rsidRPr="00342602">
        <w:t>，综合确定</w:t>
      </w:r>
      <w:r w:rsidRPr="00342602">
        <w:rPr>
          <w:rFonts w:hint="eastAsia"/>
        </w:rPr>
        <w:t>余泥处置</w:t>
      </w:r>
      <w:r w:rsidRPr="00342602">
        <w:t>成品</w:t>
      </w:r>
      <w:r w:rsidRPr="00342602">
        <w:rPr>
          <w:rFonts w:hint="eastAsia"/>
        </w:rPr>
        <w:t>单价。</w:t>
      </w:r>
    </w:p>
    <w:p w14:paraId="2B77B0F9" w14:textId="77777777" w:rsidR="00EE4CC2" w:rsidRPr="00342602" w:rsidRDefault="00EE4CC2" w:rsidP="00FC20AB">
      <w:pPr>
        <w:pStyle w:val="af3"/>
        <w:spacing w:before="156" w:after="156"/>
        <w:ind w:firstLine="480"/>
      </w:pPr>
      <w:r w:rsidRPr="00342602">
        <w:rPr>
          <w:rFonts w:hint="eastAsia"/>
        </w:rPr>
        <w:t>余泥渣土资源化成品的效益分析</w:t>
      </w:r>
      <w:r w:rsidRPr="00342602">
        <w:t>。</w:t>
      </w:r>
      <w:r w:rsidRPr="00342602">
        <w:rPr>
          <w:rFonts w:hint="eastAsia"/>
        </w:rPr>
        <w:t>分析泥浆</w:t>
      </w:r>
      <w:r w:rsidRPr="00342602">
        <w:t>固化后</w:t>
      </w:r>
      <w:r w:rsidRPr="00342602">
        <w:rPr>
          <w:rFonts w:hint="eastAsia"/>
        </w:rPr>
        <w:t>的</w:t>
      </w:r>
      <w:r w:rsidRPr="00342602">
        <w:t>泥</w:t>
      </w:r>
      <w:r w:rsidRPr="00342602">
        <w:rPr>
          <w:rFonts w:hint="eastAsia"/>
        </w:rPr>
        <w:t>饼等产物的</w:t>
      </w:r>
      <w:r w:rsidRPr="00342602">
        <w:t>市场接受度，</w:t>
      </w:r>
      <w:r w:rsidRPr="00342602">
        <w:rPr>
          <w:rFonts w:hint="eastAsia"/>
        </w:rPr>
        <w:t>分析泥浆固化</w:t>
      </w:r>
      <w:r w:rsidRPr="00342602">
        <w:t>产物在农业、</w:t>
      </w:r>
      <w:r w:rsidRPr="00342602">
        <w:rPr>
          <w:rFonts w:hint="eastAsia"/>
        </w:rPr>
        <w:t>林业、</w:t>
      </w:r>
      <w:r w:rsidRPr="00342602">
        <w:t>建筑业等多</w:t>
      </w:r>
      <w:r w:rsidRPr="00342602">
        <w:rPr>
          <w:rFonts w:hint="eastAsia"/>
        </w:rPr>
        <w:t>行业</w:t>
      </w:r>
      <w:r w:rsidRPr="00342602">
        <w:t>的应用需求，分析余泥</w:t>
      </w:r>
      <w:r w:rsidRPr="00342602">
        <w:rPr>
          <w:rFonts w:hint="eastAsia"/>
        </w:rPr>
        <w:t>加工厂产出物料</w:t>
      </w:r>
      <w:r w:rsidRPr="00342602">
        <w:t>的</w:t>
      </w:r>
      <w:r w:rsidRPr="00342602">
        <w:rPr>
          <w:rFonts w:hint="eastAsia"/>
        </w:rPr>
        <w:t>效益。</w:t>
      </w:r>
    </w:p>
    <w:p w14:paraId="29CD1461" w14:textId="77777777" w:rsidR="00EE4CC2" w:rsidRPr="00342602" w:rsidRDefault="00EE4CC2" w:rsidP="00FC20AB">
      <w:pPr>
        <w:pStyle w:val="af3"/>
        <w:spacing w:before="156" w:after="156"/>
        <w:ind w:firstLine="480"/>
      </w:pPr>
      <w:r w:rsidRPr="00342602">
        <w:rPr>
          <w:rFonts w:hint="eastAsia"/>
        </w:rPr>
        <w:t>余泥渣土资源化厂站模型研究。根据</w:t>
      </w:r>
      <w:r w:rsidRPr="00342602">
        <w:t>前述</w:t>
      </w:r>
      <w:r w:rsidRPr="00342602">
        <w:rPr>
          <w:rFonts w:hint="eastAsia"/>
        </w:rPr>
        <w:t>料性</w:t>
      </w:r>
      <w:r w:rsidRPr="00342602">
        <w:t>分析和</w:t>
      </w:r>
      <w:r w:rsidRPr="00342602">
        <w:rPr>
          <w:rFonts w:hint="eastAsia"/>
        </w:rPr>
        <w:t>成本</w:t>
      </w:r>
      <w:r w:rsidRPr="00342602">
        <w:t>费用分析，</w:t>
      </w:r>
      <w:r w:rsidRPr="00342602">
        <w:rPr>
          <w:rFonts w:hint="eastAsia"/>
        </w:rPr>
        <w:t>考虑</w:t>
      </w:r>
      <w:r w:rsidRPr="00342602">
        <w:t>环境影响因素，建立</w:t>
      </w:r>
      <w:r w:rsidRPr="00342602">
        <w:rPr>
          <w:rFonts w:hint="eastAsia"/>
        </w:rPr>
        <w:t>余泥处置厂站的</w:t>
      </w:r>
      <w:r w:rsidRPr="00342602">
        <w:t>物料转换</w:t>
      </w:r>
      <w:r w:rsidRPr="00342602">
        <w:rPr>
          <w:rFonts w:hint="eastAsia"/>
        </w:rPr>
        <w:t>模型（</w:t>
      </w:r>
      <w:r w:rsidRPr="00342602">
        <w:rPr>
          <w:rFonts w:hint="eastAsia"/>
          <w:szCs w:val="24"/>
          <w:lang w:eastAsia="x-none"/>
        </w:rPr>
        <w:t>图</w:t>
      </w:r>
      <w:r w:rsidRPr="00342602">
        <w:rPr>
          <w:szCs w:val="24"/>
          <w:lang w:eastAsia="x-none"/>
        </w:rPr>
        <w:t>5</w:t>
      </w:r>
      <w:r w:rsidRPr="00342602">
        <w:rPr>
          <w:rFonts w:hint="eastAsia"/>
          <w:szCs w:val="24"/>
        </w:rPr>
        <w:t>）</w:t>
      </w:r>
      <w:r w:rsidRPr="00342602">
        <w:rPr>
          <w:rFonts w:hint="eastAsia"/>
        </w:rPr>
        <w:t>，</w:t>
      </w:r>
      <w:r w:rsidRPr="00342602">
        <w:t>包括：输入料性、输出料性</w:t>
      </w:r>
      <w:r w:rsidRPr="00342602">
        <w:rPr>
          <w:rFonts w:hint="eastAsia"/>
        </w:rPr>
        <w:t>、</w:t>
      </w:r>
      <w:r w:rsidRPr="00342602">
        <w:t>资源化处理成本</w:t>
      </w:r>
      <w:r w:rsidRPr="00342602">
        <w:rPr>
          <w:rFonts w:hint="eastAsia"/>
        </w:rPr>
        <w:t>、厂站投资</w:t>
      </w:r>
      <w:r w:rsidRPr="00342602">
        <w:t>、</w:t>
      </w:r>
      <w:r w:rsidRPr="00342602">
        <w:rPr>
          <w:rFonts w:hint="eastAsia"/>
        </w:rPr>
        <w:t>资源化</w:t>
      </w:r>
      <w:r w:rsidRPr="00342602">
        <w:t>成本效益</w:t>
      </w:r>
      <w:r w:rsidRPr="00342602">
        <w:rPr>
          <w:rFonts w:hint="eastAsia"/>
        </w:rPr>
        <w:t>、处置综合</w:t>
      </w:r>
      <w:r w:rsidRPr="00342602">
        <w:t>单价</w:t>
      </w:r>
      <w:r w:rsidRPr="00342602">
        <w:rPr>
          <w:rFonts w:hint="eastAsia"/>
        </w:rPr>
        <w:t>、产能</w:t>
      </w:r>
      <w:r w:rsidRPr="00342602">
        <w:t>限制</w:t>
      </w:r>
      <w:r w:rsidRPr="00342602">
        <w:rPr>
          <w:rFonts w:hint="eastAsia"/>
        </w:rPr>
        <w:t>等参数</w:t>
      </w:r>
      <w:r w:rsidRPr="00342602">
        <w:t>。</w:t>
      </w:r>
    </w:p>
    <w:p w14:paraId="3B939180" w14:textId="7449774B" w:rsidR="00EE4CC2" w:rsidRPr="00342602" w:rsidRDefault="00EE4CC2" w:rsidP="00FC20AB">
      <w:pPr>
        <w:pStyle w:val="ae"/>
        <w:rPr>
          <w:rFonts w:eastAsia="楷体"/>
        </w:rPr>
      </w:pPr>
      <w:r w:rsidRPr="00342602">
        <w:t xml:space="preserve"> </w:t>
      </w:r>
      <w:r w:rsidR="00B50569" w:rsidRPr="00342602">
        <w:rPr>
          <w:noProof/>
        </w:rPr>
        <w:drawing>
          <wp:inline distT="0" distB="0" distL="0" distR="0" wp14:anchorId="70FD44DC" wp14:editId="4293BB6D">
            <wp:extent cx="5040000" cy="1376564"/>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40000" cy="1376564"/>
                    </a:xfrm>
                    <a:prstGeom prst="rect">
                      <a:avLst/>
                    </a:prstGeom>
                    <a:noFill/>
                    <a:ln>
                      <a:noFill/>
                    </a:ln>
                  </pic:spPr>
                </pic:pic>
              </a:graphicData>
            </a:graphic>
          </wp:inline>
        </w:drawing>
      </w:r>
    </w:p>
    <w:p w14:paraId="2741A12F" w14:textId="66AFE2A5" w:rsidR="00EE4CC2" w:rsidRPr="00FC20AB" w:rsidRDefault="00FC20AB" w:rsidP="00FC20AB">
      <w:pPr>
        <w:pStyle w:val="ae"/>
      </w:pPr>
      <w:r w:rsidRPr="00FC20AB">
        <w:rPr>
          <w:rFonts w:hint="eastAsia"/>
        </w:rPr>
        <w:t>图</w:t>
      </w:r>
      <w:r w:rsidRPr="00FC20AB">
        <w:rPr>
          <w:rFonts w:hint="eastAsia"/>
        </w:rPr>
        <w:t xml:space="preserve"> </w:t>
      </w:r>
      <w:r w:rsidRPr="00FC20AB">
        <w:fldChar w:fldCharType="begin"/>
      </w:r>
      <w:r w:rsidRPr="00FC20AB">
        <w:instrText xml:space="preserve"> </w:instrText>
      </w:r>
      <w:r w:rsidRPr="00FC20AB">
        <w:rPr>
          <w:rFonts w:hint="eastAsia"/>
        </w:rPr>
        <w:instrText xml:space="preserve">SEQ </w:instrText>
      </w:r>
      <w:r w:rsidRPr="00FC20AB">
        <w:rPr>
          <w:rFonts w:hint="eastAsia"/>
        </w:rPr>
        <w:instrText>图</w:instrText>
      </w:r>
      <w:r w:rsidRPr="00FC20AB">
        <w:rPr>
          <w:rFonts w:hint="eastAsia"/>
        </w:rPr>
        <w:instrText xml:space="preserve"> \* ARABIC</w:instrText>
      </w:r>
      <w:r w:rsidRPr="00FC20AB">
        <w:instrText xml:space="preserve"> </w:instrText>
      </w:r>
      <w:r w:rsidRPr="00FC20AB">
        <w:fldChar w:fldCharType="separate"/>
      </w:r>
      <w:r w:rsidR="005243CC">
        <w:rPr>
          <w:noProof/>
        </w:rPr>
        <w:t>7</w:t>
      </w:r>
      <w:r w:rsidRPr="00FC20AB">
        <w:fldChar w:fldCharType="end"/>
      </w:r>
      <w:r w:rsidR="00EE4CC2" w:rsidRPr="00FC20AB">
        <w:t xml:space="preserve">  </w:t>
      </w:r>
      <w:r w:rsidR="00EE4CC2" w:rsidRPr="00FC20AB">
        <w:rPr>
          <w:rFonts w:hint="eastAsia"/>
        </w:rPr>
        <w:t>余泥渣土资源化厂站</w:t>
      </w:r>
      <w:r w:rsidR="00EE4CC2" w:rsidRPr="00FC20AB">
        <w:t>模型</w:t>
      </w:r>
      <w:r w:rsidR="00EE4CC2" w:rsidRPr="00FC20AB">
        <w:rPr>
          <w:rFonts w:hint="eastAsia"/>
        </w:rPr>
        <w:t>示意图</w:t>
      </w:r>
    </w:p>
    <w:p w14:paraId="1BD15F12" w14:textId="5A3140FA" w:rsidR="00EE4CC2" w:rsidRPr="00342602" w:rsidRDefault="00FC20AB" w:rsidP="00582589">
      <w:pPr>
        <w:pStyle w:val="aff9"/>
      </w:pPr>
      <w:r>
        <w:rPr>
          <w:rFonts w:hint="eastAsia"/>
        </w:rPr>
        <w:t xml:space="preserve">(3) </w:t>
      </w:r>
      <w:r w:rsidR="00EE4CC2" w:rsidRPr="00342602">
        <w:rPr>
          <w:rFonts w:hint="eastAsia"/>
        </w:rPr>
        <w:t>余泥渣土运输路径智能分析和优化模型研究</w:t>
      </w:r>
    </w:p>
    <w:p w14:paraId="4A38E498" w14:textId="77777777" w:rsidR="00EE4CC2" w:rsidRPr="00342602" w:rsidRDefault="00EE4CC2" w:rsidP="00FC20AB">
      <w:pPr>
        <w:pStyle w:val="af3"/>
        <w:spacing w:before="156" w:after="156"/>
        <w:ind w:firstLine="480"/>
      </w:pPr>
      <w:r w:rsidRPr="00342602">
        <w:rPr>
          <w:rFonts w:hint="eastAsia"/>
        </w:rPr>
        <w:t>由于</w:t>
      </w:r>
      <w:r w:rsidRPr="00342602">
        <w:t>工程运输车辆的特殊性，</w:t>
      </w:r>
      <w:r w:rsidRPr="00342602">
        <w:rPr>
          <w:rFonts w:hint="eastAsia"/>
        </w:rPr>
        <w:t>公用</w:t>
      </w:r>
      <w:r w:rsidRPr="00342602">
        <w:t>GIS</w:t>
      </w:r>
      <w:r w:rsidRPr="00342602">
        <w:rPr>
          <w:rFonts w:hint="eastAsia"/>
        </w:rPr>
        <w:t>平台的路径</w:t>
      </w:r>
      <w:r w:rsidRPr="00342602">
        <w:t>识别技术</w:t>
      </w:r>
      <w:r w:rsidRPr="00342602">
        <w:rPr>
          <w:rFonts w:hint="eastAsia"/>
        </w:rPr>
        <w:t>无法</w:t>
      </w:r>
      <w:r w:rsidRPr="00342602">
        <w:t>适用</w:t>
      </w:r>
      <w:r w:rsidRPr="00342602">
        <w:rPr>
          <w:rFonts w:hint="eastAsia"/>
        </w:rPr>
        <w:t>。为此</w:t>
      </w:r>
      <w:r w:rsidRPr="00342602">
        <w:t>，</w:t>
      </w:r>
      <w:r w:rsidRPr="00342602">
        <w:rPr>
          <w:rFonts w:hint="eastAsia"/>
        </w:rPr>
        <w:t>需要</w:t>
      </w:r>
      <w:r w:rsidRPr="00342602">
        <w:t>考虑运渣道路网络的特殊性，</w:t>
      </w:r>
      <w:r w:rsidRPr="00342602">
        <w:rPr>
          <w:rFonts w:hint="eastAsia"/>
        </w:rPr>
        <w:t>研究渣土</w:t>
      </w:r>
      <w:r w:rsidRPr="00342602">
        <w:t>运输路径</w:t>
      </w:r>
      <w:r w:rsidRPr="00342602">
        <w:rPr>
          <w:rFonts w:hint="eastAsia"/>
        </w:rPr>
        <w:t>的</w:t>
      </w:r>
      <w:r w:rsidRPr="00342602">
        <w:t>智能分析</w:t>
      </w:r>
      <w:r w:rsidRPr="00342602">
        <w:rPr>
          <w:rFonts w:hint="eastAsia"/>
        </w:rPr>
        <w:t>和</w:t>
      </w:r>
      <w:r w:rsidRPr="00342602">
        <w:t>优化方法。</w:t>
      </w:r>
    </w:p>
    <w:p w14:paraId="03A677C2" w14:textId="77777777" w:rsidR="00EE4CC2" w:rsidRPr="00342602" w:rsidRDefault="00EE4CC2" w:rsidP="00FC20AB">
      <w:pPr>
        <w:pStyle w:val="af3"/>
        <w:spacing w:before="156" w:after="156"/>
        <w:ind w:firstLine="480"/>
      </w:pPr>
      <w:r w:rsidRPr="00342602">
        <w:rPr>
          <w:rFonts w:hint="eastAsia"/>
        </w:rPr>
        <w:t>城市</w:t>
      </w:r>
      <w:r w:rsidRPr="00342602">
        <w:t>建设道路</w:t>
      </w:r>
      <w:r w:rsidRPr="00342602">
        <w:rPr>
          <w:rFonts w:hint="eastAsia"/>
        </w:rPr>
        <w:t>网络</w:t>
      </w:r>
      <w:r w:rsidRPr="00342602">
        <w:t>分析</w:t>
      </w:r>
      <w:r w:rsidRPr="00342602">
        <w:rPr>
          <w:rFonts w:hint="eastAsia"/>
        </w:rPr>
        <w:t>。通过</w:t>
      </w:r>
      <w:r w:rsidRPr="00342602">
        <w:t>GIS</w:t>
      </w:r>
      <w:r w:rsidRPr="00342602">
        <w:t>系统获取</w:t>
      </w:r>
      <w:r w:rsidRPr="00342602">
        <w:rPr>
          <w:rFonts w:hint="eastAsia"/>
        </w:rPr>
        <w:t>根据</w:t>
      </w:r>
      <w:r w:rsidRPr="00342602">
        <w:t>城市道路</w:t>
      </w:r>
      <w:r w:rsidRPr="00342602">
        <w:rPr>
          <w:rFonts w:hint="eastAsia"/>
        </w:rPr>
        <w:t>网络，</w:t>
      </w:r>
      <w:r w:rsidRPr="00342602">
        <w:t>并根据</w:t>
      </w:r>
      <w:r w:rsidRPr="00342602">
        <w:rPr>
          <w:rFonts w:hint="eastAsia"/>
        </w:rPr>
        <w:t>道路</w:t>
      </w:r>
      <w:r w:rsidRPr="00342602">
        <w:t>的宽度、载重、限高等通过性</w:t>
      </w:r>
      <w:r w:rsidRPr="00342602">
        <w:rPr>
          <w:rFonts w:hint="eastAsia"/>
        </w:rPr>
        <w:t>条件</w:t>
      </w:r>
      <w:r w:rsidRPr="00342602">
        <w:t>，分析</w:t>
      </w:r>
      <w:r w:rsidRPr="00342602">
        <w:rPr>
          <w:rFonts w:hint="eastAsia"/>
        </w:rPr>
        <w:t>可供</w:t>
      </w:r>
      <w:r w:rsidRPr="00342602">
        <w:t>大</w:t>
      </w:r>
      <w:r w:rsidRPr="00342602">
        <w:rPr>
          <w:rFonts w:hint="eastAsia"/>
        </w:rPr>
        <w:t>型</w:t>
      </w:r>
      <w:r w:rsidRPr="00342602">
        <w:t>载重车辆行驶的</w:t>
      </w:r>
      <w:r w:rsidRPr="00342602">
        <w:rPr>
          <w:rFonts w:hint="eastAsia"/>
        </w:rPr>
        <w:t>交通</w:t>
      </w:r>
      <w:r w:rsidRPr="00342602">
        <w:t>网络</w:t>
      </w:r>
      <w:r w:rsidRPr="00342602">
        <w:rPr>
          <w:rFonts w:hint="eastAsia"/>
        </w:rPr>
        <w:t>。</w:t>
      </w:r>
    </w:p>
    <w:p w14:paraId="244D0D78" w14:textId="77777777" w:rsidR="00EE4CC2" w:rsidRPr="00342602" w:rsidRDefault="00EE4CC2" w:rsidP="00FC20AB">
      <w:pPr>
        <w:pStyle w:val="af3"/>
        <w:spacing w:before="156" w:after="156"/>
        <w:ind w:firstLine="480"/>
      </w:pPr>
      <w:r w:rsidRPr="00342602">
        <w:rPr>
          <w:rFonts w:hint="eastAsia"/>
        </w:rPr>
        <w:t>城市</w:t>
      </w:r>
      <w:r w:rsidRPr="00342602">
        <w:t>建设道路</w:t>
      </w:r>
      <w:r w:rsidRPr="00342602">
        <w:rPr>
          <w:rFonts w:hint="eastAsia"/>
        </w:rPr>
        <w:t>限制约束分析。根据城市</w:t>
      </w:r>
      <w:r w:rsidRPr="00342602">
        <w:t>交管</w:t>
      </w:r>
      <w:r w:rsidRPr="00342602">
        <w:rPr>
          <w:rFonts w:hint="eastAsia"/>
        </w:rPr>
        <w:t>部门</w:t>
      </w:r>
      <w:r w:rsidRPr="00342602">
        <w:t>给出</w:t>
      </w:r>
      <w:r w:rsidRPr="00342602">
        <w:rPr>
          <w:rFonts w:hint="eastAsia"/>
        </w:rPr>
        <w:t>的城市</w:t>
      </w:r>
      <w:r w:rsidRPr="00342602">
        <w:t>出渣道路条件</w:t>
      </w:r>
      <w:r w:rsidRPr="00342602">
        <w:rPr>
          <w:rFonts w:hint="eastAsia"/>
        </w:rPr>
        <w:t>及出渣路径和时间</w:t>
      </w:r>
      <w:r w:rsidRPr="00342602">
        <w:t>限制，</w:t>
      </w:r>
      <w:r w:rsidRPr="00342602">
        <w:rPr>
          <w:rFonts w:hint="eastAsia"/>
        </w:rPr>
        <w:t>建立道路</w:t>
      </w:r>
      <w:r w:rsidRPr="00342602">
        <w:t>限制</w:t>
      </w:r>
      <w:r w:rsidRPr="00342602">
        <w:rPr>
          <w:rFonts w:hint="eastAsia"/>
        </w:rPr>
        <w:t>条件模型。</w:t>
      </w:r>
    </w:p>
    <w:p w14:paraId="3B0A6CB7" w14:textId="77777777" w:rsidR="00EE4CC2" w:rsidRPr="00342602" w:rsidRDefault="00EE4CC2" w:rsidP="00FC20AB">
      <w:pPr>
        <w:pStyle w:val="af3"/>
        <w:spacing w:before="156" w:after="156"/>
        <w:ind w:firstLine="480"/>
      </w:pPr>
      <w:r w:rsidRPr="00342602">
        <w:rPr>
          <w:rFonts w:hint="eastAsia"/>
        </w:rPr>
        <w:t>运输道路偏好</w:t>
      </w:r>
      <w:r w:rsidRPr="00342602">
        <w:t>函数</w:t>
      </w:r>
      <w:r w:rsidRPr="00342602">
        <w:rPr>
          <w:rFonts w:hint="eastAsia"/>
        </w:rPr>
        <w:t>建立。基于</w:t>
      </w:r>
      <w:r w:rsidRPr="00342602">
        <w:t>GIS</w:t>
      </w:r>
      <w:r w:rsidRPr="00342602">
        <w:t>系统，</w:t>
      </w:r>
      <w:r w:rsidRPr="00342602">
        <w:rPr>
          <w:rFonts w:hint="eastAsia"/>
        </w:rPr>
        <w:t>根据道路穿行街区类别</w:t>
      </w:r>
      <w:r w:rsidRPr="00342602">
        <w:t>，</w:t>
      </w:r>
      <w:r w:rsidRPr="00342602">
        <w:rPr>
          <w:rFonts w:hint="eastAsia"/>
        </w:rPr>
        <w:t>根据计算分析</w:t>
      </w:r>
      <w:r w:rsidRPr="00342602">
        <w:t>的</w:t>
      </w:r>
      <w:r w:rsidRPr="00342602">
        <w:rPr>
          <w:rFonts w:hint="eastAsia"/>
        </w:rPr>
        <w:t>结果和人工选择</w:t>
      </w:r>
      <w:r w:rsidRPr="00342602">
        <w:t>的偏好，</w:t>
      </w:r>
      <w:r w:rsidRPr="00342602">
        <w:rPr>
          <w:rFonts w:hint="eastAsia"/>
        </w:rPr>
        <w:t>利用机器学习技术</w:t>
      </w:r>
      <w:r w:rsidRPr="00342602">
        <w:t>分析</w:t>
      </w:r>
      <w:r w:rsidRPr="00342602">
        <w:rPr>
          <w:rFonts w:hint="eastAsia"/>
        </w:rPr>
        <w:t>运输</w:t>
      </w:r>
      <w:r w:rsidRPr="00342602">
        <w:t>道路偏好，通过路段的权值</w:t>
      </w:r>
      <w:r w:rsidRPr="00342602">
        <w:rPr>
          <w:rFonts w:hint="eastAsia"/>
        </w:rPr>
        <w:t>表征</w:t>
      </w:r>
      <w:r w:rsidRPr="00342602">
        <w:t>道路可利用水平。</w:t>
      </w:r>
    </w:p>
    <w:p w14:paraId="19F98432" w14:textId="77777777" w:rsidR="00EE4CC2" w:rsidRPr="00342602" w:rsidRDefault="00EE4CC2" w:rsidP="00FC20AB">
      <w:pPr>
        <w:pStyle w:val="af3"/>
        <w:spacing w:before="156" w:after="156"/>
        <w:ind w:firstLine="480"/>
      </w:pPr>
      <w:r w:rsidRPr="00342602">
        <w:rPr>
          <w:rFonts w:hint="eastAsia"/>
        </w:rPr>
        <w:t>运输</w:t>
      </w:r>
      <w:r w:rsidRPr="00342602">
        <w:t>路径</w:t>
      </w:r>
      <w:r w:rsidRPr="00342602">
        <w:rPr>
          <w:rFonts w:hint="eastAsia"/>
        </w:rPr>
        <w:t>智能</w:t>
      </w:r>
      <w:r w:rsidRPr="00342602">
        <w:t>分析</w:t>
      </w:r>
      <w:r w:rsidRPr="00342602">
        <w:rPr>
          <w:rFonts w:hint="eastAsia"/>
        </w:rPr>
        <w:t>模型</w:t>
      </w:r>
      <w:r w:rsidRPr="00342602">
        <w:t>研究</w:t>
      </w:r>
      <w:r w:rsidRPr="00342602">
        <w:rPr>
          <w:rFonts w:hint="eastAsia"/>
        </w:rPr>
        <w:t>。根据</w:t>
      </w:r>
      <w:r w:rsidRPr="00342602">
        <w:t>给出的运输任务的起止点，</w:t>
      </w:r>
      <w:r w:rsidRPr="00342602">
        <w:rPr>
          <w:rFonts w:hint="eastAsia"/>
        </w:rPr>
        <w:t>采用智能</w:t>
      </w:r>
      <w:r w:rsidRPr="00342602">
        <w:t>路径</w:t>
      </w:r>
      <w:r w:rsidRPr="00342602">
        <w:rPr>
          <w:rFonts w:hint="eastAsia"/>
        </w:rPr>
        <w:t>分析算法，分析</w:t>
      </w:r>
      <w:r w:rsidRPr="00342602">
        <w:t>可行路径</w:t>
      </w:r>
      <w:r w:rsidRPr="00342602">
        <w:rPr>
          <w:rFonts w:hint="eastAsia"/>
        </w:rPr>
        <w:t>；并通过</w:t>
      </w:r>
      <w:r w:rsidRPr="00342602">
        <w:t>运输</w:t>
      </w:r>
      <w:r w:rsidRPr="00342602">
        <w:rPr>
          <w:rFonts w:hint="eastAsia"/>
        </w:rPr>
        <w:t>路程</w:t>
      </w:r>
      <w:r w:rsidRPr="00342602">
        <w:t>长度</w:t>
      </w:r>
      <w:r w:rsidRPr="00342602">
        <w:rPr>
          <w:rFonts w:hint="eastAsia"/>
        </w:rPr>
        <w:t>及路径</w:t>
      </w:r>
      <w:r w:rsidRPr="00342602">
        <w:t>权值</w:t>
      </w:r>
      <w:r w:rsidRPr="00342602">
        <w:rPr>
          <w:rFonts w:hint="eastAsia"/>
        </w:rPr>
        <w:t>评价运渣</w:t>
      </w:r>
      <w:r w:rsidRPr="00342602">
        <w:t>路径</w:t>
      </w:r>
      <w:r w:rsidRPr="00342602">
        <w:rPr>
          <w:rFonts w:hint="eastAsia"/>
        </w:rPr>
        <w:t>的</w:t>
      </w:r>
      <w:r w:rsidRPr="00342602">
        <w:t>可用</w:t>
      </w:r>
      <w:r w:rsidRPr="00342602">
        <w:lastRenderedPageBreak/>
        <w:t>性</w:t>
      </w:r>
      <w:r w:rsidRPr="00342602">
        <w:rPr>
          <w:rFonts w:hint="eastAsia"/>
        </w:rPr>
        <w:t>，建立运输路径智能分析模型</w:t>
      </w:r>
      <w:r w:rsidRPr="00342602">
        <w:t>，</w:t>
      </w:r>
      <w:r w:rsidRPr="00342602">
        <w:rPr>
          <w:rFonts w:hint="eastAsia"/>
        </w:rPr>
        <w:t>综合</w:t>
      </w:r>
      <w:r w:rsidRPr="00342602">
        <w:t>优选</w:t>
      </w:r>
      <w:r w:rsidRPr="00342602">
        <w:rPr>
          <w:rFonts w:hint="eastAsia"/>
        </w:rPr>
        <w:t>运输路径。</w:t>
      </w:r>
    </w:p>
    <w:p w14:paraId="1451323B" w14:textId="77777777" w:rsidR="00EE4CC2" w:rsidRPr="00342602" w:rsidRDefault="00EE4CC2" w:rsidP="00FC20AB">
      <w:pPr>
        <w:pStyle w:val="af3"/>
        <w:spacing w:before="156" w:after="156"/>
        <w:ind w:firstLine="480"/>
      </w:pPr>
      <w:r w:rsidRPr="00342602">
        <w:rPr>
          <w:rFonts w:hint="eastAsia"/>
        </w:rPr>
        <w:t>基于</w:t>
      </w:r>
      <w:r w:rsidRPr="00342602">
        <w:rPr>
          <w:rFonts w:hint="eastAsia"/>
        </w:rPr>
        <w:t>GIS</w:t>
      </w:r>
      <w:r w:rsidRPr="00342602">
        <w:t>系统的运渣道路</w:t>
      </w:r>
      <w:r w:rsidRPr="00342602">
        <w:rPr>
          <w:rFonts w:hint="eastAsia"/>
        </w:rPr>
        <w:t>数据库</w:t>
      </w:r>
      <w:r w:rsidRPr="00342602">
        <w:t>。</w:t>
      </w:r>
      <w:r w:rsidRPr="00342602">
        <w:rPr>
          <w:rFonts w:hint="eastAsia"/>
        </w:rPr>
        <w:t>从</w:t>
      </w:r>
      <w:r w:rsidRPr="00342602">
        <w:t>城市</w:t>
      </w:r>
      <w:r w:rsidRPr="00342602">
        <w:t>GIS</w:t>
      </w:r>
      <w:r w:rsidRPr="00342602">
        <w:t>平台</w:t>
      </w:r>
      <w:r w:rsidRPr="00342602">
        <w:rPr>
          <w:rFonts w:hint="eastAsia"/>
        </w:rPr>
        <w:t>获取</w:t>
      </w:r>
      <w:r w:rsidRPr="00342602">
        <w:t>道路网络和城市敏感地区，</w:t>
      </w:r>
      <w:r w:rsidRPr="00342602">
        <w:rPr>
          <w:rFonts w:hint="eastAsia"/>
        </w:rPr>
        <w:t>建立可供</w:t>
      </w:r>
      <w:r w:rsidRPr="00342602">
        <w:t>大</w:t>
      </w:r>
      <w:r w:rsidRPr="00342602">
        <w:rPr>
          <w:rFonts w:hint="eastAsia"/>
        </w:rPr>
        <w:t>型</w:t>
      </w:r>
      <w:r w:rsidRPr="00342602">
        <w:t>载重车辆</w:t>
      </w:r>
      <w:r w:rsidRPr="00342602">
        <w:rPr>
          <w:rFonts w:hint="eastAsia"/>
        </w:rPr>
        <w:t>可</w:t>
      </w:r>
      <w:r w:rsidRPr="00342602">
        <w:t>行驶的</w:t>
      </w:r>
      <w:r w:rsidRPr="00342602">
        <w:rPr>
          <w:rFonts w:hint="eastAsia"/>
        </w:rPr>
        <w:t>交通</w:t>
      </w:r>
      <w:r w:rsidRPr="00342602">
        <w:t>网络</w:t>
      </w:r>
      <w:r w:rsidRPr="00342602">
        <w:rPr>
          <w:rFonts w:hint="eastAsia"/>
        </w:rPr>
        <w:t>GIS</w:t>
      </w:r>
      <w:r w:rsidRPr="00342602">
        <w:rPr>
          <w:rFonts w:hint="eastAsia"/>
        </w:rPr>
        <w:t>数据库，并</w:t>
      </w:r>
      <w:r w:rsidRPr="00342602">
        <w:t>保存</w:t>
      </w:r>
      <w:r w:rsidRPr="00342602">
        <w:rPr>
          <w:rFonts w:hint="eastAsia"/>
        </w:rPr>
        <w:t>道路利用</w:t>
      </w:r>
      <w:r w:rsidRPr="00342602">
        <w:t>限制和约束</w:t>
      </w:r>
      <w:r w:rsidRPr="00342602">
        <w:rPr>
          <w:rFonts w:hint="eastAsia"/>
        </w:rPr>
        <w:t>及</w:t>
      </w:r>
      <w:r w:rsidRPr="00342602">
        <w:t>选择偏好，并在其上实现</w:t>
      </w:r>
      <w:r w:rsidRPr="00342602">
        <w:rPr>
          <w:rFonts w:hint="eastAsia"/>
        </w:rPr>
        <w:t>路径分析</w:t>
      </w:r>
      <w:r w:rsidRPr="00342602">
        <w:t>和优化</w:t>
      </w:r>
      <w:r w:rsidRPr="00342602">
        <w:rPr>
          <w:rFonts w:hint="eastAsia"/>
        </w:rPr>
        <w:t>模型。</w:t>
      </w:r>
    </w:p>
    <w:p w14:paraId="0A00C087" w14:textId="6D80CFCA" w:rsidR="00EE4CC2" w:rsidRPr="00342602" w:rsidRDefault="00FC20AB" w:rsidP="00582589">
      <w:pPr>
        <w:pStyle w:val="aff9"/>
      </w:pPr>
      <w:r>
        <w:rPr>
          <w:rFonts w:hint="eastAsia"/>
        </w:rPr>
        <w:t xml:space="preserve">(4) </w:t>
      </w:r>
      <w:r w:rsidR="00EE4CC2" w:rsidRPr="00342602">
        <w:rPr>
          <w:rFonts w:hint="eastAsia"/>
        </w:rPr>
        <w:t>余泥渣土调配智能优化模型</w:t>
      </w:r>
    </w:p>
    <w:p w14:paraId="59E6AC45" w14:textId="77777777" w:rsidR="00EE4CC2" w:rsidRPr="00342602" w:rsidRDefault="00EE4CC2" w:rsidP="00FC20AB">
      <w:pPr>
        <w:pStyle w:val="af3"/>
        <w:spacing w:before="156" w:after="156"/>
        <w:ind w:firstLine="480"/>
      </w:pPr>
      <w:r w:rsidRPr="00342602">
        <w:rPr>
          <w:rFonts w:hint="eastAsia"/>
        </w:rPr>
        <w:t>在余泥渣土调配</w:t>
      </w:r>
      <w:r w:rsidRPr="00342602">
        <w:t>信息系统</w:t>
      </w:r>
      <w:r w:rsidRPr="00342602">
        <w:rPr>
          <w:rFonts w:hint="eastAsia"/>
        </w:rPr>
        <w:t>中</w:t>
      </w:r>
      <w:r w:rsidRPr="00342602">
        <w:t>，</w:t>
      </w:r>
      <w:r w:rsidRPr="00342602">
        <w:rPr>
          <w:rFonts w:hint="eastAsia"/>
        </w:rPr>
        <w:t>考虑余泥渣土资源化厂站，基于道路网络智能分析和路径优化模型</w:t>
      </w:r>
      <w:r w:rsidRPr="00342602">
        <w:t>，</w:t>
      </w:r>
      <w:r w:rsidRPr="00342602">
        <w:rPr>
          <w:rFonts w:hint="eastAsia"/>
        </w:rPr>
        <w:t>研究</w:t>
      </w:r>
      <w:r w:rsidRPr="00342602">
        <w:t>建立</w:t>
      </w:r>
      <w:r w:rsidRPr="00342602">
        <w:rPr>
          <w:rFonts w:hint="eastAsia"/>
        </w:rPr>
        <w:t>余泥渣土调配智能优化模型。</w:t>
      </w:r>
    </w:p>
    <w:p w14:paraId="016BB9DF" w14:textId="77777777" w:rsidR="00EE4CC2" w:rsidRPr="00342602" w:rsidRDefault="00EE4CC2" w:rsidP="00FC20AB">
      <w:pPr>
        <w:pStyle w:val="af3"/>
        <w:spacing w:before="156" w:after="156"/>
        <w:ind w:firstLine="480"/>
      </w:pPr>
      <w:r w:rsidRPr="00342602">
        <w:rPr>
          <w:rFonts w:hint="eastAsia"/>
        </w:rPr>
        <w:t>余泥渣土调配初始方案构造。</w:t>
      </w:r>
      <w:r w:rsidRPr="00342602">
        <w:t>根据各</w:t>
      </w:r>
      <w:r w:rsidRPr="00342602">
        <w:rPr>
          <w:rFonts w:hint="eastAsia"/>
        </w:rPr>
        <w:t>施工</w:t>
      </w:r>
      <w:r w:rsidRPr="00342602">
        <w:t>场站</w:t>
      </w:r>
      <w:r w:rsidRPr="00342602">
        <w:rPr>
          <w:rFonts w:hint="eastAsia"/>
        </w:rPr>
        <w:t>的生产</w:t>
      </w:r>
      <w:r w:rsidRPr="00342602">
        <w:t>计划</w:t>
      </w:r>
      <w:r w:rsidRPr="00342602">
        <w:rPr>
          <w:rFonts w:hint="eastAsia"/>
        </w:rPr>
        <w:t>，考虑城市</w:t>
      </w:r>
      <w:r w:rsidRPr="00342602">
        <w:t>建设余泥渣土以出渣为主的特点，从</w:t>
      </w:r>
      <w:r w:rsidRPr="00342602">
        <w:rPr>
          <w:rFonts w:hint="eastAsia"/>
        </w:rPr>
        <w:t>开挖</w:t>
      </w:r>
      <w:r w:rsidRPr="00342602">
        <w:t>出渣需求为主驱动，</w:t>
      </w:r>
      <w:r w:rsidRPr="00342602">
        <w:rPr>
          <w:rFonts w:hint="eastAsia"/>
        </w:rPr>
        <w:t>采用优质</w:t>
      </w:r>
      <w:r w:rsidRPr="00342602">
        <w:t>优先、运距</w:t>
      </w:r>
      <w:r w:rsidRPr="00342602">
        <w:rPr>
          <w:rFonts w:hint="eastAsia"/>
        </w:rPr>
        <w:t>优先、供需</w:t>
      </w:r>
      <w:r w:rsidRPr="00342602">
        <w:t>平衡</w:t>
      </w:r>
      <w:r w:rsidRPr="00342602">
        <w:rPr>
          <w:rFonts w:hint="eastAsia"/>
        </w:rPr>
        <w:t>的</w:t>
      </w:r>
      <w:r w:rsidRPr="00342602">
        <w:t>原则</w:t>
      </w:r>
      <w:r w:rsidRPr="00342602">
        <w:rPr>
          <w:rFonts w:hint="eastAsia"/>
        </w:rPr>
        <w:t>，研发余泥渣土调配初始解构造</w:t>
      </w:r>
      <w:r w:rsidRPr="00342602">
        <w:t>器</w:t>
      </w:r>
      <w:r w:rsidRPr="00342602">
        <w:rPr>
          <w:rFonts w:hint="eastAsia"/>
        </w:rPr>
        <w:t>。</w:t>
      </w:r>
    </w:p>
    <w:p w14:paraId="1CC65B95" w14:textId="77777777" w:rsidR="00EE4CC2" w:rsidRPr="00342602" w:rsidRDefault="00EE4CC2" w:rsidP="00FC20AB">
      <w:pPr>
        <w:pStyle w:val="af3"/>
        <w:spacing w:before="156" w:after="156"/>
        <w:ind w:firstLine="480"/>
      </w:pPr>
      <w:r w:rsidRPr="00342602">
        <w:rPr>
          <w:rFonts w:hint="eastAsia"/>
        </w:rPr>
        <w:t>余泥渣土调配方案评价。从</w:t>
      </w:r>
      <w:r w:rsidRPr="00342602">
        <w:t>项目群的角度，</w:t>
      </w:r>
      <w:r w:rsidRPr="00342602">
        <w:rPr>
          <w:rFonts w:hint="eastAsia"/>
        </w:rPr>
        <w:t>考虑</w:t>
      </w:r>
      <w:r w:rsidRPr="00342602">
        <w:t>调配方案的物料加工成本、</w:t>
      </w:r>
      <w:r w:rsidRPr="00342602">
        <w:rPr>
          <w:rFonts w:hint="eastAsia"/>
        </w:rPr>
        <w:t>余泥渣土资源化</w:t>
      </w:r>
      <w:r w:rsidRPr="00342602">
        <w:t>收益、</w:t>
      </w:r>
      <w:r w:rsidRPr="00342602">
        <w:rPr>
          <w:rFonts w:hint="eastAsia"/>
        </w:rPr>
        <w:t>调配</w:t>
      </w:r>
      <w:r w:rsidRPr="00342602">
        <w:t>运输成本</w:t>
      </w:r>
      <w:r w:rsidRPr="00342602">
        <w:rPr>
          <w:rFonts w:hint="eastAsia"/>
        </w:rPr>
        <w:t>等，</w:t>
      </w:r>
      <w:r w:rsidRPr="00342602">
        <w:t>综合计算调配方案</w:t>
      </w:r>
      <w:r w:rsidRPr="00342602">
        <w:rPr>
          <w:rFonts w:hint="eastAsia"/>
        </w:rPr>
        <w:t>的余泥渣土</w:t>
      </w:r>
      <w:r w:rsidRPr="00342602">
        <w:t>处置成本</w:t>
      </w:r>
      <w:r w:rsidRPr="00342602">
        <w:rPr>
          <w:rFonts w:hint="eastAsia"/>
        </w:rPr>
        <w:t>；</w:t>
      </w:r>
      <w:r w:rsidRPr="00342602">
        <w:t>通过</w:t>
      </w:r>
      <w:r w:rsidRPr="00342602">
        <w:rPr>
          <w:rFonts w:hint="eastAsia"/>
        </w:rPr>
        <w:t>调运</w:t>
      </w:r>
      <w:r w:rsidRPr="00342602">
        <w:t>路径</w:t>
      </w:r>
      <w:r w:rsidRPr="00342602">
        <w:rPr>
          <w:rFonts w:hint="eastAsia"/>
        </w:rPr>
        <w:t>评价</w:t>
      </w:r>
      <w:r w:rsidRPr="00342602">
        <w:t>运输方案的环境友好</w:t>
      </w:r>
      <w:r w:rsidRPr="00342602">
        <w:rPr>
          <w:rFonts w:hint="eastAsia"/>
        </w:rPr>
        <w:t>性和</w:t>
      </w:r>
      <w:r w:rsidRPr="00342602">
        <w:t>城市安全性</w:t>
      </w:r>
      <w:r w:rsidRPr="00342602">
        <w:rPr>
          <w:rFonts w:hint="eastAsia"/>
        </w:rPr>
        <w:t>；综合</w:t>
      </w:r>
      <w:r w:rsidRPr="00342602">
        <w:t>成本、环境、安全等目标</w:t>
      </w:r>
      <w:r w:rsidRPr="00342602">
        <w:rPr>
          <w:rFonts w:hint="eastAsia"/>
        </w:rPr>
        <w:t>，</w:t>
      </w:r>
      <w:r w:rsidRPr="00342602">
        <w:t>建立余泥渣土</w:t>
      </w:r>
      <w:r w:rsidRPr="00342602">
        <w:rPr>
          <w:rFonts w:hint="eastAsia"/>
        </w:rPr>
        <w:t>调配方案</w:t>
      </w:r>
      <w:r w:rsidRPr="00342602">
        <w:t>评价</w:t>
      </w:r>
      <w:r w:rsidRPr="00342602">
        <w:rPr>
          <w:rFonts w:hint="eastAsia"/>
        </w:rPr>
        <w:t>模型。基于大数据运营</w:t>
      </w:r>
      <w:r w:rsidRPr="00342602">
        <w:t>记录</w:t>
      </w:r>
      <w:r w:rsidRPr="00342602">
        <w:rPr>
          <w:rFonts w:hint="eastAsia"/>
        </w:rPr>
        <w:t>，</w:t>
      </w:r>
      <w:r w:rsidRPr="00342602">
        <w:t>利用</w:t>
      </w:r>
      <w:r w:rsidRPr="00342602">
        <w:rPr>
          <w:rFonts w:hint="eastAsia"/>
        </w:rPr>
        <w:t>机器</w:t>
      </w:r>
      <w:r w:rsidRPr="00342602">
        <w:t>学习技术，</w:t>
      </w:r>
      <w:r w:rsidRPr="00342602">
        <w:rPr>
          <w:rFonts w:hint="eastAsia"/>
        </w:rPr>
        <w:t>学习调配</w:t>
      </w:r>
      <w:r w:rsidRPr="00342602">
        <w:t>方案</w:t>
      </w:r>
      <w:r w:rsidRPr="00342602">
        <w:rPr>
          <w:rFonts w:hint="eastAsia"/>
        </w:rPr>
        <w:t>评价</w:t>
      </w:r>
      <w:r w:rsidRPr="00342602">
        <w:t>的目标</w:t>
      </w:r>
      <w:r w:rsidRPr="00342602">
        <w:rPr>
          <w:rFonts w:hint="eastAsia"/>
        </w:rPr>
        <w:t>偏好。</w:t>
      </w:r>
    </w:p>
    <w:p w14:paraId="00B4261F" w14:textId="77777777" w:rsidR="00EE4CC2" w:rsidRPr="00342602" w:rsidRDefault="00EE4CC2" w:rsidP="00FC20AB">
      <w:pPr>
        <w:pStyle w:val="af3"/>
        <w:spacing w:before="156" w:after="156"/>
        <w:ind w:firstLine="480"/>
        <w:rPr>
          <w:lang w:eastAsia="x-none"/>
        </w:rPr>
      </w:pPr>
      <w:r w:rsidRPr="00342602">
        <w:rPr>
          <w:rFonts w:hint="eastAsia"/>
        </w:rPr>
        <w:t>余泥渣土调配智能优化。利用粒子群</w:t>
      </w:r>
      <w:r w:rsidRPr="00342602">
        <w:t>算法，</w:t>
      </w:r>
      <w:r w:rsidRPr="00342602">
        <w:rPr>
          <w:rFonts w:hint="eastAsia"/>
        </w:rPr>
        <w:t>在时（调运时段</w:t>
      </w:r>
      <w:r w:rsidRPr="00342602">
        <w:t>）</w:t>
      </w:r>
      <w:r w:rsidRPr="00342602">
        <w:rPr>
          <w:rFonts w:hint="eastAsia"/>
        </w:rPr>
        <w:t>、空（调运</w:t>
      </w:r>
      <w:r w:rsidRPr="00342602">
        <w:t>去向）</w:t>
      </w:r>
      <w:r w:rsidRPr="00342602">
        <w:rPr>
          <w:rFonts w:hint="eastAsia"/>
        </w:rPr>
        <w:t>、量（料量拆分</w:t>
      </w:r>
      <w:r w:rsidRPr="00342602">
        <w:t>）</w:t>
      </w:r>
      <w:r w:rsidRPr="00342602">
        <w:rPr>
          <w:rFonts w:hint="eastAsia"/>
        </w:rPr>
        <w:t>、质（兼容</w:t>
      </w:r>
      <w:r w:rsidRPr="00342602">
        <w:t>料性替换）</w:t>
      </w:r>
      <w:r w:rsidRPr="00342602">
        <w:rPr>
          <w:rFonts w:hint="eastAsia"/>
        </w:rPr>
        <w:t>维度，</w:t>
      </w:r>
      <w:r w:rsidRPr="00342602">
        <w:t>对</w:t>
      </w:r>
      <w:r w:rsidRPr="00342602">
        <w:rPr>
          <w:rFonts w:hint="eastAsia"/>
        </w:rPr>
        <w:t>可能</w:t>
      </w:r>
      <w:r w:rsidRPr="00342602">
        <w:t>的选项展开随机遍历，</w:t>
      </w:r>
      <w:r w:rsidRPr="00342602">
        <w:rPr>
          <w:rFonts w:hint="eastAsia"/>
        </w:rPr>
        <w:t>调整余泥渣土调配</w:t>
      </w:r>
      <w:r w:rsidRPr="00342602">
        <w:t>方案的</w:t>
      </w:r>
      <w:r w:rsidRPr="00342602">
        <w:rPr>
          <w:rFonts w:hint="eastAsia"/>
        </w:rPr>
        <w:t>供需拆分方式</w:t>
      </w:r>
      <w:r w:rsidRPr="00342602">
        <w:t>、</w:t>
      </w:r>
      <w:r w:rsidRPr="00342602">
        <w:rPr>
          <w:rFonts w:hint="eastAsia"/>
        </w:rPr>
        <w:t>供需匹配组合、</w:t>
      </w:r>
      <w:r w:rsidRPr="00342602">
        <w:t>直接处理</w:t>
      </w:r>
      <w:r w:rsidRPr="00342602">
        <w:rPr>
          <w:rFonts w:hint="eastAsia"/>
        </w:rPr>
        <w:t>和</w:t>
      </w:r>
      <w:r w:rsidRPr="00342602">
        <w:t>加工</w:t>
      </w:r>
      <w:r w:rsidRPr="00342602">
        <w:rPr>
          <w:rFonts w:hint="eastAsia"/>
        </w:rPr>
        <w:t>方式、</w:t>
      </w:r>
      <w:r w:rsidRPr="00342602">
        <w:t>道路利用方案</w:t>
      </w:r>
      <w:r w:rsidRPr="00342602">
        <w:rPr>
          <w:rFonts w:hint="eastAsia"/>
        </w:rPr>
        <w:t>等，根据</w:t>
      </w:r>
      <w:r w:rsidRPr="00342602">
        <w:t>余泥渣土</w:t>
      </w:r>
      <w:r w:rsidRPr="00342602">
        <w:rPr>
          <w:rFonts w:hint="eastAsia"/>
        </w:rPr>
        <w:t>调配可行解</w:t>
      </w:r>
      <w:r w:rsidRPr="00342602">
        <w:t>评价</w:t>
      </w:r>
      <w:r w:rsidRPr="00342602">
        <w:rPr>
          <w:rFonts w:hint="eastAsia"/>
        </w:rPr>
        <w:t>模型，优化选择调运</w:t>
      </w:r>
      <w:r w:rsidRPr="00342602">
        <w:t>方案</w:t>
      </w:r>
      <w:r w:rsidRPr="00342602">
        <w:rPr>
          <w:rFonts w:hint="eastAsia"/>
        </w:rPr>
        <w:t>。</w:t>
      </w:r>
    </w:p>
    <w:p w14:paraId="1A271AB7" w14:textId="3A2C834A" w:rsidR="00EE4CC2" w:rsidRPr="00342602" w:rsidRDefault="00B50569" w:rsidP="00FC20AB">
      <w:pPr>
        <w:pStyle w:val="ae"/>
      </w:pPr>
      <w:r w:rsidRPr="00342602">
        <w:rPr>
          <w:noProof/>
        </w:rPr>
        <w:lastRenderedPageBreak/>
        <w:drawing>
          <wp:inline distT="0" distB="0" distL="0" distR="0" wp14:anchorId="3F47A18F" wp14:editId="6C21F5B7">
            <wp:extent cx="5040000" cy="6383260"/>
            <wp:effectExtent l="0" t="0" r="825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040000" cy="6383260"/>
                    </a:xfrm>
                    <a:prstGeom prst="rect">
                      <a:avLst/>
                    </a:prstGeom>
                    <a:noFill/>
                    <a:ln>
                      <a:noFill/>
                    </a:ln>
                  </pic:spPr>
                </pic:pic>
              </a:graphicData>
            </a:graphic>
          </wp:inline>
        </w:drawing>
      </w:r>
    </w:p>
    <w:p w14:paraId="1350348D" w14:textId="66E2FA75" w:rsidR="00A97188" w:rsidRPr="00FC20AB" w:rsidRDefault="00FC20AB" w:rsidP="00FC20AB">
      <w:pPr>
        <w:pStyle w:val="ae"/>
      </w:pPr>
      <w:r w:rsidRPr="00FC20AB">
        <w:rPr>
          <w:rFonts w:hint="eastAsia"/>
        </w:rPr>
        <w:t>图</w:t>
      </w:r>
      <w:r w:rsidRPr="00FC20AB">
        <w:rPr>
          <w:rFonts w:hint="eastAsia"/>
        </w:rPr>
        <w:t xml:space="preserve"> </w:t>
      </w:r>
      <w:r w:rsidRPr="00FC20AB">
        <w:fldChar w:fldCharType="begin"/>
      </w:r>
      <w:r w:rsidRPr="00FC20AB">
        <w:instrText xml:space="preserve"> </w:instrText>
      </w:r>
      <w:r w:rsidRPr="00FC20AB">
        <w:rPr>
          <w:rFonts w:hint="eastAsia"/>
        </w:rPr>
        <w:instrText xml:space="preserve">SEQ </w:instrText>
      </w:r>
      <w:r w:rsidRPr="00FC20AB">
        <w:rPr>
          <w:rFonts w:hint="eastAsia"/>
        </w:rPr>
        <w:instrText>图</w:instrText>
      </w:r>
      <w:r w:rsidRPr="00FC20AB">
        <w:rPr>
          <w:rFonts w:hint="eastAsia"/>
        </w:rPr>
        <w:instrText xml:space="preserve"> \* ARABIC</w:instrText>
      </w:r>
      <w:r w:rsidRPr="00FC20AB">
        <w:instrText xml:space="preserve"> </w:instrText>
      </w:r>
      <w:r w:rsidRPr="00FC20AB">
        <w:fldChar w:fldCharType="separate"/>
      </w:r>
      <w:r w:rsidR="005243CC">
        <w:rPr>
          <w:noProof/>
        </w:rPr>
        <w:t>8</w:t>
      </w:r>
      <w:r w:rsidRPr="00FC20AB">
        <w:fldChar w:fldCharType="end"/>
      </w:r>
      <w:r w:rsidR="00EE4CC2" w:rsidRPr="00FC20AB">
        <w:t xml:space="preserve">  </w:t>
      </w:r>
      <w:r w:rsidR="00EE4CC2" w:rsidRPr="00FC20AB">
        <w:rPr>
          <w:rFonts w:hint="eastAsia"/>
        </w:rPr>
        <w:t>基于粒子群算法</w:t>
      </w:r>
      <w:r w:rsidR="00EE4CC2" w:rsidRPr="00FC20AB">
        <w:t>的</w:t>
      </w:r>
      <w:r w:rsidR="00EE4CC2" w:rsidRPr="00FC20AB">
        <w:rPr>
          <w:rFonts w:hint="eastAsia"/>
        </w:rPr>
        <w:t>余泥渣土调运方案智能优化技术</w:t>
      </w:r>
      <w:r w:rsidR="00EE4CC2" w:rsidRPr="00FC20AB">
        <w:t>方案图</w:t>
      </w:r>
    </w:p>
    <w:p w14:paraId="5D71648D" w14:textId="01069518" w:rsidR="00DF012D" w:rsidRPr="00FC20AB" w:rsidRDefault="00DF012D" w:rsidP="00FC20AB">
      <w:pPr>
        <w:pStyle w:val="aff7"/>
      </w:pPr>
      <w:r w:rsidRPr="00342602">
        <w:rPr>
          <w:rFonts w:hint="eastAsia"/>
        </w:rPr>
        <w:t>4</w:t>
      </w:r>
      <w:r w:rsidRPr="00342602">
        <w:t>.1.1.2</w:t>
      </w:r>
      <w:r w:rsidR="00D61AC3" w:rsidRPr="00342602">
        <w:rPr>
          <w:rFonts w:hint="eastAsia"/>
        </w:rPr>
        <w:t>余泥渣土智能化调配运营平台构建</w:t>
      </w:r>
      <w:bookmarkEnd w:id="476"/>
    </w:p>
    <w:p w14:paraId="622B5EA5" w14:textId="36ABC9E1" w:rsidR="00DF012D" w:rsidRPr="00342602" w:rsidRDefault="00FC20AB" w:rsidP="00582589">
      <w:pPr>
        <w:pStyle w:val="aff9"/>
      </w:pPr>
      <w:r>
        <w:t xml:space="preserve">(1) </w:t>
      </w:r>
      <w:r w:rsidR="00DF012D" w:rsidRPr="00342602">
        <w:rPr>
          <w:rFonts w:hint="eastAsia"/>
        </w:rPr>
        <w:t>平台</w:t>
      </w:r>
      <w:r w:rsidR="009203BB" w:rsidRPr="00342602">
        <w:rPr>
          <w:rFonts w:hint="eastAsia"/>
        </w:rPr>
        <w:t>功能</w:t>
      </w:r>
      <w:r w:rsidR="00DF012D" w:rsidRPr="00342602">
        <w:rPr>
          <w:rFonts w:hint="eastAsia"/>
        </w:rPr>
        <w:t>设计</w:t>
      </w:r>
    </w:p>
    <w:p w14:paraId="34DACF96" w14:textId="77777777" w:rsidR="00DF012D" w:rsidRPr="00342602" w:rsidRDefault="00DF012D">
      <w:pPr>
        <w:pStyle w:val="af3"/>
        <w:spacing w:before="156" w:after="156"/>
        <w:ind w:firstLine="480"/>
      </w:pPr>
      <w:r w:rsidRPr="00342602">
        <w:rPr>
          <w:rFonts w:hint="eastAsia"/>
          <w:lang w:val="zh-CN"/>
        </w:rPr>
        <w:t>平台的整体</w:t>
      </w:r>
      <w:r w:rsidRPr="00342602">
        <w:rPr>
          <w:rFonts w:hint="eastAsia"/>
        </w:rPr>
        <w:t>功能架构如下图所示，面向建设管理单位、建设单位、渣土处理厂以及受纳场用户，围绕渣土智能调配，提供供需动态监控、优化调配辅助决策、沟通协同、运输管控相关功能应用；围绕受纳场安全管理，提供堆填管控、堆填体安全分析预警、永久堆积体安全监测预警、永久堆积体数字化巡视检查相关功</w:t>
      </w:r>
      <w:r w:rsidRPr="00342602">
        <w:rPr>
          <w:rFonts w:hint="eastAsia"/>
        </w:rPr>
        <w:lastRenderedPageBreak/>
        <w:t>能应用。</w:t>
      </w:r>
    </w:p>
    <w:p w14:paraId="495A79B2" w14:textId="6C7A9D9C" w:rsidR="00DF012D" w:rsidRPr="00342602" w:rsidRDefault="00B50569" w:rsidP="00FC20AB">
      <w:pPr>
        <w:pStyle w:val="ae"/>
      </w:pPr>
      <w:r w:rsidRPr="00342602">
        <w:rPr>
          <w:noProof/>
        </w:rPr>
        <w:drawing>
          <wp:inline distT="0" distB="0" distL="0" distR="0" wp14:anchorId="141AB634" wp14:editId="705E4B46">
            <wp:extent cx="5353050" cy="2752725"/>
            <wp:effectExtent l="0" t="0" r="0" b="0"/>
            <wp:docPr id="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353050" cy="2752725"/>
                    </a:xfrm>
                    <a:prstGeom prst="rect">
                      <a:avLst/>
                    </a:prstGeom>
                    <a:noFill/>
                    <a:ln>
                      <a:noFill/>
                    </a:ln>
                  </pic:spPr>
                </pic:pic>
              </a:graphicData>
            </a:graphic>
          </wp:inline>
        </w:drawing>
      </w:r>
    </w:p>
    <w:p w14:paraId="2EFB7117" w14:textId="2DC39CF9" w:rsidR="00DF012D" w:rsidRPr="00342602" w:rsidRDefault="00FC20AB" w:rsidP="00FC20AB">
      <w:pPr>
        <w:pStyle w:val="ae"/>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5243CC">
        <w:rPr>
          <w:noProof/>
        </w:rPr>
        <w:t>9</w:t>
      </w:r>
      <w:r>
        <w:fldChar w:fldCharType="end"/>
      </w:r>
      <w:r>
        <w:t xml:space="preserve">  </w:t>
      </w:r>
      <w:r w:rsidR="00DF012D" w:rsidRPr="00342602">
        <w:rPr>
          <w:rFonts w:hint="eastAsia"/>
        </w:rPr>
        <w:t>业务功能架构</w:t>
      </w:r>
    </w:p>
    <w:p w14:paraId="2D7A435C" w14:textId="77777777" w:rsidR="00DF012D" w:rsidRPr="00342602" w:rsidRDefault="00DF012D" w:rsidP="00FC20AB">
      <w:pPr>
        <w:pStyle w:val="a1"/>
        <w:spacing w:before="156"/>
      </w:pPr>
      <w:r w:rsidRPr="00342602">
        <w:rPr>
          <w:rFonts w:hint="eastAsia"/>
        </w:rPr>
        <w:t>渣土智能调配</w:t>
      </w:r>
    </w:p>
    <w:p w14:paraId="4676E116" w14:textId="18499111" w:rsidR="00DF012D" w:rsidRPr="00FC20AB" w:rsidRDefault="00DF012D" w:rsidP="00FC20AB">
      <w:pPr>
        <w:pStyle w:val="a"/>
      </w:pPr>
      <w:r w:rsidRPr="00FC20AB">
        <w:rPr>
          <w:rFonts w:hint="eastAsia"/>
        </w:rPr>
        <w:t>供需动态监控</w:t>
      </w:r>
    </w:p>
    <w:p w14:paraId="59A5D977" w14:textId="77777777" w:rsidR="00DF012D" w:rsidRPr="00342602" w:rsidRDefault="00DF012D">
      <w:pPr>
        <w:pStyle w:val="af3"/>
        <w:spacing w:before="156" w:after="156"/>
        <w:ind w:firstLine="480"/>
        <w:rPr>
          <w:lang w:val="zh-CN"/>
        </w:rPr>
      </w:pPr>
      <w:r w:rsidRPr="00342602">
        <w:rPr>
          <w:rFonts w:hint="eastAsia"/>
          <w:lang w:val="zh-CN"/>
        </w:rPr>
        <w:t>余泥渣土调配所涉及的组织机构多、场地分散，各机构只了解自己下属工程或场地的情况，无法及时掌握其他相关单位的情况，这是妨碍渣土合理调配、高效利用的重要因素。为此，平台提供渣土供需动态监控功能，旨在打破调配体系中各个单位间信息孤岛，实现信息共享，为协同优化调配提供基础。具体地，对以下情况进行动态监控：</w:t>
      </w:r>
    </w:p>
    <w:p w14:paraId="4A948737" w14:textId="77777777" w:rsidR="00DF012D" w:rsidRPr="00342602" w:rsidRDefault="00DF012D">
      <w:pPr>
        <w:pStyle w:val="af3"/>
        <w:spacing w:before="156" w:after="156"/>
        <w:ind w:firstLine="480"/>
        <w:rPr>
          <w:lang w:val="zh-CN"/>
        </w:rPr>
      </w:pPr>
      <w:r w:rsidRPr="00342602">
        <w:rPr>
          <w:rFonts w:hint="eastAsia"/>
          <w:lang w:val="zh-CN"/>
        </w:rPr>
        <w:t>余泥渣土的出产情况：产量、渣土性质、出产时间等；</w:t>
      </w:r>
    </w:p>
    <w:p w14:paraId="3F1432C8" w14:textId="77777777" w:rsidR="00DF012D" w:rsidRPr="00342602" w:rsidRDefault="00DF012D">
      <w:pPr>
        <w:pStyle w:val="af3"/>
        <w:spacing w:before="156" w:after="156"/>
        <w:ind w:firstLine="480"/>
        <w:rPr>
          <w:lang w:val="zh-CN"/>
        </w:rPr>
      </w:pPr>
      <w:r w:rsidRPr="00342602">
        <w:rPr>
          <w:rFonts w:hint="eastAsia"/>
          <w:lang w:val="zh-CN"/>
        </w:rPr>
        <w:t>余泥渣土的需求情况：需求量、所需材料的性质、需求时间、现场存储承载能力等；</w:t>
      </w:r>
    </w:p>
    <w:p w14:paraId="04ECE86B" w14:textId="77777777" w:rsidR="00DF012D" w:rsidRPr="00342602" w:rsidRDefault="00DF012D">
      <w:pPr>
        <w:pStyle w:val="af3"/>
        <w:spacing w:before="156" w:after="156"/>
        <w:ind w:firstLine="480"/>
        <w:rPr>
          <w:lang w:val="zh-CN"/>
        </w:rPr>
      </w:pPr>
      <w:r w:rsidRPr="00342602">
        <w:rPr>
          <w:rFonts w:hint="eastAsia"/>
          <w:lang w:val="zh-CN"/>
        </w:rPr>
        <w:t>处理厂的处理能力：仓储承载能力、消耗速度等；</w:t>
      </w:r>
    </w:p>
    <w:p w14:paraId="0F9D0879" w14:textId="77777777" w:rsidR="00DF012D" w:rsidRPr="00342602" w:rsidRDefault="00DF012D">
      <w:pPr>
        <w:pStyle w:val="af3"/>
        <w:spacing w:before="156" w:after="156"/>
        <w:ind w:firstLine="480"/>
        <w:rPr>
          <w:szCs w:val="24"/>
        </w:rPr>
      </w:pPr>
      <w:r w:rsidRPr="00342602">
        <w:rPr>
          <w:rFonts w:hint="eastAsia"/>
          <w:lang w:val="zh-CN"/>
        </w:rPr>
        <w:t>各类堆放场（中转场、受纳场）的承载能力：可承载量、材料性质要求等。</w:t>
      </w:r>
    </w:p>
    <w:p w14:paraId="165AB4E5" w14:textId="091BAEDC" w:rsidR="00DF012D" w:rsidRPr="00342602" w:rsidRDefault="00B50569" w:rsidP="00FC20AB">
      <w:pPr>
        <w:pStyle w:val="ae"/>
      </w:pPr>
      <w:r w:rsidRPr="00342602">
        <w:rPr>
          <w:noProof/>
        </w:rPr>
        <w:lastRenderedPageBreak/>
        <w:drawing>
          <wp:inline distT="0" distB="0" distL="0" distR="0" wp14:anchorId="5FCCA38F" wp14:editId="539EAB3A">
            <wp:extent cx="5353050" cy="3000375"/>
            <wp:effectExtent l="0" t="0" r="0" b="0"/>
            <wp:docPr id="2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353050" cy="3000375"/>
                    </a:xfrm>
                    <a:prstGeom prst="rect">
                      <a:avLst/>
                    </a:prstGeom>
                    <a:noFill/>
                    <a:ln>
                      <a:noFill/>
                    </a:ln>
                  </pic:spPr>
                </pic:pic>
              </a:graphicData>
            </a:graphic>
          </wp:inline>
        </w:drawing>
      </w:r>
    </w:p>
    <w:p w14:paraId="30DA6BBE" w14:textId="6123F1DE" w:rsidR="00DF012D" w:rsidRPr="00342602" w:rsidRDefault="00FC20AB" w:rsidP="00FC20AB">
      <w:pPr>
        <w:pStyle w:val="ae"/>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5243CC">
        <w:rPr>
          <w:noProof/>
        </w:rPr>
        <w:t>10</w:t>
      </w:r>
      <w:r>
        <w:fldChar w:fldCharType="end"/>
      </w:r>
      <w:r>
        <w:t xml:space="preserve">  </w:t>
      </w:r>
      <w:r w:rsidR="00DF012D" w:rsidRPr="00342602">
        <w:rPr>
          <w:rFonts w:hint="eastAsia"/>
        </w:rPr>
        <w:t>供需动态监控</w:t>
      </w:r>
    </w:p>
    <w:p w14:paraId="4664147E" w14:textId="44890EFA" w:rsidR="00DF012D" w:rsidRPr="00FC20AB" w:rsidRDefault="00DF012D" w:rsidP="00FC20AB">
      <w:pPr>
        <w:pStyle w:val="a"/>
        <w:rPr>
          <w:lang w:val="zh-CN"/>
        </w:rPr>
      </w:pPr>
      <w:r w:rsidRPr="00FC20AB">
        <w:rPr>
          <w:rFonts w:hint="eastAsia"/>
          <w:lang w:val="zh-CN"/>
        </w:rPr>
        <w:t>优化调配辅助决策</w:t>
      </w:r>
    </w:p>
    <w:p w14:paraId="0872EFA8" w14:textId="24632C47" w:rsidR="00DF012D" w:rsidRPr="00342602" w:rsidRDefault="00DF012D">
      <w:pPr>
        <w:pStyle w:val="af3"/>
        <w:spacing w:before="156" w:after="156"/>
        <w:ind w:firstLine="480"/>
        <w:rPr>
          <w:lang w:val="zh-CN"/>
        </w:rPr>
      </w:pPr>
      <w:r w:rsidRPr="00342602">
        <w:rPr>
          <w:rFonts w:hint="eastAsia"/>
          <w:lang w:val="zh-CN"/>
        </w:rPr>
        <w:t>余泥渣土调配方案决策需达到切实可行、成本可控的目标，因而需对法律法规要求、交通条件、接收场情况等多方面、海量信息进行快速分析。平台提供调配方案辅助决策功能，通过建立调度模型，根据不同用户的调配目标，对实时数据进行分析，据此得出优化调度方案。</w:t>
      </w:r>
    </w:p>
    <w:p w14:paraId="3C60B741" w14:textId="785F1DCF" w:rsidR="00DF012D" w:rsidRPr="00342602" w:rsidRDefault="00B50569" w:rsidP="00FC20AB">
      <w:pPr>
        <w:pStyle w:val="ae"/>
      </w:pPr>
      <w:r w:rsidRPr="00342602">
        <w:rPr>
          <w:noProof/>
        </w:rPr>
        <w:drawing>
          <wp:inline distT="0" distB="0" distL="0" distR="0" wp14:anchorId="48AB8768" wp14:editId="60C81F21">
            <wp:extent cx="5762625" cy="3238500"/>
            <wp:effectExtent l="0" t="0" r="0" b="0"/>
            <wp:docPr id="2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62625" cy="3238500"/>
                    </a:xfrm>
                    <a:prstGeom prst="rect">
                      <a:avLst/>
                    </a:prstGeom>
                    <a:noFill/>
                    <a:ln>
                      <a:noFill/>
                    </a:ln>
                  </pic:spPr>
                </pic:pic>
              </a:graphicData>
            </a:graphic>
          </wp:inline>
        </w:drawing>
      </w:r>
    </w:p>
    <w:p w14:paraId="65630D6E" w14:textId="6ECEFF8C" w:rsidR="00DF012D" w:rsidRPr="00342602" w:rsidRDefault="00FC20AB" w:rsidP="00FC20AB">
      <w:pPr>
        <w:pStyle w:val="ae"/>
      </w:pPr>
      <w:r>
        <w:rPr>
          <w:rFonts w:hint="eastAsia"/>
        </w:rPr>
        <w:lastRenderedPageBreak/>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5243CC">
        <w:rPr>
          <w:noProof/>
        </w:rPr>
        <w:t>11</w:t>
      </w:r>
      <w:r>
        <w:fldChar w:fldCharType="end"/>
      </w:r>
      <w:r>
        <w:t xml:space="preserve">  </w:t>
      </w:r>
      <w:r w:rsidR="00DF012D" w:rsidRPr="00342602">
        <w:rPr>
          <w:rFonts w:hint="eastAsia"/>
        </w:rPr>
        <w:t>调配方案推荐</w:t>
      </w:r>
    </w:p>
    <w:p w14:paraId="2407267B" w14:textId="5A521BF6" w:rsidR="00DF012D" w:rsidRPr="00342602" w:rsidRDefault="00DF012D" w:rsidP="00FC20AB">
      <w:pPr>
        <w:pStyle w:val="a"/>
        <w:rPr>
          <w:lang w:val="zh-CN"/>
        </w:rPr>
      </w:pPr>
      <w:r w:rsidRPr="00342602">
        <w:rPr>
          <w:rFonts w:hint="eastAsia"/>
          <w:lang w:val="zh-CN"/>
        </w:rPr>
        <w:t>沟通协同</w:t>
      </w:r>
    </w:p>
    <w:p w14:paraId="415BF747" w14:textId="77777777" w:rsidR="00DF012D" w:rsidRPr="00342602" w:rsidRDefault="00DF012D">
      <w:pPr>
        <w:pStyle w:val="af3"/>
        <w:spacing w:before="156" w:after="156"/>
        <w:ind w:firstLine="480"/>
        <w:rPr>
          <w:lang w:val="zh-CN"/>
        </w:rPr>
      </w:pPr>
      <w:r w:rsidRPr="00342602">
        <w:rPr>
          <w:rFonts w:hint="eastAsia"/>
          <w:lang w:val="zh-CN"/>
        </w:rPr>
        <w:t>余泥渣土调配涉及多个机构的协调、合作。平台为各参与单位提供便捷的沟通渠道，用户可通过平台联系到调配方案涉及到的相关单位，各方可通过平台实现信息共享、方案讨论、协同调运。</w:t>
      </w:r>
    </w:p>
    <w:p w14:paraId="002A3A49" w14:textId="5D22A5F0" w:rsidR="00DF012D" w:rsidRPr="00342602" w:rsidRDefault="00DF012D" w:rsidP="00FC20AB">
      <w:pPr>
        <w:pStyle w:val="a"/>
        <w:rPr>
          <w:lang w:val="zh-CN"/>
        </w:rPr>
      </w:pPr>
      <w:r w:rsidRPr="00342602">
        <w:rPr>
          <w:rFonts w:hint="eastAsia"/>
          <w:lang w:val="zh-CN"/>
        </w:rPr>
        <w:t>运输管控</w:t>
      </w:r>
    </w:p>
    <w:p w14:paraId="6F0AADAD" w14:textId="77777777" w:rsidR="00DF012D" w:rsidRPr="00342602" w:rsidRDefault="00DF012D">
      <w:pPr>
        <w:pStyle w:val="af3"/>
        <w:spacing w:before="156" w:after="156"/>
        <w:ind w:firstLine="480"/>
      </w:pPr>
      <w:r w:rsidRPr="00342602">
        <w:rPr>
          <w:rFonts w:hint="eastAsia"/>
          <w:lang w:val="zh-CN"/>
        </w:rPr>
        <w:t>提供渣土运送车辆的动态追踪功能，相关各方可了解渣土的实时位置、路径，掌握运输进度，确认调配结果。</w:t>
      </w:r>
    </w:p>
    <w:p w14:paraId="07B5B7AB" w14:textId="2EA9AE4A" w:rsidR="00DF012D" w:rsidRPr="00342602" w:rsidRDefault="00B50569" w:rsidP="002A28EF">
      <w:pPr>
        <w:pStyle w:val="ae"/>
        <w:jc w:val="both"/>
      </w:pPr>
      <w:r w:rsidRPr="00342602">
        <w:rPr>
          <w:noProof/>
        </w:rPr>
        <w:drawing>
          <wp:inline distT="0" distB="0" distL="0" distR="0" wp14:anchorId="77766E2E" wp14:editId="07B22B70">
            <wp:extent cx="5743575" cy="3227794"/>
            <wp:effectExtent l="0" t="0" r="0" b="0"/>
            <wp:docPr id="2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44376" cy="3228244"/>
                    </a:xfrm>
                    <a:prstGeom prst="rect">
                      <a:avLst/>
                    </a:prstGeom>
                    <a:noFill/>
                    <a:ln>
                      <a:noFill/>
                    </a:ln>
                  </pic:spPr>
                </pic:pic>
              </a:graphicData>
            </a:graphic>
          </wp:inline>
        </w:drawing>
      </w:r>
    </w:p>
    <w:p w14:paraId="6153D9AF" w14:textId="52F0C41B" w:rsidR="00DF012D" w:rsidRPr="00342602" w:rsidRDefault="00FC20AB" w:rsidP="00FC20AB">
      <w:pPr>
        <w:pStyle w:val="ae"/>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5243CC">
        <w:rPr>
          <w:noProof/>
        </w:rPr>
        <w:t>12</w:t>
      </w:r>
      <w:r>
        <w:fldChar w:fldCharType="end"/>
      </w:r>
      <w:r>
        <w:rPr>
          <w:rFonts w:hint="eastAsia"/>
        </w:rPr>
        <w:t xml:space="preserve"> </w:t>
      </w:r>
      <w:r>
        <w:t xml:space="preserve"> </w:t>
      </w:r>
      <w:r w:rsidR="00DF012D" w:rsidRPr="00342602">
        <w:rPr>
          <w:rFonts w:hint="eastAsia"/>
        </w:rPr>
        <w:t>渣土运送车辆的动态追踪</w:t>
      </w:r>
    </w:p>
    <w:p w14:paraId="68D3021D" w14:textId="770716AE" w:rsidR="00DF012D" w:rsidRPr="00342602" w:rsidRDefault="00DF012D" w:rsidP="00FC20AB">
      <w:pPr>
        <w:pStyle w:val="a1"/>
        <w:spacing w:before="156"/>
      </w:pPr>
      <w:r w:rsidRPr="00342602">
        <w:rPr>
          <w:rFonts w:hint="eastAsia"/>
        </w:rPr>
        <w:t>受纳场安全管理</w:t>
      </w:r>
    </w:p>
    <w:p w14:paraId="0204EFD3" w14:textId="6756B497" w:rsidR="00DF012D" w:rsidRPr="00342602" w:rsidRDefault="00DF012D" w:rsidP="005243CC">
      <w:pPr>
        <w:pStyle w:val="a"/>
        <w:numPr>
          <w:ilvl w:val="0"/>
          <w:numId w:val="12"/>
        </w:numPr>
      </w:pPr>
      <w:r w:rsidRPr="00342602">
        <w:rPr>
          <w:rFonts w:hint="eastAsia"/>
        </w:rPr>
        <w:t>堆填管控</w:t>
      </w:r>
    </w:p>
    <w:p w14:paraId="12712A9A" w14:textId="77777777" w:rsidR="00DF012D" w:rsidRPr="00342602" w:rsidRDefault="00DF012D">
      <w:pPr>
        <w:pStyle w:val="af3"/>
        <w:spacing w:before="156" w:after="156"/>
        <w:ind w:firstLine="480"/>
        <w:rPr>
          <w:lang w:val="zh-CN"/>
        </w:rPr>
      </w:pPr>
      <w:r w:rsidRPr="00342602">
        <w:rPr>
          <w:rFonts w:hint="eastAsia"/>
          <w:lang w:val="zh-CN"/>
        </w:rPr>
        <w:t>对渣土受纳场的堆填过程进行管控，当发现入场渣土的性质偏离设计要求时，向相关管理人员发送提示预警信息。</w:t>
      </w:r>
    </w:p>
    <w:p w14:paraId="1A7C0B39" w14:textId="7409F36B" w:rsidR="00DF012D" w:rsidRPr="00342602" w:rsidRDefault="00DF012D" w:rsidP="00FC20AB">
      <w:pPr>
        <w:pStyle w:val="a"/>
        <w:rPr>
          <w:lang w:val="zh-CN"/>
        </w:rPr>
      </w:pPr>
      <w:r w:rsidRPr="00342602">
        <w:rPr>
          <w:rFonts w:hint="eastAsia"/>
          <w:lang w:val="zh-CN"/>
        </w:rPr>
        <w:t>堆填体安全分析预警</w:t>
      </w:r>
    </w:p>
    <w:p w14:paraId="23C759CF" w14:textId="77777777" w:rsidR="00DF012D" w:rsidRPr="00342602" w:rsidRDefault="00DF012D">
      <w:pPr>
        <w:pStyle w:val="af3"/>
        <w:spacing w:before="156" w:after="156"/>
        <w:ind w:firstLine="480"/>
        <w:rPr>
          <w:lang w:val="zh-CN"/>
        </w:rPr>
      </w:pPr>
      <w:r w:rsidRPr="00342602">
        <w:rPr>
          <w:rFonts w:hint="eastAsia"/>
          <w:lang w:val="zh-CN"/>
        </w:rPr>
        <w:t>对无人机采集到的倾斜摄影数据进行解算，得到堆填体的坡度、范围等形体</w:t>
      </w:r>
      <w:r w:rsidRPr="00342602">
        <w:rPr>
          <w:rFonts w:hint="eastAsia"/>
          <w:lang w:val="zh-CN"/>
        </w:rPr>
        <w:lastRenderedPageBreak/>
        <w:t>信息，据此对堆积体稳定性进行分析，如发现有失稳可能，及时向相关人员发送预警提示信息。</w:t>
      </w:r>
    </w:p>
    <w:p w14:paraId="31CD1458" w14:textId="3CCC412A" w:rsidR="00DF012D" w:rsidRPr="00342602" w:rsidRDefault="00DF012D" w:rsidP="00FC20AB">
      <w:pPr>
        <w:pStyle w:val="a"/>
        <w:rPr>
          <w:lang w:val="zh-CN"/>
        </w:rPr>
      </w:pPr>
      <w:r w:rsidRPr="00342602">
        <w:rPr>
          <w:rFonts w:hint="eastAsia"/>
          <w:lang w:val="zh-CN"/>
        </w:rPr>
        <w:t>永久堆积体安全监测预警</w:t>
      </w:r>
    </w:p>
    <w:p w14:paraId="23924C03" w14:textId="77777777" w:rsidR="00DF012D" w:rsidRPr="00342602" w:rsidRDefault="00DF012D">
      <w:pPr>
        <w:pStyle w:val="af3"/>
        <w:spacing w:before="156" w:after="156"/>
        <w:ind w:firstLine="480"/>
        <w:rPr>
          <w:lang w:val="zh-CN"/>
        </w:rPr>
      </w:pPr>
      <w:r w:rsidRPr="00342602">
        <w:rPr>
          <w:rFonts w:hint="eastAsia"/>
          <w:lang w:val="zh-CN"/>
        </w:rPr>
        <w:t>集成永久堆积体变形、渗流等安全监测信息，提供数据的管理、查询查看、分析统计、可视化呈现以及分级预警功能，使相关工作人员全面掌握永久堆积体的运行性态、及时发现异常情况。</w:t>
      </w:r>
    </w:p>
    <w:p w14:paraId="3E7AD2FA" w14:textId="6DAD3726" w:rsidR="00DF012D" w:rsidRPr="00342602" w:rsidRDefault="00B50569" w:rsidP="00FC20AB">
      <w:pPr>
        <w:pStyle w:val="ae"/>
      </w:pPr>
      <w:r w:rsidRPr="00342602">
        <w:rPr>
          <w:noProof/>
        </w:rPr>
        <w:drawing>
          <wp:inline distT="0" distB="0" distL="0" distR="0" wp14:anchorId="156DCCE8" wp14:editId="3440A602">
            <wp:extent cx="5447133" cy="2414989"/>
            <wp:effectExtent l="133350" t="133350" r="134620" b="137795"/>
            <wp:docPr id="2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pic:nvPicPr>
                  <pic:blipFill>
                    <a:blip r:embed="rId27"/>
                    <a:stretch>
                      <a:fillRect/>
                    </a:stretch>
                  </pic:blipFill>
                  <pic:spPr>
                    <a:xfrm>
                      <a:off x="0" y="0"/>
                      <a:ext cx="5447030" cy="24149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8FC8A07" w14:textId="0C8CA8E5" w:rsidR="00DF012D" w:rsidRPr="00342602" w:rsidRDefault="00FC20AB" w:rsidP="00FC20AB">
      <w:pPr>
        <w:pStyle w:val="ae"/>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5243CC">
        <w:rPr>
          <w:noProof/>
        </w:rPr>
        <w:t>13</w:t>
      </w:r>
      <w:r>
        <w:fldChar w:fldCharType="end"/>
      </w:r>
      <w:r>
        <w:t xml:space="preserve">  </w:t>
      </w:r>
      <w:r w:rsidR="00DF012D" w:rsidRPr="00342602">
        <w:rPr>
          <w:rFonts w:hint="eastAsia"/>
        </w:rPr>
        <w:t>监测数据分析</w:t>
      </w:r>
    </w:p>
    <w:p w14:paraId="5B47F3C6" w14:textId="67C4F2BD" w:rsidR="00DF012D" w:rsidRPr="00342602" w:rsidRDefault="00B50569" w:rsidP="00FC20AB">
      <w:pPr>
        <w:pStyle w:val="ae"/>
      </w:pPr>
      <w:r w:rsidRPr="00342602">
        <w:rPr>
          <w:noProof/>
        </w:rPr>
        <w:drawing>
          <wp:inline distT="0" distB="0" distL="0" distR="0" wp14:anchorId="305A8CDD" wp14:editId="49088AE3">
            <wp:extent cx="5762625" cy="3238500"/>
            <wp:effectExtent l="0" t="0" r="0" b="0"/>
            <wp:docPr id="2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62625" cy="3238500"/>
                    </a:xfrm>
                    <a:prstGeom prst="rect">
                      <a:avLst/>
                    </a:prstGeom>
                    <a:noFill/>
                    <a:ln>
                      <a:noFill/>
                    </a:ln>
                  </pic:spPr>
                </pic:pic>
              </a:graphicData>
            </a:graphic>
          </wp:inline>
        </w:drawing>
      </w:r>
    </w:p>
    <w:p w14:paraId="725FECD6" w14:textId="7C5DACEE" w:rsidR="00DF012D" w:rsidRPr="00342602" w:rsidRDefault="00FC20AB" w:rsidP="00FC20AB">
      <w:pPr>
        <w:pStyle w:val="ae"/>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5243CC">
        <w:rPr>
          <w:noProof/>
        </w:rPr>
        <w:t>14</w:t>
      </w:r>
      <w:r>
        <w:fldChar w:fldCharType="end"/>
      </w:r>
      <w:r>
        <w:t xml:space="preserve">  </w:t>
      </w:r>
      <w:r w:rsidR="00DF012D" w:rsidRPr="00342602">
        <w:rPr>
          <w:rFonts w:hint="eastAsia"/>
        </w:rPr>
        <w:t>监测预警</w:t>
      </w:r>
    </w:p>
    <w:p w14:paraId="5AEDCDE7" w14:textId="02ECB450" w:rsidR="00DF012D" w:rsidRPr="00342602" w:rsidRDefault="00DF012D" w:rsidP="00FC20AB">
      <w:pPr>
        <w:pStyle w:val="a"/>
        <w:rPr>
          <w:lang w:val="zh-CN"/>
        </w:rPr>
      </w:pPr>
      <w:r w:rsidRPr="00342602">
        <w:rPr>
          <w:rFonts w:hint="eastAsia"/>
          <w:lang w:val="zh-CN"/>
        </w:rPr>
        <w:lastRenderedPageBreak/>
        <w:t>永久堆积体数字化巡视检查</w:t>
      </w:r>
    </w:p>
    <w:p w14:paraId="7000F9F8" w14:textId="77777777" w:rsidR="00DF012D" w:rsidRPr="00342602" w:rsidRDefault="00DF012D">
      <w:pPr>
        <w:pStyle w:val="af3"/>
        <w:spacing w:before="156" w:after="156"/>
        <w:ind w:firstLine="480"/>
        <w:rPr>
          <w:lang w:val="zh-CN"/>
        </w:rPr>
      </w:pPr>
      <w:r w:rsidRPr="00342602">
        <w:rPr>
          <w:rFonts w:hint="eastAsia"/>
          <w:lang w:val="zh-CN"/>
        </w:rPr>
        <w:t>为永久堆积体的巡视检查提供数字化解决方案，现场检查人员在移动端（</w:t>
      </w:r>
      <w:r w:rsidRPr="00342602">
        <w:rPr>
          <w:rFonts w:hint="eastAsia"/>
          <w:lang w:val="zh-CN"/>
        </w:rPr>
        <w:t>A</w:t>
      </w:r>
      <w:r w:rsidRPr="00342602">
        <w:rPr>
          <w:lang w:val="zh-CN"/>
        </w:rPr>
        <w:t>PP</w:t>
      </w:r>
      <w:r w:rsidRPr="00342602">
        <w:rPr>
          <w:rFonts w:hint="eastAsia"/>
          <w:lang w:val="zh-CN"/>
        </w:rPr>
        <w:t>）接收检查任务、查看检查要求、录入检查结果、拍摄图片视频，检查结果实时上传至云端供管理人员查看、研判。</w:t>
      </w:r>
    </w:p>
    <w:p w14:paraId="7082A43D" w14:textId="681CBBD2" w:rsidR="00DF012D" w:rsidRPr="00342602" w:rsidRDefault="00B50569" w:rsidP="00FC20AB">
      <w:pPr>
        <w:pStyle w:val="ae"/>
        <w:rPr>
          <w:szCs w:val="24"/>
        </w:rPr>
      </w:pPr>
      <w:r w:rsidRPr="00342602">
        <w:rPr>
          <w:noProof/>
        </w:rPr>
        <w:drawing>
          <wp:inline distT="0" distB="0" distL="0" distR="0" wp14:anchorId="1CDAD70D" wp14:editId="76545E45">
            <wp:extent cx="5191125" cy="3810000"/>
            <wp:effectExtent l="19050" t="19050" r="28575" b="19050"/>
            <wp:docPr id="2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191125" cy="3810000"/>
                    </a:xfrm>
                    <a:prstGeom prst="rect">
                      <a:avLst/>
                    </a:prstGeom>
                    <a:noFill/>
                    <a:ln>
                      <a:solidFill>
                        <a:schemeClr val="tx1"/>
                      </a:solidFill>
                    </a:ln>
                  </pic:spPr>
                </pic:pic>
              </a:graphicData>
            </a:graphic>
          </wp:inline>
        </w:drawing>
      </w:r>
    </w:p>
    <w:p w14:paraId="5EE3AFD2" w14:textId="13BB9656" w:rsidR="00DF012D" w:rsidRPr="00342602" w:rsidRDefault="00FC20AB" w:rsidP="00FC20AB">
      <w:pPr>
        <w:pStyle w:val="ae"/>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5243CC">
        <w:rPr>
          <w:noProof/>
        </w:rPr>
        <w:t>15</w:t>
      </w:r>
      <w:r>
        <w:fldChar w:fldCharType="end"/>
      </w:r>
      <w:r>
        <w:t xml:space="preserve">  </w:t>
      </w:r>
      <w:r w:rsidR="00DF012D" w:rsidRPr="00342602">
        <w:rPr>
          <w:rFonts w:hint="eastAsia"/>
        </w:rPr>
        <w:t>移动端巡检</w:t>
      </w:r>
    </w:p>
    <w:p w14:paraId="5FDCE846" w14:textId="77777777" w:rsidR="00DF012D" w:rsidRPr="00342602" w:rsidRDefault="00DF012D">
      <w:pPr>
        <w:adjustRightInd w:val="0"/>
        <w:snapToGrid w:val="0"/>
        <w:spacing w:before="40" w:after="40"/>
        <w:ind w:firstLine="480"/>
        <w:jc w:val="center"/>
        <w:rPr>
          <w:rFonts w:eastAsia="黑体"/>
          <w:szCs w:val="24"/>
        </w:rPr>
      </w:pPr>
    </w:p>
    <w:p w14:paraId="38C7AF3B" w14:textId="5D8F2DC9" w:rsidR="00DF012D" w:rsidRPr="00342602" w:rsidRDefault="00B50569" w:rsidP="00FC20AB">
      <w:pPr>
        <w:pStyle w:val="ae"/>
      </w:pPr>
      <w:r w:rsidRPr="00342602">
        <w:rPr>
          <w:noProof/>
        </w:rPr>
        <w:lastRenderedPageBreak/>
        <w:drawing>
          <wp:inline distT="0" distB="0" distL="0" distR="0" wp14:anchorId="1278BC42" wp14:editId="3FB4A4EF">
            <wp:extent cx="5143500" cy="3543300"/>
            <wp:effectExtent l="19050" t="19050" r="19050" b="19050"/>
            <wp:docPr id="28"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
                    <pic:cNvPicPr>
                      <a:picLocks noChangeAspect="1" noChangeArrowheads="1"/>
                    </pic:cNvPicPr>
                  </pic:nvPicPr>
                  <pic:blipFill>
                    <a:blip r:embed="rId30">
                      <a:extLst>
                        <a:ext uri="{28A0092B-C50C-407E-A947-70E740481C1C}">
                          <a14:useLocalDpi xmlns:a14="http://schemas.microsoft.com/office/drawing/2010/main" val="0"/>
                        </a:ext>
                      </a:extLst>
                    </a:blip>
                    <a:srcRect l="496"/>
                    <a:stretch>
                      <a:fillRect/>
                    </a:stretch>
                  </pic:blipFill>
                  <pic:spPr bwMode="auto">
                    <a:xfrm>
                      <a:off x="0" y="0"/>
                      <a:ext cx="5143500" cy="3543300"/>
                    </a:xfrm>
                    <a:prstGeom prst="rect">
                      <a:avLst/>
                    </a:prstGeom>
                    <a:noFill/>
                    <a:ln>
                      <a:solidFill>
                        <a:schemeClr val="tx1"/>
                      </a:solidFill>
                    </a:ln>
                  </pic:spPr>
                </pic:pic>
              </a:graphicData>
            </a:graphic>
          </wp:inline>
        </w:drawing>
      </w:r>
    </w:p>
    <w:p w14:paraId="5F9A3031" w14:textId="723DC1F5" w:rsidR="00DF012D" w:rsidRPr="00342602" w:rsidRDefault="00FC20AB" w:rsidP="00FC20AB">
      <w:pPr>
        <w:pStyle w:val="ae"/>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5243CC">
        <w:rPr>
          <w:noProof/>
        </w:rPr>
        <w:t>16</w:t>
      </w:r>
      <w:r>
        <w:fldChar w:fldCharType="end"/>
      </w:r>
      <w:r>
        <w:t xml:space="preserve">  </w:t>
      </w:r>
      <w:r w:rsidR="00DF012D" w:rsidRPr="00342602">
        <w:rPr>
          <w:rFonts w:hint="eastAsia"/>
        </w:rPr>
        <w:t>远程研判巡检结果</w:t>
      </w:r>
    </w:p>
    <w:p w14:paraId="3937A5C3" w14:textId="77777777" w:rsidR="00DF012D" w:rsidRPr="00342602" w:rsidRDefault="00DF012D" w:rsidP="00786A58">
      <w:pPr>
        <w:pStyle w:val="aff9"/>
      </w:pPr>
      <w:r w:rsidRPr="00342602">
        <w:rPr>
          <w:rFonts w:hint="eastAsia"/>
        </w:rPr>
        <w:t>2</w:t>
      </w:r>
      <w:r w:rsidRPr="00342602">
        <w:t>.</w:t>
      </w:r>
      <w:r w:rsidRPr="00342602">
        <w:rPr>
          <w:rFonts w:hint="eastAsia"/>
        </w:rPr>
        <w:t xml:space="preserve"> </w:t>
      </w:r>
      <w:r w:rsidRPr="00342602">
        <w:rPr>
          <w:rFonts w:hint="eastAsia"/>
        </w:rPr>
        <w:t>平台架构</w:t>
      </w:r>
    </w:p>
    <w:p w14:paraId="26DEFB24" w14:textId="0667B1CA" w:rsidR="00DF012D" w:rsidRPr="00342602" w:rsidRDefault="00DF012D">
      <w:pPr>
        <w:pStyle w:val="af3"/>
        <w:spacing w:before="156" w:after="156"/>
        <w:ind w:firstLine="480"/>
        <w:rPr>
          <w:lang w:val="zh-CN"/>
        </w:rPr>
      </w:pPr>
      <w:r w:rsidRPr="00342602">
        <w:rPr>
          <w:rFonts w:hint="eastAsia"/>
          <w:lang w:val="zh-CN"/>
        </w:rPr>
        <w:t>平台架构如</w:t>
      </w:r>
      <w:r w:rsidR="00FC20AB">
        <w:rPr>
          <w:lang w:val="zh-CN"/>
        </w:rPr>
        <w:fldChar w:fldCharType="begin"/>
      </w:r>
      <w:r w:rsidR="00FC20AB">
        <w:rPr>
          <w:lang w:val="zh-CN"/>
        </w:rPr>
        <w:instrText xml:space="preserve"> </w:instrText>
      </w:r>
      <w:r w:rsidR="00FC20AB">
        <w:rPr>
          <w:rFonts w:hint="eastAsia"/>
          <w:lang w:val="zh-CN"/>
        </w:rPr>
        <w:instrText>REF _Ref47738518 \h</w:instrText>
      </w:r>
      <w:r w:rsidR="00FC20AB">
        <w:rPr>
          <w:lang w:val="zh-CN"/>
        </w:rPr>
        <w:instrText xml:space="preserve"> </w:instrText>
      </w:r>
      <w:r w:rsidR="00FC20AB">
        <w:rPr>
          <w:lang w:val="zh-CN"/>
        </w:rPr>
      </w:r>
      <w:r w:rsidR="00FC20AB">
        <w:rPr>
          <w:lang w:val="zh-CN"/>
        </w:rPr>
        <w:fldChar w:fldCharType="separate"/>
      </w:r>
      <w:r w:rsidR="00FC20AB">
        <w:rPr>
          <w:rFonts w:hint="eastAsia"/>
        </w:rPr>
        <w:t>图</w:t>
      </w:r>
      <w:r w:rsidR="00FC20AB">
        <w:rPr>
          <w:rFonts w:hint="eastAsia"/>
        </w:rPr>
        <w:t xml:space="preserve"> </w:t>
      </w:r>
      <w:r w:rsidR="00FC20AB">
        <w:rPr>
          <w:noProof/>
        </w:rPr>
        <w:t>17</w:t>
      </w:r>
      <w:r w:rsidR="00FC20AB">
        <w:rPr>
          <w:lang w:val="zh-CN"/>
        </w:rPr>
        <w:fldChar w:fldCharType="end"/>
      </w:r>
      <w:r w:rsidRPr="00342602">
        <w:rPr>
          <w:rFonts w:hint="eastAsia"/>
          <w:lang w:val="zh-CN"/>
        </w:rPr>
        <w:t>所示，分为基础设施层、数据层、应用层、表现层和用户层。各个部分从功能上有明确的分工，但在内部协同配合，完成整个系统内从数据存储、网络访问、信息入库、信息管理、信息查询、信息综合分析与监控等流程，并根据不同层次用户的特点和要求，向用户提供多种访问方式和特定的内容。</w:t>
      </w:r>
    </w:p>
    <w:p w14:paraId="53554AA0" w14:textId="77777777" w:rsidR="00DF012D" w:rsidRPr="00342602" w:rsidRDefault="00DF012D">
      <w:pPr>
        <w:pStyle w:val="af3"/>
        <w:spacing w:before="156" w:after="156"/>
        <w:ind w:firstLine="480"/>
        <w:rPr>
          <w:lang w:val="zh-CN"/>
        </w:rPr>
      </w:pPr>
      <w:r w:rsidRPr="00342602">
        <w:rPr>
          <w:rFonts w:hint="eastAsia"/>
          <w:lang w:val="zh-CN"/>
        </w:rPr>
        <w:t>用户层：系统向建设管理单位、建设单位、处理加工场以及受纳场提供服务。结合实际工作中的要求，按照不同人员的管理职责和信息传递流程，对各类信息进行专业处理，对于不同类型的用户，组合出不同的业务模块和业务流程，支持用户角色类型与权限的自定义。</w:t>
      </w:r>
    </w:p>
    <w:p w14:paraId="0A1CBEF6" w14:textId="77777777" w:rsidR="00DF012D" w:rsidRPr="00342602" w:rsidRDefault="00DF012D">
      <w:pPr>
        <w:pStyle w:val="af3"/>
        <w:spacing w:before="156" w:after="156"/>
        <w:ind w:firstLine="480"/>
        <w:rPr>
          <w:lang w:val="zh-CN"/>
        </w:rPr>
      </w:pPr>
      <w:r w:rsidRPr="00342602">
        <w:rPr>
          <w:rFonts w:hint="eastAsia"/>
          <w:lang w:val="zh-CN"/>
        </w:rPr>
        <w:t>表现层：用户可通过电脑、移动终端、大屏访问系统，具体载体包括网页、微信公众号、</w:t>
      </w:r>
      <w:r w:rsidRPr="00342602">
        <w:rPr>
          <w:lang w:val="zh-CN"/>
        </w:rPr>
        <w:t>APP</w:t>
      </w:r>
      <w:r w:rsidRPr="00342602">
        <w:rPr>
          <w:rFonts w:hint="eastAsia"/>
          <w:lang w:val="zh-CN"/>
        </w:rPr>
        <w:t>，以保证用户在不同的工作场景均可找到合适表现形式。</w:t>
      </w:r>
    </w:p>
    <w:p w14:paraId="0BD686E3" w14:textId="77777777" w:rsidR="00DF012D" w:rsidRPr="00342602" w:rsidRDefault="00DF012D">
      <w:pPr>
        <w:pStyle w:val="af3"/>
        <w:spacing w:before="156" w:after="156"/>
        <w:ind w:firstLine="480"/>
        <w:rPr>
          <w:lang w:val="zh-CN"/>
        </w:rPr>
      </w:pPr>
      <w:r w:rsidRPr="00342602">
        <w:rPr>
          <w:rFonts w:hint="eastAsia"/>
          <w:lang w:val="zh-CN"/>
        </w:rPr>
        <w:t>应用层：系统应用涵盖智能渣土调配和受纳场安全管理业务所需的各种信息汇聚、分析、评判、预警、共享及可视化呈现等功能。</w:t>
      </w:r>
    </w:p>
    <w:p w14:paraId="400169B0" w14:textId="77777777" w:rsidR="00DF012D" w:rsidRPr="00342602" w:rsidRDefault="00DF012D">
      <w:pPr>
        <w:pStyle w:val="af3"/>
        <w:spacing w:before="156" w:after="156"/>
        <w:ind w:firstLine="480"/>
        <w:rPr>
          <w:lang w:val="zh-CN"/>
        </w:rPr>
      </w:pPr>
      <w:r w:rsidRPr="00342602">
        <w:rPr>
          <w:rFonts w:hint="eastAsia"/>
          <w:lang w:val="zh-CN"/>
        </w:rPr>
        <w:t>数据层：系统中包含的各类结构化和非结构化数据集成在统一的数据库服务</w:t>
      </w:r>
      <w:r w:rsidRPr="00342602">
        <w:rPr>
          <w:rFonts w:hint="eastAsia"/>
          <w:lang w:val="zh-CN"/>
        </w:rPr>
        <w:lastRenderedPageBreak/>
        <w:t>器中，实现异构数据源之间的数据交换及不同应用系统之间信息的整合，有效地解决各应用部门和各类应用间的“信息孤岛”问题。</w:t>
      </w:r>
    </w:p>
    <w:p w14:paraId="114059C2" w14:textId="77777777" w:rsidR="00DF012D" w:rsidRPr="00342602" w:rsidRDefault="00DF012D">
      <w:pPr>
        <w:pStyle w:val="af3"/>
        <w:spacing w:before="156" w:after="156"/>
        <w:ind w:firstLine="480"/>
        <w:rPr>
          <w:lang w:val="zh-CN"/>
        </w:rPr>
      </w:pPr>
      <w:r w:rsidRPr="00342602">
        <w:rPr>
          <w:rFonts w:hint="eastAsia"/>
          <w:lang w:val="zh-CN"/>
        </w:rPr>
        <w:t>基础设施层：是整个系统运行所依赖的基础设施，包括应用服务器、数据库服务器、网络设备以及防火墙等安全设备。</w:t>
      </w:r>
    </w:p>
    <w:p w14:paraId="6CC032A1" w14:textId="05D5C7D6" w:rsidR="00DF012D" w:rsidRPr="00342602" w:rsidRDefault="00B50569">
      <w:pPr>
        <w:rPr>
          <w:lang w:val="zh-CN"/>
        </w:rPr>
      </w:pPr>
      <w:r w:rsidRPr="00342602">
        <w:rPr>
          <w:noProof/>
        </w:rPr>
        <w:drawing>
          <wp:inline distT="0" distB="0" distL="0" distR="0" wp14:anchorId="3CDADBBC" wp14:editId="73660C83">
            <wp:extent cx="5410200" cy="2800350"/>
            <wp:effectExtent l="19050" t="19050" r="19050" b="19050"/>
            <wp:docPr id="2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410200" cy="2800350"/>
                    </a:xfrm>
                    <a:prstGeom prst="rect">
                      <a:avLst/>
                    </a:prstGeom>
                    <a:noFill/>
                    <a:ln>
                      <a:solidFill>
                        <a:schemeClr val="tx1"/>
                      </a:solidFill>
                    </a:ln>
                  </pic:spPr>
                </pic:pic>
              </a:graphicData>
            </a:graphic>
          </wp:inline>
        </w:drawing>
      </w:r>
    </w:p>
    <w:p w14:paraId="24632B73" w14:textId="0C3CF134" w:rsidR="00DF012D" w:rsidRPr="00342602" w:rsidRDefault="00FC20AB" w:rsidP="00FC20AB">
      <w:pPr>
        <w:pStyle w:val="ae"/>
        <w:rPr>
          <w:lang w:val="zh-CN"/>
        </w:rPr>
      </w:pPr>
      <w:bookmarkStart w:id="478" w:name="_Ref4773851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5243CC">
        <w:rPr>
          <w:noProof/>
        </w:rPr>
        <w:t>17</w:t>
      </w:r>
      <w:r>
        <w:fldChar w:fldCharType="end"/>
      </w:r>
      <w:bookmarkEnd w:id="478"/>
      <w:r w:rsidR="00DF012D" w:rsidRPr="00342602">
        <w:rPr>
          <w:rFonts w:hint="eastAsia"/>
          <w:lang w:val="zh-CN"/>
        </w:rPr>
        <w:t>系统架构</w:t>
      </w:r>
    </w:p>
    <w:p w14:paraId="0B86900E" w14:textId="77777777" w:rsidR="00DF012D" w:rsidRPr="00342602" w:rsidRDefault="00DF012D" w:rsidP="00786A58">
      <w:pPr>
        <w:pStyle w:val="aff9"/>
        <w:rPr>
          <w:lang w:val="zh-CN"/>
        </w:rPr>
      </w:pPr>
      <w:r w:rsidRPr="00342602">
        <w:rPr>
          <w:rFonts w:hint="eastAsia"/>
          <w:lang w:val="zh-CN"/>
        </w:rPr>
        <w:t>3</w:t>
      </w:r>
      <w:r w:rsidRPr="00342602">
        <w:rPr>
          <w:lang w:val="zh-CN"/>
        </w:rPr>
        <w:t>.</w:t>
      </w:r>
      <w:r w:rsidRPr="00342602">
        <w:rPr>
          <w:rFonts w:hint="eastAsia"/>
        </w:rPr>
        <w:t>技术架构</w:t>
      </w:r>
    </w:p>
    <w:p w14:paraId="4451222E" w14:textId="77777777" w:rsidR="00DF012D" w:rsidRPr="00342602" w:rsidRDefault="00DF012D">
      <w:pPr>
        <w:pStyle w:val="af3"/>
        <w:spacing w:before="156" w:after="156"/>
        <w:ind w:firstLine="480"/>
        <w:rPr>
          <w:lang w:val="zh-CN"/>
        </w:rPr>
      </w:pPr>
      <w:r w:rsidRPr="00342602">
        <w:t>遵循</w:t>
      </w:r>
      <w:r w:rsidRPr="00342602">
        <w:t>SOA</w:t>
      </w:r>
      <w:r w:rsidRPr="00342602">
        <w:t>设计理念，集成</w:t>
      </w:r>
      <w:r w:rsidRPr="00342602">
        <w:rPr>
          <w:rFonts w:hint="eastAsia"/>
        </w:rPr>
        <w:t>ESB</w:t>
      </w:r>
      <w:r w:rsidRPr="00342602">
        <w:rPr>
          <w:rFonts w:hint="eastAsia"/>
        </w:rPr>
        <w:t>技术，</w:t>
      </w:r>
      <w:r w:rsidRPr="00342602">
        <w:t>应用</w:t>
      </w:r>
      <w:r w:rsidRPr="00342602">
        <w:rPr>
          <w:rFonts w:hint="eastAsia"/>
        </w:rPr>
        <w:t>J</w:t>
      </w:r>
      <w:r w:rsidRPr="00342602">
        <w:t>ava</w:t>
      </w:r>
      <w:r w:rsidRPr="00342602">
        <w:rPr>
          <w:rFonts w:hint="eastAsia"/>
        </w:rPr>
        <w:t>、</w:t>
      </w:r>
      <w:r w:rsidRPr="00342602">
        <w:rPr>
          <w:rFonts w:hint="eastAsia"/>
        </w:rPr>
        <w:t>J2EE</w:t>
      </w:r>
      <w:r w:rsidRPr="00342602">
        <w:t>、</w:t>
      </w:r>
      <w:r w:rsidRPr="00342602">
        <w:rPr>
          <w:rFonts w:hint="eastAsia"/>
        </w:rPr>
        <w:t>Web 2.0</w:t>
      </w:r>
      <w:r w:rsidRPr="00342602">
        <w:rPr>
          <w:rFonts w:hint="eastAsia"/>
        </w:rPr>
        <w:t>等</w:t>
      </w:r>
      <w:r w:rsidRPr="00342602">
        <w:t>技术，</w:t>
      </w:r>
      <w:r w:rsidRPr="00342602">
        <w:rPr>
          <w:rFonts w:hint="eastAsia"/>
        </w:rPr>
        <w:t>采用前后台</w:t>
      </w:r>
      <w:r w:rsidRPr="00342602">
        <w:t>分离</w:t>
      </w:r>
      <w:r w:rsidRPr="00342602">
        <w:rPr>
          <w:rFonts w:hint="eastAsia"/>
        </w:rPr>
        <w:t>模式</w:t>
      </w:r>
      <w:r w:rsidRPr="00342602">
        <w:t>开发，</w:t>
      </w:r>
      <w:r w:rsidRPr="00342602">
        <w:rPr>
          <w:rFonts w:hint="eastAsia"/>
        </w:rPr>
        <w:t>基于</w:t>
      </w:r>
      <w:r w:rsidRPr="00342602">
        <w:t>Spring Boot</w:t>
      </w:r>
      <w:r w:rsidRPr="00342602">
        <w:t>及</w:t>
      </w:r>
      <w:r w:rsidRPr="00342602">
        <w:t>Spring Cloud</w:t>
      </w:r>
      <w:r w:rsidRPr="00342602">
        <w:rPr>
          <w:rFonts w:hint="eastAsia"/>
        </w:rPr>
        <w:t>微服务框架</w:t>
      </w:r>
      <w:r w:rsidRPr="00342602">
        <w:t>，</w:t>
      </w:r>
      <w:r w:rsidRPr="00342602">
        <w:rPr>
          <w:rFonts w:hint="eastAsia"/>
        </w:rPr>
        <w:t>将单个的整体应用程序分割成更小的项目关联的独立的服务。每个服务实现一组独立的特性或功能，包含自己的业务逻辑和适配器。各微服务之间的关联通过暴露</w:t>
      </w:r>
      <w:proofErr w:type="spellStart"/>
      <w:r w:rsidRPr="00342602">
        <w:rPr>
          <w:rFonts w:hint="eastAsia"/>
        </w:rPr>
        <w:t>api</w:t>
      </w:r>
      <w:proofErr w:type="spellEnd"/>
      <w:r w:rsidRPr="00342602">
        <w:rPr>
          <w:rFonts w:hint="eastAsia"/>
        </w:rPr>
        <w:t>来实现，解决单一架构模式带来的系统复杂性问题，可以</w:t>
      </w:r>
      <w:r w:rsidRPr="00342602">
        <w:t>实现系统</w:t>
      </w:r>
      <w:r w:rsidRPr="00342602">
        <w:rPr>
          <w:rFonts w:hint="eastAsia"/>
        </w:rPr>
        <w:t>动态更新</w:t>
      </w:r>
      <w:r w:rsidRPr="00342602">
        <w:t>发布，增加了系统灵活性</w:t>
      </w:r>
      <w:r w:rsidRPr="00342602">
        <w:rPr>
          <w:rFonts w:hint="eastAsia"/>
        </w:rPr>
        <w:t>。各层所使用具体技术</w:t>
      </w:r>
      <w:r w:rsidRPr="00342602">
        <w:t>如下</w:t>
      </w:r>
      <w:r w:rsidRPr="00342602">
        <w:rPr>
          <w:rFonts w:hint="eastAsia"/>
        </w:rPr>
        <w:t>图所示。</w:t>
      </w:r>
    </w:p>
    <w:p w14:paraId="77992848" w14:textId="38B6AEFE" w:rsidR="00DF012D" w:rsidRPr="00342602" w:rsidRDefault="00B50569">
      <w:pPr>
        <w:adjustRightInd w:val="0"/>
        <w:jc w:val="center"/>
        <w:textAlignment w:val="baseline"/>
        <w:rPr>
          <w:rFonts w:eastAsia="黑体"/>
          <w:kern w:val="0"/>
        </w:rPr>
      </w:pPr>
      <w:r w:rsidRPr="00342602">
        <w:rPr>
          <w:noProof/>
        </w:rPr>
        <w:lastRenderedPageBreak/>
        <w:drawing>
          <wp:inline distT="0" distB="0" distL="0" distR="0" wp14:anchorId="332C9822" wp14:editId="335D2CB4">
            <wp:extent cx="5305425" cy="2857500"/>
            <wp:effectExtent l="19050" t="19050" r="28575" b="19050"/>
            <wp:docPr id="3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05425" cy="2857500"/>
                    </a:xfrm>
                    <a:prstGeom prst="rect">
                      <a:avLst/>
                    </a:prstGeom>
                    <a:noFill/>
                    <a:ln>
                      <a:solidFill>
                        <a:schemeClr val="tx1"/>
                      </a:solidFill>
                    </a:ln>
                  </pic:spPr>
                </pic:pic>
              </a:graphicData>
            </a:graphic>
          </wp:inline>
        </w:drawing>
      </w:r>
    </w:p>
    <w:p w14:paraId="49AB4FBC" w14:textId="5E8551C3" w:rsidR="00DF012D" w:rsidRPr="00342602" w:rsidRDefault="00FC20AB" w:rsidP="00FC20AB">
      <w:pPr>
        <w:pStyle w:val="ae"/>
        <w:rPr>
          <w:kern w:val="0"/>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5243CC">
        <w:rPr>
          <w:noProof/>
        </w:rPr>
        <w:t>18</w:t>
      </w:r>
      <w:r>
        <w:fldChar w:fldCharType="end"/>
      </w:r>
      <w:r>
        <w:t xml:space="preserve">  </w:t>
      </w:r>
      <w:r w:rsidR="00DF012D" w:rsidRPr="00342602">
        <w:rPr>
          <w:rFonts w:hint="eastAsia"/>
          <w:kern w:val="0"/>
        </w:rPr>
        <w:t>技术</w:t>
      </w:r>
      <w:r w:rsidR="00DF012D" w:rsidRPr="00342602">
        <w:rPr>
          <w:kern w:val="0"/>
        </w:rPr>
        <w:t>框架</w:t>
      </w:r>
      <w:r w:rsidR="00DF012D" w:rsidRPr="00342602">
        <w:rPr>
          <w:rFonts w:hint="eastAsia"/>
          <w:kern w:val="0"/>
        </w:rPr>
        <w:t>设计</w:t>
      </w:r>
    </w:p>
    <w:p w14:paraId="5429A8EF" w14:textId="4DA8A3D8" w:rsidR="00DF012D" w:rsidRPr="00342602" w:rsidRDefault="009203BB" w:rsidP="00FC20AB">
      <w:pPr>
        <w:pStyle w:val="aff7"/>
      </w:pPr>
      <w:r w:rsidRPr="00342602">
        <w:rPr>
          <w:rFonts w:hint="eastAsia"/>
        </w:rPr>
        <w:t>4</w:t>
      </w:r>
      <w:r w:rsidRPr="00342602">
        <w:t>.1.1.3</w:t>
      </w:r>
      <w:r w:rsidRPr="00342602">
        <w:rPr>
          <w:rFonts w:ascii="楷体" w:hAnsi="楷体" w:hint="eastAsia"/>
          <w:szCs w:val="21"/>
        </w:rPr>
        <w:t>智能调配运营系统</w:t>
      </w:r>
      <w:r w:rsidR="00DF012D" w:rsidRPr="00342602">
        <w:rPr>
          <w:rFonts w:hint="eastAsia"/>
        </w:rPr>
        <w:t>物联网</w:t>
      </w:r>
      <w:r w:rsidRPr="00342602">
        <w:rPr>
          <w:rFonts w:hint="eastAsia"/>
        </w:rPr>
        <w:t>感知互馈</w:t>
      </w:r>
    </w:p>
    <w:p w14:paraId="5D42C04C" w14:textId="4C2A63D6" w:rsidR="000657F1" w:rsidRPr="00342602" w:rsidRDefault="009203BB" w:rsidP="00FC20AB">
      <w:pPr>
        <w:pStyle w:val="aff9"/>
      </w:pPr>
      <w:r w:rsidRPr="00342602">
        <w:rPr>
          <w:rFonts w:hint="eastAsia"/>
        </w:rPr>
        <w:t>(</w:t>
      </w:r>
      <w:r w:rsidRPr="00342602">
        <w:t>1)</w:t>
      </w:r>
      <w:r w:rsidR="00FC20AB">
        <w:t xml:space="preserve"> </w:t>
      </w:r>
      <w:r w:rsidR="000657F1" w:rsidRPr="00342602">
        <w:rPr>
          <w:rFonts w:hint="eastAsia"/>
        </w:rPr>
        <w:t>渣土出场类别管理与进出口车流智能监控</w:t>
      </w:r>
    </w:p>
    <w:p w14:paraId="51FF9E73" w14:textId="389B3C83" w:rsidR="000657F1" w:rsidRPr="00342602" w:rsidRDefault="000657F1" w:rsidP="000657F1">
      <w:pPr>
        <w:pStyle w:val="af3"/>
        <w:spacing w:before="156" w:after="156"/>
        <w:ind w:firstLine="480"/>
      </w:pPr>
      <w:r w:rsidRPr="00342602">
        <w:rPr>
          <w:rFonts w:hint="eastAsia"/>
        </w:rPr>
        <w:t>为了对渣土进行有效地综合利用，化废为宝，使其成为再生资源，对渣土出场进行分类管理是关键性手段。以“手持终端识别</w:t>
      </w:r>
      <w:r w:rsidRPr="00342602">
        <w:rPr>
          <w:rFonts w:hint="eastAsia"/>
        </w:rPr>
        <w:t>+</w:t>
      </w:r>
      <w:r w:rsidRPr="00342602">
        <w:rPr>
          <w:rFonts w:hint="eastAsia"/>
        </w:rPr>
        <w:t>智能监控”为主要技术措施，实现余泥渣土出场类别管理。装车时就要对土方类别有识别和管理要求，管理人员对渣土性质、类型、方量识别后输入手持终端设备，并通过智能监控拍照记录，上传到平台。通过系统判断不同类别、不同土方量渣土处置方式以及运输最佳受纳场。</w:t>
      </w:r>
    </w:p>
    <w:p w14:paraId="418FC55C" w14:textId="1144E4D5" w:rsidR="000657F1" w:rsidRPr="00342602" w:rsidRDefault="009203BB" w:rsidP="00FC20AB">
      <w:pPr>
        <w:pStyle w:val="aff9"/>
      </w:pPr>
      <w:r w:rsidRPr="00342602">
        <w:rPr>
          <w:rFonts w:hint="eastAsia"/>
        </w:rPr>
        <w:t>(</w:t>
      </w:r>
      <w:r w:rsidRPr="00342602">
        <w:t>2)</w:t>
      </w:r>
      <w:r w:rsidR="00FC20AB">
        <w:t xml:space="preserve"> </w:t>
      </w:r>
      <w:r w:rsidR="000657F1" w:rsidRPr="00342602">
        <w:rPr>
          <w:rFonts w:hint="eastAsia"/>
        </w:rPr>
        <w:t>最优运输路线选择</w:t>
      </w:r>
    </w:p>
    <w:p w14:paraId="439336F5" w14:textId="77777777" w:rsidR="000657F1" w:rsidRPr="00342602" w:rsidRDefault="000657F1" w:rsidP="000657F1">
      <w:pPr>
        <w:pStyle w:val="af3"/>
        <w:spacing w:before="156" w:after="156"/>
        <w:ind w:firstLine="480"/>
      </w:pPr>
      <w:r w:rsidRPr="00342602">
        <w:rPr>
          <w:rFonts w:hint="eastAsia"/>
        </w:rPr>
        <w:t>由于渣土自出场，通过类别管理和智能监控，在平台上已经得到目的地位置。因此，最优运输路线选择采用起点和终点不同的单一路径规划决策。这一问题可描述为在一个已知交通网络中，寻找从出发地到目的地的最佳路线。渣土车的“最佳”要求要包括时间最短与满足合规。其中，时间最短指找到一条行驶时间最少，最快到达目的地的路线，而满足合规的要求则较多，主要指不走渣土车禁行路线、不超速、不超载、不乱倒。可结合</w:t>
      </w:r>
      <w:r w:rsidRPr="00342602">
        <w:rPr>
          <w:rFonts w:hint="eastAsia"/>
        </w:rPr>
        <w:t>GIS</w:t>
      </w:r>
      <w:r w:rsidRPr="00342602">
        <w:rPr>
          <w:rFonts w:hint="eastAsia"/>
        </w:rPr>
        <w:t>技术与</w:t>
      </w:r>
      <w:r w:rsidRPr="00342602">
        <w:rPr>
          <w:rFonts w:hint="eastAsia"/>
        </w:rPr>
        <w:t>GPS</w:t>
      </w:r>
      <w:r w:rsidRPr="00342602">
        <w:rPr>
          <w:rFonts w:hint="eastAsia"/>
        </w:rPr>
        <w:t>系统解决这一问题。</w:t>
      </w:r>
      <w:r w:rsidRPr="00342602">
        <w:rPr>
          <w:rFonts w:hint="eastAsia"/>
        </w:rPr>
        <w:t>GPS</w:t>
      </w:r>
      <w:r w:rsidRPr="00342602">
        <w:rPr>
          <w:rFonts w:hint="eastAsia"/>
        </w:rPr>
        <w:t>技术通过车载定位设备与全球定位卫星的通讯，获得卫星授时与实现车载设备的空间位置坐标的解算而实现带有时间信息的空间数学定位；</w:t>
      </w:r>
      <w:r w:rsidRPr="00342602">
        <w:rPr>
          <w:rFonts w:hint="eastAsia"/>
        </w:rPr>
        <w:t>GIS</w:t>
      </w:r>
      <w:r w:rsidRPr="00342602">
        <w:rPr>
          <w:rFonts w:hint="eastAsia"/>
        </w:rPr>
        <w:t>技术是对空间数据信息的管理与相关属性的关联与管理，车载定位坐标可通过</w:t>
      </w:r>
      <w:r w:rsidRPr="00342602">
        <w:rPr>
          <w:rFonts w:hint="eastAsia"/>
        </w:rPr>
        <w:t>GIS</w:t>
      </w:r>
      <w:r w:rsidRPr="00342602">
        <w:rPr>
          <w:rFonts w:hint="eastAsia"/>
        </w:rPr>
        <w:t>技术实现物理</w:t>
      </w:r>
      <w:r w:rsidRPr="00342602">
        <w:rPr>
          <w:rFonts w:hint="eastAsia"/>
        </w:rPr>
        <w:lastRenderedPageBreak/>
        <w:t>意义上的空间定位，建立车辆定位信息与城市道路的空间物理关系，可实现渣土车辆的道路匹配与轨迹跟踪。</w:t>
      </w:r>
    </w:p>
    <w:p w14:paraId="56D5E036" w14:textId="77777777" w:rsidR="000657F1" w:rsidRPr="00342602" w:rsidRDefault="000657F1" w:rsidP="000657F1">
      <w:pPr>
        <w:pStyle w:val="af3"/>
        <w:spacing w:before="156" w:after="156"/>
        <w:ind w:firstLine="480"/>
      </w:pPr>
      <w:r w:rsidRPr="00342602">
        <w:rPr>
          <w:rFonts w:hint="eastAsia"/>
        </w:rPr>
        <w:t>首先，在渣土车上安装定位装置，并接入</w:t>
      </w:r>
      <w:r w:rsidRPr="00342602">
        <w:rPr>
          <w:rFonts w:hint="eastAsia"/>
        </w:rPr>
        <w:t>GPS</w:t>
      </w:r>
      <w:r w:rsidRPr="00342602">
        <w:rPr>
          <w:rFonts w:hint="eastAsia"/>
        </w:rPr>
        <w:t>系统，判断车辆实时位置及运输路线上的交通状况、天气状况，从而获得当前车流量少、道路通畅的路线推荐。</w:t>
      </w:r>
    </w:p>
    <w:p w14:paraId="66074EAF" w14:textId="77777777" w:rsidR="000657F1" w:rsidRPr="00342602" w:rsidRDefault="000657F1" w:rsidP="000657F1">
      <w:pPr>
        <w:pStyle w:val="af3"/>
        <w:spacing w:before="156" w:after="156"/>
        <w:ind w:firstLine="480"/>
      </w:pPr>
      <w:r w:rsidRPr="00342602">
        <w:rPr>
          <w:rFonts w:hint="eastAsia"/>
        </w:rPr>
        <w:t>其次，将</w:t>
      </w:r>
      <w:r w:rsidRPr="00342602">
        <w:rPr>
          <w:rFonts w:hint="eastAsia"/>
        </w:rPr>
        <w:t>GPS</w:t>
      </w:r>
      <w:r w:rsidRPr="00342602">
        <w:rPr>
          <w:rFonts w:hint="eastAsia"/>
        </w:rPr>
        <w:t>的定位坐标与</w:t>
      </w:r>
      <w:r w:rsidRPr="00342602">
        <w:rPr>
          <w:rFonts w:hint="eastAsia"/>
        </w:rPr>
        <w:t>GIS</w:t>
      </w:r>
      <w:r w:rsidRPr="00342602">
        <w:rPr>
          <w:rFonts w:hint="eastAsia"/>
        </w:rPr>
        <w:t>的空间信息管理结合起来，便可以渣土车辆每个时段的具体位置、行驶轨迹、行驶速度等基础信息，实现渣土车辆的实时监控与跟踪管理。在</w:t>
      </w:r>
      <w:r w:rsidRPr="00342602">
        <w:rPr>
          <w:rFonts w:hint="eastAsia"/>
        </w:rPr>
        <w:t>GIS</w:t>
      </w:r>
      <w:r w:rsidRPr="00342602">
        <w:rPr>
          <w:rFonts w:hint="eastAsia"/>
        </w:rPr>
        <w:t>的空间信息中输入各项对于渣土车行驶的规范要求，特别明确哪些道路、区域是禁止行驶的。同时，记录司机的连续驾驶时长，上传平台，超过一定阈值会自动提示司机注意休息，保证安全驾驶。</w:t>
      </w:r>
    </w:p>
    <w:p w14:paraId="41626BF6" w14:textId="77777777" w:rsidR="000657F1" w:rsidRPr="00342602" w:rsidRDefault="000657F1" w:rsidP="000657F1">
      <w:pPr>
        <w:pStyle w:val="af3"/>
        <w:spacing w:before="156" w:after="156"/>
        <w:ind w:firstLine="480"/>
      </w:pPr>
      <w:r w:rsidRPr="00342602">
        <w:rPr>
          <w:rFonts w:hint="eastAsia"/>
        </w:rPr>
        <w:t>最后，深入的车辆违规监管、排查则需要应用</w:t>
      </w:r>
      <w:r w:rsidRPr="00342602">
        <w:rPr>
          <w:rFonts w:hint="eastAsia"/>
        </w:rPr>
        <w:t>GIS</w:t>
      </w:r>
      <w:r w:rsidRPr="00342602">
        <w:rPr>
          <w:rFonts w:hint="eastAsia"/>
        </w:rPr>
        <w:t>的空间运算功能，针对渣土车辆土方装卸机构的特点，为了准确地把握渣土运输车辆是否存在违章倾倒与偷乱倒的行为，在车辆监管项目中对渣土车的土方装卸机构加装了电阻式传感器，实时动态采集装卸机构的装卸动作信息，并通过</w:t>
      </w:r>
      <w:r w:rsidRPr="00342602">
        <w:rPr>
          <w:rFonts w:hint="eastAsia"/>
        </w:rPr>
        <w:t>GPS</w:t>
      </w:r>
      <w:r w:rsidRPr="00342602">
        <w:rPr>
          <w:rFonts w:hint="eastAsia"/>
        </w:rPr>
        <w:t>中的</w:t>
      </w:r>
      <w:r w:rsidRPr="00342602">
        <w:rPr>
          <w:rFonts w:hint="eastAsia"/>
        </w:rPr>
        <w:t>GPRS</w:t>
      </w:r>
      <w:r w:rsidRPr="00342602">
        <w:rPr>
          <w:rFonts w:hint="eastAsia"/>
        </w:rPr>
        <w:t>通讯模组与车辆定位信息集成传输，并应用</w:t>
      </w:r>
      <w:r w:rsidRPr="00342602">
        <w:rPr>
          <w:rFonts w:hint="eastAsia"/>
        </w:rPr>
        <w:t>GIS</w:t>
      </w:r>
      <w:r w:rsidRPr="00342602">
        <w:rPr>
          <w:rFonts w:hint="eastAsia"/>
        </w:rPr>
        <w:t>技术进行空间准确定位与实时报警。</w:t>
      </w:r>
    </w:p>
    <w:p w14:paraId="77D494C8" w14:textId="6C2114DD" w:rsidR="000657F1" w:rsidRPr="00342602" w:rsidRDefault="009203BB" w:rsidP="00FC20AB">
      <w:pPr>
        <w:pStyle w:val="aff9"/>
      </w:pPr>
      <w:r w:rsidRPr="00342602">
        <w:rPr>
          <w:rFonts w:hint="eastAsia"/>
        </w:rPr>
        <w:t>(</w:t>
      </w:r>
      <w:r w:rsidRPr="00342602">
        <w:t>3)</w:t>
      </w:r>
      <w:r w:rsidR="00FC20AB">
        <w:t xml:space="preserve"> </w:t>
      </w:r>
      <w:r w:rsidR="000657F1" w:rsidRPr="00342602">
        <w:rPr>
          <w:rFonts w:hint="eastAsia"/>
        </w:rPr>
        <w:t>受纳端渣场端土方量无人机测量</w:t>
      </w:r>
    </w:p>
    <w:p w14:paraId="315CA362" w14:textId="6AE190D0" w:rsidR="000657F1" w:rsidRPr="00342602" w:rsidRDefault="000657F1" w:rsidP="00331815">
      <w:pPr>
        <w:pStyle w:val="af3"/>
        <w:spacing w:before="156" w:after="156"/>
        <w:ind w:firstLine="480"/>
      </w:pPr>
      <w:r w:rsidRPr="00342602">
        <w:rPr>
          <w:rFonts w:hint="eastAsia"/>
        </w:rPr>
        <w:t>受纳端渣场需要上传到平台的数据包括受纳场名称、地址、经营单位、有效期、回填总量、剩余方量等。绝大部分数据皆可以通过人工管理静态输入，定期更新即可。而最重要的数据是剩余方量，需要实时更新，仅靠人工记录不能对受纳场土方量的回填区域、实际体积，土质蓬松状况等进行管控。因此，本研究采用无人机倾斜摄影技术来</w:t>
      </w:r>
      <w:r w:rsidR="009203BB" w:rsidRPr="00342602">
        <w:rPr>
          <w:rFonts w:hint="eastAsia"/>
        </w:rPr>
        <w:t>辅助</w:t>
      </w:r>
      <w:r w:rsidRPr="00342602">
        <w:rPr>
          <w:rFonts w:hint="eastAsia"/>
        </w:rPr>
        <w:t>解决上述问题。</w:t>
      </w:r>
    </w:p>
    <w:p w14:paraId="46C8B0D9" w14:textId="367F81A3" w:rsidR="000657F1" w:rsidRPr="00342602" w:rsidRDefault="00FC20AB" w:rsidP="00FC20AB">
      <w:pPr>
        <w:pStyle w:val="aff9"/>
      </w:pPr>
      <w:r>
        <w:t xml:space="preserve">(4) </w:t>
      </w:r>
      <w:r w:rsidR="000657F1" w:rsidRPr="00342602">
        <w:rPr>
          <w:rFonts w:hint="eastAsia"/>
        </w:rPr>
        <w:t>受纳端渣场安全监控系统</w:t>
      </w:r>
    </w:p>
    <w:p w14:paraId="7916A5C0" w14:textId="08DC8CF1" w:rsidR="000657F1" w:rsidRPr="00342602" w:rsidRDefault="000657F1" w:rsidP="00C70835">
      <w:pPr>
        <w:pStyle w:val="af3"/>
        <w:spacing w:before="156" w:after="156"/>
        <w:ind w:firstLine="480"/>
      </w:pPr>
      <w:r w:rsidRPr="00342602">
        <w:rPr>
          <w:rFonts w:hint="eastAsia"/>
        </w:rPr>
        <w:t>受纳端渣场安全监控核心是保障渣土边坡处于安全状态。通过前期工程资料的整理和现场的勘查，对杭州市受纳场的特征进行描述，分析出受纳端渣场破坏模式的类型，一般包括冲蚀、坍塌、剥落、滑坡等，而其破坏的原因主要有水、土质破坏、裂缝等。</w:t>
      </w:r>
      <w:r w:rsidRPr="00342602">
        <w:t xml:space="preserve"> </w:t>
      </w:r>
    </w:p>
    <w:p w14:paraId="74E1A471" w14:textId="2D9F8175" w:rsidR="000657F1" w:rsidRPr="00342602" w:rsidRDefault="00B50569" w:rsidP="000657F1">
      <w:pPr>
        <w:pStyle w:val="af3"/>
        <w:spacing w:before="156" w:after="156"/>
        <w:ind w:firstLine="480"/>
      </w:pPr>
      <w:r w:rsidRPr="00342602">
        <w:rPr>
          <w:noProof/>
        </w:rPr>
        <w:lastRenderedPageBreak/>
        <w:drawing>
          <wp:inline distT="0" distB="0" distL="0" distR="0" wp14:anchorId="35913B34" wp14:editId="0EBAC18A">
            <wp:extent cx="5000625" cy="184785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00625" cy="1847850"/>
                    </a:xfrm>
                    <a:prstGeom prst="rect">
                      <a:avLst/>
                    </a:prstGeom>
                    <a:noFill/>
                    <a:ln>
                      <a:noFill/>
                    </a:ln>
                  </pic:spPr>
                </pic:pic>
              </a:graphicData>
            </a:graphic>
          </wp:inline>
        </w:drawing>
      </w:r>
      <w:r w:rsidR="000657F1" w:rsidRPr="00342602">
        <w:rPr>
          <w:rFonts w:hint="eastAsia"/>
        </w:rPr>
        <w:t xml:space="preserve"> </w:t>
      </w:r>
    </w:p>
    <w:p w14:paraId="0F6E8042" w14:textId="65D09C44" w:rsidR="000657F1" w:rsidRPr="00342602" w:rsidRDefault="00FC20AB" w:rsidP="00FC20AB">
      <w:pPr>
        <w:pStyle w:val="ae"/>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5243CC">
        <w:rPr>
          <w:noProof/>
        </w:rPr>
        <w:t>19</w:t>
      </w:r>
      <w:r>
        <w:fldChar w:fldCharType="end"/>
      </w:r>
      <w:r>
        <w:t xml:space="preserve">  </w:t>
      </w:r>
      <w:r w:rsidR="000657F1" w:rsidRPr="00342602">
        <w:rPr>
          <w:rFonts w:hint="eastAsia"/>
        </w:rPr>
        <w:t>各类渣土边坡风险</w:t>
      </w:r>
    </w:p>
    <w:p w14:paraId="1D3B2B89" w14:textId="77777777" w:rsidR="000657F1" w:rsidRPr="00342602" w:rsidRDefault="000657F1" w:rsidP="000657F1">
      <w:pPr>
        <w:pStyle w:val="af3"/>
        <w:spacing w:before="156" w:after="156"/>
        <w:ind w:firstLine="480"/>
      </w:pPr>
      <w:r w:rsidRPr="00342602">
        <w:rPr>
          <w:rFonts w:hint="eastAsia"/>
        </w:rPr>
        <w:t>利用上述无人机倾斜摄影技术对渣土堆积体进行地形量测和现场勘探以获取堆积体范围、倾斜角度、高度等基本信息，并从边坡不同角度拍摄照片，观察存在的风险。通过现场试验和室内试验，获得渣土堆积体岩土体的物理力学参数及变化特征。对不同的风险会采用不同的数值模拟及实验方法进行</w:t>
      </w:r>
      <w:r w:rsidR="00BD4D71" w:rsidRPr="00342602">
        <w:rPr>
          <w:rFonts w:hint="eastAsia"/>
        </w:rPr>
        <w:t>反馈</w:t>
      </w:r>
      <w:r w:rsidRPr="00342602">
        <w:rPr>
          <w:rFonts w:hint="eastAsia"/>
        </w:rPr>
        <w:t>分析。</w:t>
      </w:r>
    </w:p>
    <w:p w14:paraId="0201EC28" w14:textId="0D9D87E7" w:rsidR="000657F1" w:rsidRPr="00342602" w:rsidRDefault="00B50569" w:rsidP="000657F1">
      <w:pPr>
        <w:pStyle w:val="af3"/>
        <w:spacing w:before="156" w:after="156"/>
        <w:ind w:firstLine="480"/>
      </w:pPr>
      <w:r w:rsidRPr="00342602">
        <w:rPr>
          <w:noProof/>
        </w:rPr>
        <w:drawing>
          <wp:inline distT="0" distB="0" distL="0" distR="0" wp14:anchorId="1F98FF5A" wp14:editId="58DF67CA">
            <wp:extent cx="5286375" cy="2047875"/>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86375" cy="2047875"/>
                    </a:xfrm>
                    <a:prstGeom prst="rect">
                      <a:avLst/>
                    </a:prstGeom>
                    <a:noFill/>
                    <a:ln>
                      <a:noFill/>
                    </a:ln>
                  </pic:spPr>
                </pic:pic>
              </a:graphicData>
            </a:graphic>
          </wp:inline>
        </w:drawing>
      </w:r>
      <w:r w:rsidR="000657F1" w:rsidRPr="00342602">
        <w:t xml:space="preserve"> </w:t>
      </w:r>
    </w:p>
    <w:p w14:paraId="1ECD75A7" w14:textId="69B080AE" w:rsidR="000657F1" w:rsidRPr="00342602" w:rsidRDefault="00FC20AB" w:rsidP="00FC20AB">
      <w:pPr>
        <w:pStyle w:val="ae"/>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5243CC">
        <w:rPr>
          <w:noProof/>
        </w:rPr>
        <w:t>20</w:t>
      </w:r>
      <w:r>
        <w:fldChar w:fldCharType="end"/>
      </w:r>
      <w:r>
        <w:t xml:space="preserve">  </w:t>
      </w:r>
      <w:r w:rsidR="000657F1" w:rsidRPr="00342602">
        <w:rPr>
          <w:rFonts w:hint="eastAsia"/>
        </w:rPr>
        <w:t>无人机采集图例</w:t>
      </w:r>
    </w:p>
    <w:p w14:paraId="05A25E9F" w14:textId="1B072357" w:rsidR="00DF012D" w:rsidRPr="00342602" w:rsidRDefault="00DF012D" w:rsidP="007E7919">
      <w:pPr>
        <w:pStyle w:val="aff5"/>
      </w:pPr>
      <w:bookmarkStart w:id="479" w:name="_Toc47740810"/>
      <w:r w:rsidRPr="00342602">
        <w:rPr>
          <w:rFonts w:hint="eastAsia"/>
        </w:rPr>
        <w:t>4</w:t>
      </w:r>
      <w:r w:rsidRPr="00342602">
        <w:t>.1.2</w:t>
      </w:r>
      <w:r w:rsidRPr="00342602">
        <w:tab/>
      </w:r>
      <w:r w:rsidRPr="00342602">
        <w:rPr>
          <w:rFonts w:hint="eastAsia"/>
        </w:rPr>
        <w:t>余泥渣土绿色环保处置及资源化产品现场实施</w:t>
      </w:r>
      <w:bookmarkEnd w:id="479"/>
    </w:p>
    <w:p w14:paraId="4114B867" w14:textId="7BE381F1" w:rsidR="00DF012D" w:rsidRPr="00342602" w:rsidRDefault="00DF012D" w:rsidP="00786A58">
      <w:pPr>
        <w:pStyle w:val="aff7"/>
      </w:pPr>
      <w:r w:rsidRPr="00342602">
        <w:rPr>
          <w:rFonts w:hint="eastAsia"/>
        </w:rPr>
        <w:t>4</w:t>
      </w:r>
      <w:r w:rsidRPr="00342602">
        <w:t>.1.2.1</w:t>
      </w:r>
      <w:r w:rsidRPr="00342602">
        <w:rPr>
          <w:rFonts w:hint="eastAsia"/>
        </w:rPr>
        <w:t>余泥渣土试验与分类体系初步构建</w:t>
      </w:r>
    </w:p>
    <w:p w14:paraId="53753C7A" w14:textId="30FC52C0" w:rsidR="00DF012D" w:rsidRPr="00FC20AB" w:rsidRDefault="00DF012D" w:rsidP="00FC20AB">
      <w:pPr>
        <w:pStyle w:val="af3"/>
        <w:spacing w:before="156" w:after="156"/>
        <w:ind w:firstLine="480"/>
      </w:pPr>
      <w:r w:rsidRPr="00FC20AB">
        <w:rPr>
          <w:rFonts w:hint="eastAsia"/>
        </w:rPr>
        <w:t>基于岩土工程、建筑工程、市政工程等相关建设标准，通过现场调查取样和实验室测试分析，建立一套三级分类体系，提出相关分类指标，进而为余泥渣土分类、土体工程利用价值评估提供简便、直观、有效判据。</w:t>
      </w:r>
    </w:p>
    <w:p w14:paraId="539DF401" w14:textId="5E7DE89B" w:rsidR="00DF012D" w:rsidRPr="00FC20AB" w:rsidRDefault="00FC20AB" w:rsidP="00FC20AB">
      <w:pPr>
        <w:pStyle w:val="aff9"/>
      </w:pPr>
      <w:r>
        <w:rPr>
          <w:rFonts w:hint="eastAsia"/>
        </w:rPr>
        <w:t xml:space="preserve">(1) </w:t>
      </w:r>
      <w:r w:rsidR="00DF012D" w:rsidRPr="00342602">
        <w:rPr>
          <w:rFonts w:hint="eastAsia"/>
        </w:rPr>
        <w:t>一级体系</w:t>
      </w:r>
    </w:p>
    <w:p w14:paraId="2CB4138A" w14:textId="70B5F179" w:rsidR="00DF012D" w:rsidRPr="00FC20AB" w:rsidRDefault="00DF012D" w:rsidP="00FC20AB">
      <w:pPr>
        <w:pStyle w:val="af3"/>
        <w:spacing w:before="156" w:after="156"/>
        <w:ind w:firstLine="480"/>
      </w:pPr>
      <w:r w:rsidRPr="00342602">
        <w:rPr>
          <w:rFonts w:hint="eastAsia"/>
        </w:rPr>
        <w:t>通过现场地质调查和直观鉴别，可按产生的位置和来源等对其进行一级分类，</w:t>
      </w:r>
      <w:r w:rsidRPr="00342602">
        <w:rPr>
          <w:rFonts w:hint="eastAsia"/>
        </w:rPr>
        <w:lastRenderedPageBreak/>
        <w:t>一般可分为：建筑泥浆、淤泥、杂填土、粉质黏土、砂土、砾石、卵石，一级分类体系可以初步区分余泥渣土的物质构成，进而粗略评估其再生资源化利用价值。</w:t>
      </w:r>
    </w:p>
    <w:p w14:paraId="135E5A4B" w14:textId="5B7570AB" w:rsidR="00DF012D" w:rsidRPr="00342602" w:rsidRDefault="00FC20AB" w:rsidP="00484B7F">
      <w:pPr>
        <w:pStyle w:val="aff9"/>
      </w:pPr>
      <w:r>
        <w:rPr>
          <w:rFonts w:hint="eastAsia"/>
        </w:rPr>
        <w:t xml:space="preserve">(2) </w:t>
      </w:r>
      <w:r w:rsidR="00DF012D" w:rsidRPr="00342602">
        <w:rPr>
          <w:rFonts w:hint="eastAsia"/>
        </w:rPr>
        <w:t>二级体系</w:t>
      </w:r>
    </w:p>
    <w:p w14:paraId="07C4598F" w14:textId="28A6826B" w:rsidR="00DF012D" w:rsidRPr="00342602" w:rsidRDefault="00DF012D" w:rsidP="00FC20AB">
      <w:pPr>
        <w:pStyle w:val="af3"/>
        <w:spacing w:before="156" w:after="156"/>
        <w:ind w:firstLine="480"/>
      </w:pPr>
      <w:r w:rsidRPr="00342602">
        <w:rPr>
          <w:rFonts w:hint="eastAsia"/>
        </w:rPr>
        <w:t>在一级体系的基础上，按照块状物（石块、天然砾石</w:t>
      </w:r>
      <w:r w:rsidR="00D12F94" w:rsidRPr="00342602">
        <w:rPr>
          <w:rFonts w:hint="eastAsia"/>
        </w:rPr>
        <w:t>、砂、卵石</w:t>
      </w:r>
      <w:r w:rsidRPr="00342602">
        <w:rPr>
          <w:rFonts w:hint="eastAsia"/>
        </w:rPr>
        <w:t>等）与土的比例将其划分为</w:t>
      </w:r>
      <w:r w:rsidRPr="00342602">
        <w:rPr>
          <w:rFonts w:hint="eastAsia"/>
        </w:rPr>
        <w:t>3</w:t>
      </w:r>
      <w:r w:rsidRPr="00342602">
        <w:rPr>
          <w:rFonts w:hint="eastAsia"/>
        </w:rPr>
        <w:t>类：以块状物为主的渣土、以土类为主的渣土、土和块状物含量相当的渣土。块状物的分拣处理是此类渣土循环再利用的关键步骤，了解块状物所占比例有助于确定渣土破碎器材的种类，确定分析再利用的工程成本等。</w:t>
      </w:r>
    </w:p>
    <w:p w14:paraId="12AC7681" w14:textId="2BFB4694" w:rsidR="00DF012D" w:rsidRPr="00342602" w:rsidRDefault="00FC20AB" w:rsidP="00484B7F">
      <w:pPr>
        <w:pStyle w:val="aff9"/>
      </w:pPr>
      <w:r>
        <w:rPr>
          <w:rFonts w:hint="eastAsia"/>
        </w:rPr>
        <w:t xml:space="preserve">(3) </w:t>
      </w:r>
      <w:r w:rsidR="00DF012D" w:rsidRPr="00342602">
        <w:rPr>
          <w:rFonts w:hint="eastAsia"/>
        </w:rPr>
        <w:t>三级体系</w:t>
      </w:r>
    </w:p>
    <w:p w14:paraId="3D456B59" w14:textId="0DF5DE45" w:rsidR="00DF012D" w:rsidRPr="00342602" w:rsidRDefault="00DF012D" w:rsidP="00FC20AB">
      <w:pPr>
        <w:pStyle w:val="af3"/>
        <w:spacing w:before="156" w:after="156"/>
        <w:ind w:firstLine="480"/>
      </w:pPr>
      <w:r w:rsidRPr="00342602">
        <w:rPr>
          <w:rFonts w:hint="eastAsia"/>
        </w:rPr>
        <w:t>三级分类体系包含一系列具体的土体材料性能指标，按照土的物理力学性质分类，即依据比重、天然含水率、粒径、液限、塑限、塑性指数、最佳含水量、颗粒筛分、抗剪强度、</w:t>
      </w:r>
      <w:r w:rsidRPr="00342602">
        <w:rPr>
          <w:rFonts w:hint="eastAsia"/>
        </w:rPr>
        <w:t>C</w:t>
      </w:r>
      <w:r w:rsidRPr="00342602">
        <w:t>BR</w:t>
      </w:r>
      <w:r w:rsidRPr="00342602">
        <w:rPr>
          <w:rFonts w:hint="eastAsia"/>
        </w:rPr>
        <w:t>值、易溶盐量等。具体的测试结果可以直观揭示各类细粒渣土的利用性能，以进一步判断资源化利用（填筑、制砖等）的要求，确定再次使用的具体位置一级未能达到应用要求时需要采取何种改性措施对齐进行处理、改良。</w:t>
      </w:r>
    </w:p>
    <w:p w14:paraId="2B340415" w14:textId="77777777" w:rsidR="00DF012D" w:rsidRPr="00342602" w:rsidRDefault="00DF012D" w:rsidP="00FC20AB">
      <w:pPr>
        <w:pStyle w:val="af3"/>
        <w:spacing w:before="156" w:after="156"/>
        <w:ind w:firstLine="480"/>
      </w:pPr>
      <w:r w:rsidRPr="00342602">
        <w:rPr>
          <w:rFonts w:hint="eastAsia"/>
        </w:rPr>
        <w:t>另外，取样开展污染物组成等矿物分析等试验，识别余泥、渣土中重金属等污染物类型、组成及含量，描述余泥渣土的物理力学性质和污染程度分类，为后续有针对性的研发安全处置复合固化材料和配套设备提供基础数据。</w:t>
      </w:r>
    </w:p>
    <w:p w14:paraId="058D6FCD" w14:textId="77777777" w:rsidR="00DF012D" w:rsidRPr="00342602" w:rsidRDefault="00DF012D" w:rsidP="00FC20AB">
      <w:pPr>
        <w:pStyle w:val="af3"/>
        <w:spacing w:before="156" w:after="156"/>
        <w:ind w:firstLine="480"/>
      </w:pPr>
      <w:r w:rsidRPr="00342602">
        <w:rPr>
          <w:rFonts w:hint="eastAsia"/>
        </w:rPr>
        <w:t>该三级分类体系是一个整体，每一级分类的目的与分类指标各不相同但相互协调。应用各级分类指标不仅可以对现场土样进行快速定性命名，还能提供较为精装的材料性质和性能指标，从而为现场踏勘、取样分析、工程评估和后期利用提供详实、直观、准确的分类判据。在三级分类体系的基础上，通过</w:t>
      </w:r>
      <w:r w:rsidRPr="00342602">
        <w:rPr>
          <w:rFonts w:hint="eastAsia"/>
        </w:rPr>
        <w:t>1</w:t>
      </w:r>
      <w:r w:rsidRPr="00342602">
        <w:t>0</w:t>
      </w:r>
      <w:r w:rsidRPr="00342602">
        <w:rPr>
          <w:rFonts w:hint="eastAsia"/>
        </w:rPr>
        <w:t>余项工程的分类实践与指标归类，形成企业级试验与分类标准。</w:t>
      </w:r>
    </w:p>
    <w:p w14:paraId="1E06BA9B" w14:textId="77777777" w:rsidR="00DF012D" w:rsidRPr="00342602" w:rsidRDefault="00DF012D" w:rsidP="00484B7F">
      <w:pPr>
        <w:pStyle w:val="aff7"/>
      </w:pPr>
      <w:r w:rsidRPr="00342602">
        <w:rPr>
          <w:rFonts w:hint="eastAsia"/>
        </w:rPr>
        <w:t>4</w:t>
      </w:r>
      <w:r w:rsidRPr="00342602">
        <w:t>.1.2.2</w:t>
      </w:r>
      <w:r w:rsidRPr="00342602">
        <w:rPr>
          <w:rFonts w:hint="eastAsia"/>
        </w:rPr>
        <w:t>余泥渣土前端现场处置及初级产品（工程产品）</w:t>
      </w:r>
    </w:p>
    <w:p w14:paraId="03318974" w14:textId="130D5421" w:rsidR="00DF012D" w:rsidRPr="00342602" w:rsidRDefault="00FC20AB" w:rsidP="00484B7F">
      <w:pPr>
        <w:pStyle w:val="aff9"/>
      </w:pPr>
      <w:r>
        <w:rPr>
          <w:rFonts w:hint="eastAsia"/>
        </w:rPr>
        <w:t xml:space="preserve">(1) </w:t>
      </w:r>
      <w:r w:rsidR="00D12F94" w:rsidRPr="00342602">
        <w:rPr>
          <w:rFonts w:hint="eastAsia"/>
        </w:rPr>
        <w:t>新型镁基胶凝材料安全处置余泥宏观效果与微观机理</w:t>
      </w:r>
    </w:p>
    <w:p w14:paraId="1E72E303" w14:textId="77777777" w:rsidR="00DF012D" w:rsidRPr="00342602" w:rsidRDefault="00DF012D" w:rsidP="00FC20AB">
      <w:pPr>
        <w:pStyle w:val="af3"/>
        <w:spacing w:before="156" w:after="156"/>
        <w:ind w:firstLine="480"/>
      </w:pPr>
      <w:r w:rsidRPr="00342602">
        <w:t>1</w:t>
      </w:r>
      <w:r w:rsidRPr="00342602">
        <w:rPr>
          <w:rFonts w:hint="eastAsia"/>
        </w:rPr>
        <w:t>）针对高含水率工程泥浆、淤泥等，开展室内试验，系统分析絮凝剂类型和掺量对高含水率余泥泥水分离过程和固结沉降规律影响，确定最优絮凝剂投放方案；</w:t>
      </w:r>
      <w:r w:rsidRPr="00342602">
        <w:t>将不同离子类型</w:t>
      </w:r>
      <w:r w:rsidRPr="00342602">
        <w:t>PAM</w:t>
      </w:r>
      <w:r w:rsidRPr="00342602">
        <w:t>颗粒与蒸馏水混合，经均匀搅拌后配制成</w:t>
      </w:r>
      <w:r w:rsidRPr="00342602">
        <w:t>1</w:t>
      </w:r>
      <w:r w:rsidRPr="00342602">
        <w:t>、</w:t>
      </w:r>
      <w:r w:rsidRPr="00342602">
        <w:t>2</w:t>
      </w:r>
      <w:r w:rsidRPr="00342602">
        <w:t>、</w:t>
      </w:r>
      <w:r w:rsidRPr="00342602">
        <w:t>3</w:t>
      </w:r>
      <w:r w:rsidRPr="00342602">
        <w:lastRenderedPageBreak/>
        <w:t>和</w:t>
      </w:r>
      <w:r w:rsidRPr="00342602">
        <w:t>4 g/L</w:t>
      </w:r>
      <w:r w:rsidRPr="00342602">
        <w:t>的</w:t>
      </w:r>
      <w:r w:rsidRPr="00342602">
        <w:t>PAM</w:t>
      </w:r>
      <w:r w:rsidRPr="00342602">
        <w:t>溶液。取</w:t>
      </w:r>
      <w:r w:rsidRPr="00342602">
        <w:t>4</w:t>
      </w:r>
      <w:r w:rsidRPr="00342602">
        <w:t>个容积为</w:t>
      </w:r>
      <w:r w:rsidRPr="00342602">
        <w:t>2000 mL</w:t>
      </w:r>
      <w:r w:rsidRPr="00342602">
        <w:t>烧杯且均倒入</w:t>
      </w:r>
      <w:r w:rsidRPr="00342602">
        <w:t>1000 mL</w:t>
      </w:r>
      <w:r w:rsidRPr="00342602">
        <w:t>初始含水率为</w:t>
      </w:r>
      <w:r w:rsidRPr="00342602">
        <w:t>91.4%</w:t>
      </w:r>
      <w:r w:rsidRPr="00342602">
        <w:t>泥浆中，按</w:t>
      </w:r>
      <w:r w:rsidRPr="00342602">
        <w:t>100</w:t>
      </w:r>
      <w:r w:rsidRPr="00342602">
        <w:t>、</w:t>
      </w:r>
      <w:r w:rsidRPr="00342602">
        <w:t>200</w:t>
      </w:r>
      <w:r w:rsidRPr="00342602">
        <w:t>、</w:t>
      </w:r>
      <w:r w:rsidRPr="00342602">
        <w:t>300</w:t>
      </w:r>
      <w:r w:rsidRPr="00342602">
        <w:t>和</w:t>
      </w:r>
      <w:r w:rsidRPr="00342602">
        <w:t>400 mg/L</w:t>
      </w:r>
      <w:r w:rsidRPr="00342602">
        <w:t>浓度加入相同体积（即</w:t>
      </w:r>
      <w:r w:rsidRPr="00342602">
        <w:t>100 mL</w:t>
      </w:r>
      <w:r w:rsidRPr="00342602">
        <w:t>）</w:t>
      </w:r>
      <w:r w:rsidRPr="00342602">
        <w:t>PAM</w:t>
      </w:r>
      <w:r w:rsidRPr="00342602">
        <w:t>溶液，通过搅拌器以</w:t>
      </w:r>
      <w:r w:rsidRPr="00342602">
        <w:t>200 r/min</w:t>
      </w:r>
      <w:r w:rsidRPr="00342602">
        <w:t>速度搅拌</w:t>
      </w:r>
      <w:r w:rsidRPr="00342602">
        <w:t>2 min</w:t>
      </w:r>
      <w:r w:rsidRPr="00342602">
        <w:t>使絮凝剂与泥浆充分混合均匀。将絮凝泥浆倒入</w:t>
      </w:r>
      <w:r w:rsidRPr="00342602">
        <w:t>1000 mL</w:t>
      </w:r>
      <w:r w:rsidRPr="00342602">
        <w:t>量筒（直径</w:t>
      </w:r>
      <w:r w:rsidRPr="00342602">
        <w:t>6 cm</w:t>
      </w:r>
      <w:r w:rsidRPr="00342602">
        <w:t>、高</w:t>
      </w:r>
      <w:r w:rsidRPr="00342602">
        <w:t>35 cm</w:t>
      </w:r>
      <w:r w:rsidRPr="00342602">
        <w:t>）至刻度</w:t>
      </w:r>
      <w:r w:rsidRPr="00342602">
        <w:t>800 mL</w:t>
      </w:r>
      <w:r w:rsidRPr="00342602">
        <w:t>后静置</w:t>
      </w:r>
      <w:r w:rsidRPr="00342602">
        <w:t>7 d</w:t>
      </w:r>
      <w:r w:rsidRPr="00342602">
        <w:t>，观察并记录不同时刻泥水分离界面移动情况，同时记录上清液体积随絮凝时间变化规律。</w:t>
      </w:r>
    </w:p>
    <w:p w14:paraId="387BA297" w14:textId="066AE233" w:rsidR="00DF012D" w:rsidRPr="00342602" w:rsidRDefault="00DF012D" w:rsidP="00FC20AB">
      <w:pPr>
        <w:pStyle w:val="af3"/>
        <w:spacing w:before="156" w:after="156"/>
        <w:ind w:firstLine="480"/>
      </w:pPr>
      <w:r w:rsidRPr="00342602">
        <w:t>对于易与泥浆混合的</w:t>
      </w:r>
      <w:r w:rsidRPr="00342602">
        <w:t>FeCl3</w:t>
      </w:r>
      <w:r w:rsidRPr="00342602">
        <w:t>、</w:t>
      </w:r>
      <w:r w:rsidRPr="00342602">
        <w:t>Ca(OH)2</w:t>
      </w:r>
      <w:r w:rsidRPr="00342602">
        <w:t>、</w:t>
      </w:r>
      <w:r w:rsidRPr="00342602">
        <w:t>HCA</w:t>
      </w:r>
      <w:r w:rsidRPr="00342602">
        <w:t>絮凝剂，可直接加入泥浆并保证所有泥浆试样等效含水率一致（即投加絮凝剂溶液后泥浆含水率一致）。絮凝泥浆</w:t>
      </w:r>
      <w:r w:rsidRPr="00342602">
        <w:rPr>
          <w:rFonts w:hint="eastAsia"/>
        </w:rPr>
        <w:t>的初步</w:t>
      </w:r>
      <w:r w:rsidRPr="00342602">
        <w:t>试验方案见表</w:t>
      </w:r>
      <w:r w:rsidRPr="00342602">
        <w:t>2</w:t>
      </w:r>
      <w:r w:rsidRPr="00342602">
        <w:rPr>
          <w:rFonts w:hint="eastAsia"/>
        </w:rPr>
        <w:t>、</w:t>
      </w:r>
      <w:r w:rsidR="00FC20AB" w:rsidRPr="00342602">
        <w:t>表</w:t>
      </w:r>
      <w:r w:rsidR="00FC20AB">
        <w:t>3</w:t>
      </w:r>
      <w:r w:rsidRPr="00342602">
        <w:t>。</w:t>
      </w:r>
    </w:p>
    <w:p w14:paraId="36467FB2" w14:textId="19C58037" w:rsidR="00DF012D" w:rsidRPr="00342602" w:rsidRDefault="00FC20AB" w:rsidP="00FC20AB">
      <w:pPr>
        <w:pStyle w:val="ae"/>
        <w:rPr>
          <w:rFonts w:ascii="楷体" w:eastAsia="楷体" w:hAnsi="楷体"/>
          <w:szCs w:val="24"/>
          <w:lang w:val="en-GB"/>
        </w:rP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2</w:t>
      </w:r>
      <w:r>
        <w:fldChar w:fldCharType="end"/>
      </w:r>
      <w:r w:rsidR="00DF012D" w:rsidRPr="00342602">
        <w:rPr>
          <w:rFonts w:ascii="楷体" w:eastAsia="楷体" w:hAnsi="楷体"/>
          <w:szCs w:val="24"/>
          <w:lang w:val="en-GB"/>
        </w:rPr>
        <w:t>单独絮凝试验方案</w:t>
      </w:r>
    </w:p>
    <w:tbl>
      <w:tblPr>
        <w:tblW w:w="84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92"/>
        <w:gridCol w:w="1328"/>
        <w:gridCol w:w="1410"/>
        <w:gridCol w:w="1410"/>
        <w:gridCol w:w="1410"/>
        <w:gridCol w:w="1410"/>
      </w:tblGrid>
      <w:tr w:rsidR="00342602" w:rsidRPr="00342602" w14:paraId="2CFD8326" w14:textId="77777777" w:rsidTr="00331815">
        <w:trPr>
          <w:trHeight w:val="420"/>
          <w:jc w:val="center"/>
        </w:trPr>
        <w:tc>
          <w:tcPr>
            <w:tcW w:w="1492" w:type="dxa"/>
            <w:shd w:val="clear" w:color="auto" w:fill="E7E6E6"/>
          </w:tcPr>
          <w:p w14:paraId="499D9187" w14:textId="77777777" w:rsidR="00DF012D" w:rsidRPr="00342602" w:rsidRDefault="00DF012D" w:rsidP="00FC20AB">
            <w:pPr>
              <w:pStyle w:val="affd"/>
            </w:pPr>
            <w:r w:rsidRPr="00342602">
              <w:t>絮凝剂类型</w:t>
            </w:r>
          </w:p>
        </w:tc>
        <w:tc>
          <w:tcPr>
            <w:tcW w:w="6968" w:type="dxa"/>
            <w:gridSpan w:val="5"/>
            <w:shd w:val="clear" w:color="auto" w:fill="E7E6E6"/>
          </w:tcPr>
          <w:p w14:paraId="3CE4B4EB" w14:textId="77777777" w:rsidR="00DF012D" w:rsidRPr="00342602" w:rsidRDefault="00DF012D" w:rsidP="00FC20AB">
            <w:pPr>
              <w:pStyle w:val="affd"/>
            </w:pPr>
            <w:r w:rsidRPr="00342602">
              <w:t>絮凝剂掺量</w:t>
            </w:r>
            <w:r w:rsidRPr="00342602">
              <w:t xml:space="preserve"> mg/L</w:t>
            </w:r>
          </w:p>
        </w:tc>
      </w:tr>
      <w:tr w:rsidR="00342602" w:rsidRPr="00342602" w14:paraId="0C4A1889" w14:textId="77777777" w:rsidTr="00331815">
        <w:trPr>
          <w:trHeight w:val="420"/>
          <w:jc w:val="center"/>
        </w:trPr>
        <w:tc>
          <w:tcPr>
            <w:tcW w:w="1492" w:type="dxa"/>
          </w:tcPr>
          <w:p w14:paraId="149D123D" w14:textId="77777777" w:rsidR="00DF012D" w:rsidRPr="00342602" w:rsidRDefault="00DF012D" w:rsidP="00FC20AB">
            <w:pPr>
              <w:pStyle w:val="affd"/>
            </w:pPr>
            <w:r w:rsidRPr="00342602">
              <w:t>APAM</w:t>
            </w:r>
          </w:p>
        </w:tc>
        <w:tc>
          <w:tcPr>
            <w:tcW w:w="1328" w:type="dxa"/>
          </w:tcPr>
          <w:p w14:paraId="68D161EF" w14:textId="77777777" w:rsidR="00DF012D" w:rsidRPr="00342602" w:rsidRDefault="00DF012D" w:rsidP="00FC20AB">
            <w:pPr>
              <w:pStyle w:val="affd"/>
            </w:pPr>
            <w:r w:rsidRPr="00342602">
              <w:t>0</w:t>
            </w:r>
          </w:p>
        </w:tc>
        <w:tc>
          <w:tcPr>
            <w:tcW w:w="1410" w:type="dxa"/>
          </w:tcPr>
          <w:p w14:paraId="43A6FB5F" w14:textId="77777777" w:rsidR="00DF012D" w:rsidRPr="00342602" w:rsidRDefault="00DF012D" w:rsidP="00FC20AB">
            <w:pPr>
              <w:pStyle w:val="affd"/>
            </w:pPr>
            <w:r w:rsidRPr="00342602">
              <w:t>100</w:t>
            </w:r>
          </w:p>
        </w:tc>
        <w:tc>
          <w:tcPr>
            <w:tcW w:w="1410" w:type="dxa"/>
          </w:tcPr>
          <w:p w14:paraId="7806346A" w14:textId="77777777" w:rsidR="00DF012D" w:rsidRPr="00342602" w:rsidRDefault="00DF012D" w:rsidP="00FC20AB">
            <w:pPr>
              <w:pStyle w:val="affd"/>
            </w:pPr>
            <w:r w:rsidRPr="00342602">
              <w:t>200</w:t>
            </w:r>
          </w:p>
        </w:tc>
        <w:tc>
          <w:tcPr>
            <w:tcW w:w="1410" w:type="dxa"/>
          </w:tcPr>
          <w:p w14:paraId="2115BC99" w14:textId="77777777" w:rsidR="00DF012D" w:rsidRPr="00342602" w:rsidRDefault="00DF012D" w:rsidP="00FC20AB">
            <w:pPr>
              <w:pStyle w:val="affd"/>
            </w:pPr>
            <w:r w:rsidRPr="00342602">
              <w:t>300</w:t>
            </w:r>
          </w:p>
        </w:tc>
        <w:tc>
          <w:tcPr>
            <w:tcW w:w="1410" w:type="dxa"/>
          </w:tcPr>
          <w:p w14:paraId="59F0F73F" w14:textId="77777777" w:rsidR="00DF012D" w:rsidRPr="00342602" w:rsidRDefault="00DF012D" w:rsidP="00FC20AB">
            <w:pPr>
              <w:pStyle w:val="affd"/>
            </w:pPr>
            <w:r w:rsidRPr="00342602">
              <w:t>400</w:t>
            </w:r>
          </w:p>
        </w:tc>
      </w:tr>
      <w:tr w:rsidR="00342602" w:rsidRPr="00342602" w14:paraId="7328773B" w14:textId="77777777" w:rsidTr="00331815">
        <w:trPr>
          <w:trHeight w:val="420"/>
          <w:jc w:val="center"/>
        </w:trPr>
        <w:tc>
          <w:tcPr>
            <w:tcW w:w="1492" w:type="dxa"/>
          </w:tcPr>
          <w:p w14:paraId="119C01C9" w14:textId="77777777" w:rsidR="00DF012D" w:rsidRPr="00342602" w:rsidRDefault="00DF012D" w:rsidP="00FC20AB">
            <w:pPr>
              <w:pStyle w:val="affd"/>
            </w:pPr>
            <w:r w:rsidRPr="00342602">
              <w:t>CPAM</w:t>
            </w:r>
          </w:p>
        </w:tc>
        <w:tc>
          <w:tcPr>
            <w:tcW w:w="1328" w:type="dxa"/>
          </w:tcPr>
          <w:p w14:paraId="28FD3079" w14:textId="77777777" w:rsidR="00DF012D" w:rsidRPr="00342602" w:rsidRDefault="00DF012D" w:rsidP="00FC20AB">
            <w:pPr>
              <w:pStyle w:val="affd"/>
            </w:pPr>
            <w:r w:rsidRPr="00342602">
              <w:t>0</w:t>
            </w:r>
          </w:p>
        </w:tc>
        <w:tc>
          <w:tcPr>
            <w:tcW w:w="1410" w:type="dxa"/>
          </w:tcPr>
          <w:p w14:paraId="14394B21" w14:textId="77777777" w:rsidR="00DF012D" w:rsidRPr="00342602" w:rsidRDefault="00DF012D" w:rsidP="00FC20AB">
            <w:pPr>
              <w:pStyle w:val="affd"/>
            </w:pPr>
            <w:r w:rsidRPr="00342602">
              <w:t>100</w:t>
            </w:r>
          </w:p>
        </w:tc>
        <w:tc>
          <w:tcPr>
            <w:tcW w:w="1410" w:type="dxa"/>
          </w:tcPr>
          <w:p w14:paraId="7503FB2A" w14:textId="77777777" w:rsidR="00DF012D" w:rsidRPr="00342602" w:rsidRDefault="00DF012D" w:rsidP="00FC20AB">
            <w:pPr>
              <w:pStyle w:val="affd"/>
            </w:pPr>
            <w:r w:rsidRPr="00342602">
              <w:t>200</w:t>
            </w:r>
          </w:p>
        </w:tc>
        <w:tc>
          <w:tcPr>
            <w:tcW w:w="1410" w:type="dxa"/>
          </w:tcPr>
          <w:p w14:paraId="34C773B8" w14:textId="77777777" w:rsidR="00DF012D" w:rsidRPr="00342602" w:rsidRDefault="00DF012D" w:rsidP="00FC20AB">
            <w:pPr>
              <w:pStyle w:val="affd"/>
            </w:pPr>
            <w:r w:rsidRPr="00342602">
              <w:t>300</w:t>
            </w:r>
          </w:p>
        </w:tc>
        <w:tc>
          <w:tcPr>
            <w:tcW w:w="1410" w:type="dxa"/>
          </w:tcPr>
          <w:p w14:paraId="62AF1E40" w14:textId="77777777" w:rsidR="00DF012D" w:rsidRPr="00342602" w:rsidRDefault="00DF012D" w:rsidP="00FC20AB">
            <w:pPr>
              <w:pStyle w:val="affd"/>
            </w:pPr>
            <w:r w:rsidRPr="00342602">
              <w:t>400</w:t>
            </w:r>
          </w:p>
        </w:tc>
      </w:tr>
      <w:tr w:rsidR="00342602" w:rsidRPr="00342602" w14:paraId="6E7B013B" w14:textId="77777777" w:rsidTr="00331815">
        <w:trPr>
          <w:trHeight w:val="420"/>
          <w:jc w:val="center"/>
        </w:trPr>
        <w:tc>
          <w:tcPr>
            <w:tcW w:w="1492" w:type="dxa"/>
          </w:tcPr>
          <w:p w14:paraId="7273078B" w14:textId="77777777" w:rsidR="00DF012D" w:rsidRPr="00342602" w:rsidRDefault="00DF012D" w:rsidP="00FC20AB">
            <w:pPr>
              <w:pStyle w:val="affd"/>
            </w:pPr>
            <w:r w:rsidRPr="00342602">
              <w:t>PAM</w:t>
            </w:r>
          </w:p>
        </w:tc>
        <w:tc>
          <w:tcPr>
            <w:tcW w:w="1328" w:type="dxa"/>
          </w:tcPr>
          <w:p w14:paraId="41F55C1A" w14:textId="77777777" w:rsidR="00DF012D" w:rsidRPr="00342602" w:rsidRDefault="00DF012D" w:rsidP="00FC20AB">
            <w:pPr>
              <w:pStyle w:val="affd"/>
            </w:pPr>
            <w:r w:rsidRPr="00342602">
              <w:t>0</w:t>
            </w:r>
          </w:p>
        </w:tc>
        <w:tc>
          <w:tcPr>
            <w:tcW w:w="1410" w:type="dxa"/>
          </w:tcPr>
          <w:p w14:paraId="7CDB2DFA" w14:textId="77777777" w:rsidR="00DF012D" w:rsidRPr="00342602" w:rsidRDefault="00DF012D" w:rsidP="00FC20AB">
            <w:pPr>
              <w:pStyle w:val="affd"/>
            </w:pPr>
            <w:r w:rsidRPr="00342602">
              <w:t>100</w:t>
            </w:r>
          </w:p>
        </w:tc>
        <w:tc>
          <w:tcPr>
            <w:tcW w:w="1410" w:type="dxa"/>
          </w:tcPr>
          <w:p w14:paraId="7F7FDC88" w14:textId="77777777" w:rsidR="00DF012D" w:rsidRPr="00342602" w:rsidRDefault="00DF012D" w:rsidP="00FC20AB">
            <w:pPr>
              <w:pStyle w:val="affd"/>
            </w:pPr>
            <w:r w:rsidRPr="00342602">
              <w:t>200</w:t>
            </w:r>
          </w:p>
        </w:tc>
        <w:tc>
          <w:tcPr>
            <w:tcW w:w="1410" w:type="dxa"/>
          </w:tcPr>
          <w:p w14:paraId="673C5267" w14:textId="77777777" w:rsidR="00DF012D" w:rsidRPr="00342602" w:rsidRDefault="00DF012D" w:rsidP="00FC20AB">
            <w:pPr>
              <w:pStyle w:val="affd"/>
            </w:pPr>
            <w:r w:rsidRPr="00342602">
              <w:t>300</w:t>
            </w:r>
          </w:p>
        </w:tc>
        <w:tc>
          <w:tcPr>
            <w:tcW w:w="1410" w:type="dxa"/>
          </w:tcPr>
          <w:p w14:paraId="10322325" w14:textId="77777777" w:rsidR="00DF012D" w:rsidRPr="00342602" w:rsidRDefault="00DF012D" w:rsidP="00FC20AB">
            <w:pPr>
              <w:pStyle w:val="affd"/>
            </w:pPr>
            <w:r w:rsidRPr="00342602">
              <w:t>400</w:t>
            </w:r>
          </w:p>
        </w:tc>
      </w:tr>
      <w:tr w:rsidR="00342602" w:rsidRPr="00342602" w14:paraId="0CFC488E" w14:textId="77777777" w:rsidTr="00331815">
        <w:trPr>
          <w:trHeight w:val="420"/>
          <w:jc w:val="center"/>
        </w:trPr>
        <w:tc>
          <w:tcPr>
            <w:tcW w:w="1492" w:type="dxa"/>
          </w:tcPr>
          <w:p w14:paraId="7FEB1683" w14:textId="77777777" w:rsidR="00DF012D" w:rsidRPr="00342602" w:rsidRDefault="00DF012D" w:rsidP="00FC20AB">
            <w:pPr>
              <w:pStyle w:val="affd"/>
            </w:pPr>
            <w:r w:rsidRPr="00342602">
              <w:t>ACPAM</w:t>
            </w:r>
          </w:p>
        </w:tc>
        <w:tc>
          <w:tcPr>
            <w:tcW w:w="1328" w:type="dxa"/>
          </w:tcPr>
          <w:p w14:paraId="78CB96F3" w14:textId="77777777" w:rsidR="00DF012D" w:rsidRPr="00342602" w:rsidRDefault="00DF012D" w:rsidP="00FC20AB">
            <w:pPr>
              <w:pStyle w:val="affd"/>
            </w:pPr>
            <w:r w:rsidRPr="00342602">
              <w:t>0</w:t>
            </w:r>
          </w:p>
        </w:tc>
        <w:tc>
          <w:tcPr>
            <w:tcW w:w="1410" w:type="dxa"/>
          </w:tcPr>
          <w:p w14:paraId="356ACFC1" w14:textId="77777777" w:rsidR="00DF012D" w:rsidRPr="00342602" w:rsidRDefault="00DF012D" w:rsidP="00FC20AB">
            <w:pPr>
              <w:pStyle w:val="affd"/>
            </w:pPr>
            <w:r w:rsidRPr="00342602">
              <w:t>100</w:t>
            </w:r>
          </w:p>
        </w:tc>
        <w:tc>
          <w:tcPr>
            <w:tcW w:w="1410" w:type="dxa"/>
          </w:tcPr>
          <w:p w14:paraId="5DB0F31B" w14:textId="77777777" w:rsidR="00DF012D" w:rsidRPr="00342602" w:rsidRDefault="00DF012D" w:rsidP="00FC20AB">
            <w:pPr>
              <w:pStyle w:val="affd"/>
            </w:pPr>
            <w:r w:rsidRPr="00342602">
              <w:t>200</w:t>
            </w:r>
          </w:p>
        </w:tc>
        <w:tc>
          <w:tcPr>
            <w:tcW w:w="1410" w:type="dxa"/>
          </w:tcPr>
          <w:p w14:paraId="686B4466" w14:textId="77777777" w:rsidR="00DF012D" w:rsidRPr="00342602" w:rsidRDefault="00DF012D" w:rsidP="00FC20AB">
            <w:pPr>
              <w:pStyle w:val="affd"/>
            </w:pPr>
            <w:r w:rsidRPr="00342602">
              <w:t>300</w:t>
            </w:r>
          </w:p>
        </w:tc>
        <w:tc>
          <w:tcPr>
            <w:tcW w:w="1410" w:type="dxa"/>
          </w:tcPr>
          <w:p w14:paraId="762BE4FA" w14:textId="77777777" w:rsidR="00DF012D" w:rsidRPr="00342602" w:rsidRDefault="00DF012D" w:rsidP="00FC20AB">
            <w:pPr>
              <w:pStyle w:val="affd"/>
            </w:pPr>
            <w:r w:rsidRPr="00342602">
              <w:t>400</w:t>
            </w:r>
          </w:p>
        </w:tc>
      </w:tr>
      <w:tr w:rsidR="00342602" w:rsidRPr="00342602" w14:paraId="07ED64C0" w14:textId="77777777" w:rsidTr="00331815">
        <w:trPr>
          <w:trHeight w:val="420"/>
          <w:jc w:val="center"/>
        </w:trPr>
        <w:tc>
          <w:tcPr>
            <w:tcW w:w="1492" w:type="dxa"/>
          </w:tcPr>
          <w:p w14:paraId="45781B45" w14:textId="77777777" w:rsidR="00DF012D" w:rsidRPr="00342602" w:rsidRDefault="00DF012D" w:rsidP="00FC20AB">
            <w:pPr>
              <w:pStyle w:val="affd"/>
            </w:pPr>
            <w:r w:rsidRPr="00342602">
              <w:t>HCA</w:t>
            </w:r>
          </w:p>
        </w:tc>
        <w:tc>
          <w:tcPr>
            <w:tcW w:w="1328" w:type="dxa"/>
          </w:tcPr>
          <w:p w14:paraId="2BBAFBF0" w14:textId="77777777" w:rsidR="00DF012D" w:rsidRPr="00342602" w:rsidRDefault="00DF012D" w:rsidP="00FC20AB">
            <w:pPr>
              <w:pStyle w:val="affd"/>
            </w:pPr>
            <w:r w:rsidRPr="00342602">
              <w:t>0</w:t>
            </w:r>
          </w:p>
        </w:tc>
        <w:tc>
          <w:tcPr>
            <w:tcW w:w="1410" w:type="dxa"/>
          </w:tcPr>
          <w:p w14:paraId="3F5FDFCF" w14:textId="77777777" w:rsidR="00DF012D" w:rsidRPr="00342602" w:rsidRDefault="00DF012D" w:rsidP="00FC20AB">
            <w:pPr>
              <w:pStyle w:val="affd"/>
            </w:pPr>
            <w:r w:rsidRPr="00342602">
              <w:t>400</w:t>
            </w:r>
          </w:p>
        </w:tc>
        <w:tc>
          <w:tcPr>
            <w:tcW w:w="1410" w:type="dxa"/>
          </w:tcPr>
          <w:p w14:paraId="5C19D5D3" w14:textId="77777777" w:rsidR="00DF012D" w:rsidRPr="00342602" w:rsidRDefault="00DF012D" w:rsidP="00FC20AB">
            <w:pPr>
              <w:pStyle w:val="affd"/>
            </w:pPr>
            <w:r w:rsidRPr="00342602">
              <w:t>800</w:t>
            </w:r>
          </w:p>
        </w:tc>
        <w:tc>
          <w:tcPr>
            <w:tcW w:w="1410" w:type="dxa"/>
          </w:tcPr>
          <w:p w14:paraId="662CE062" w14:textId="77777777" w:rsidR="00DF012D" w:rsidRPr="00342602" w:rsidRDefault="00DF012D" w:rsidP="00FC20AB">
            <w:pPr>
              <w:pStyle w:val="affd"/>
            </w:pPr>
            <w:r w:rsidRPr="00342602">
              <w:t>1200</w:t>
            </w:r>
          </w:p>
        </w:tc>
        <w:tc>
          <w:tcPr>
            <w:tcW w:w="1410" w:type="dxa"/>
          </w:tcPr>
          <w:p w14:paraId="62A8FC8C" w14:textId="77777777" w:rsidR="00DF012D" w:rsidRPr="00342602" w:rsidRDefault="00DF012D" w:rsidP="00FC20AB">
            <w:pPr>
              <w:pStyle w:val="affd"/>
            </w:pPr>
            <w:r w:rsidRPr="00342602">
              <w:t>1600</w:t>
            </w:r>
          </w:p>
        </w:tc>
      </w:tr>
      <w:tr w:rsidR="00342602" w:rsidRPr="00342602" w14:paraId="1B0ED304" w14:textId="77777777" w:rsidTr="00331815">
        <w:trPr>
          <w:trHeight w:val="420"/>
          <w:jc w:val="center"/>
        </w:trPr>
        <w:tc>
          <w:tcPr>
            <w:tcW w:w="1492" w:type="dxa"/>
          </w:tcPr>
          <w:p w14:paraId="393EBDB7" w14:textId="77777777" w:rsidR="00DF012D" w:rsidRPr="00342602" w:rsidRDefault="00DF012D" w:rsidP="00FC20AB">
            <w:pPr>
              <w:pStyle w:val="affd"/>
            </w:pPr>
            <w:r w:rsidRPr="00342602">
              <w:t>FeCl</w:t>
            </w:r>
            <w:r w:rsidRPr="00342602">
              <w:rPr>
                <w:vertAlign w:val="subscript"/>
              </w:rPr>
              <w:t>3</w:t>
            </w:r>
          </w:p>
        </w:tc>
        <w:tc>
          <w:tcPr>
            <w:tcW w:w="1328" w:type="dxa"/>
          </w:tcPr>
          <w:p w14:paraId="3700F683" w14:textId="77777777" w:rsidR="00DF012D" w:rsidRPr="00342602" w:rsidRDefault="00DF012D" w:rsidP="00FC20AB">
            <w:pPr>
              <w:pStyle w:val="affd"/>
            </w:pPr>
            <w:r w:rsidRPr="00342602">
              <w:t>0</w:t>
            </w:r>
          </w:p>
        </w:tc>
        <w:tc>
          <w:tcPr>
            <w:tcW w:w="1410" w:type="dxa"/>
          </w:tcPr>
          <w:p w14:paraId="3AFDE20C" w14:textId="77777777" w:rsidR="00DF012D" w:rsidRPr="00342602" w:rsidRDefault="00DF012D" w:rsidP="00FC20AB">
            <w:pPr>
              <w:pStyle w:val="affd"/>
            </w:pPr>
            <w:r w:rsidRPr="00342602">
              <w:t>400</w:t>
            </w:r>
          </w:p>
        </w:tc>
        <w:tc>
          <w:tcPr>
            <w:tcW w:w="1410" w:type="dxa"/>
          </w:tcPr>
          <w:p w14:paraId="38D5B3C3" w14:textId="77777777" w:rsidR="00DF012D" w:rsidRPr="00342602" w:rsidRDefault="00DF012D" w:rsidP="00FC20AB">
            <w:pPr>
              <w:pStyle w:val="affd"/>
            </w:pPr>
            <w:r w:rsidRPr="00342602">
              <w:t>800</w:t>
            </w:r>
          </w:p>
        </w:tc>
        <w:tc>
          <w:tcPr>
            <w:tcW w:w="1410" w:type="dxa"/>
          </w:tcPr>
          <w:p w14:paraId="795E0BAA" w14:textId="77777777" w:rsidR="00DF012D" w:rsidRPr="00342602" w:rsidRDefault="00DF012D" w:rsidP="00FC20AB">
            <w:pPr>
              <w:pStyle w:val="affd"/>
            </w:pPr>
            <w:r w:rsidRPr="00342602">
              <w:t>1200</w:t>
            </w:r>
          </w:p>
        </w:tc>
        <w:tc>
          <w:tcPr>
            <w:tcW w:w="1410" w:type="dxa"/>
          </w:tcPr>
          <w:p w14:paraId="27F27212" w14:textId="77777777" w:rsidR="00DF012D" w:rsidRPr="00342602" w:rsidRDefault="00DF012D" w:rsidP="00FC20AB">
            <w:pPr>
              <w:pStyle w:val="affd"/>
            </w:pPr>
            <w:r w:rsidRPr="00342602">
              <w:t>1600</w:t>
            </w:r>
          </w:p>
        </w:tc>
      </w:tr>
      <w:tr w:rsidR="00342602" w:rsidRPr="00342602" w14:paraId="04CB7EAA" w14:textId="77777777" w:rsidTr="00331815">
        <w:trPr>
          <w:trHeight w:val="420"/>
          <w:jc w:val="center"/>
        </w:trPr>
        <w:tc>
          <w:tcPr>
            <w:tcW w:w="1492" w:type="dxa"/>
          </w:tcPr>
          <w:p w14:paraId="22C1F5F4" w14:textId="77777777" w:rsidR="00DF012D" w:rsidRPr="00342602" w:rsidRDefault="00DF012D" w:rsidP="00FC20AB">
            <w:pPr>
              <w:pStyle w:val="affd"/>
            </w:pPr>
            <w:r w:rsidRPr="00342602">
              <w:t>Ca(OH)</w:t>
            </w:r>
            <w:r w:rsidRPr="00342602">
              <w:rPr>
                <w:vertAlign w:val="subscript"/>
              </w:rPr>
              <w:t>2</w:t>
            </w:r>
          </w:p>
        </w:tc>
        <w:tc>
          <w:tcPr>
            <w:tcW w:w="1328" w:type="dxa"/>
          </w:tcPr>
          <w:p w14:paraId="06055FA5" w14:textId="77777777" w:rsidR="00DF012D" w:rsidRPr="00342602" w:rsidRDefault="00DF012D" w:rsidP="00FC20AB">
            <w:pPr>
              <w:pStyle w:val="affd"/>
            </w:pPr>
            <w:r w:rsidRPr="00342602">
              <w:t>0</w:t>
            </w:r>
          </w:p>
        </w:tc>
        <w:tc>
          <w:tcPr>
            <w:tcW w:w="1410" w:type="dxa"/>
          </w:tcPr>
          <w:p w14:paraId="1732F3CB" w14:textId="77777777" w:rsidR="00DF012D" w:rsidRPr="00342602" w:rsidRDefault="00DF012D" w:rsidP="00FC20AB">
            <w:pPr>
              <w:pStyle w:val="affd"/>
            </w:pPr>
            <w:r w:rsidRPr="00342602">
              <w:t>800</w:t>
            </w:r>
          </w:p>
        </w:tc>
        <w:tc>
          <w:tcPr>
            <w:tcW w:w="1410" w:type="dxa"/>
          </w:tcPr>
          <w:p w14:paraId="18BF64BA" w14:textId="77777777" w:rsidR="00DF012D" w:rsidRPr="00342602" w:rsidRDefault="00DF012D" w:rsidP="00FC20AB">
            <w:pPr>
              <w:pStyle w:val="affd"/>
            </w:pPr>
            <w:r w:rsidRPr="00342602">
              <w:t>1600</w:t>
            </w:r>
          </w:p>
        </w:tc>
        <w:tc>
          <w:tcPr>
            <w:tcW w:w="1410" w:type="dxa"/>
          </w:tcPr>
          <w:p w14:paraId="0187ECF8" w14:textId="77777777" w:rsidR="00DF012D" w:rsidRPr="00342602" w:rsidRDefault="00DF012D" w:rsidP="00FC20AB">
            <w:pPr>
              <w:pStyle w:val="affd"/>
            </w:pPr>
            <w:r w:rsidRPr="00342602">
              <w:t>2400</w:t>
            </w:r>
          </w:p>
        </w:tc>
        <w:tc>
          <w:tcPr>
            <w:tcW w:w="1410" w:type="dxa"/>
          </w:tcPr>
          <w:p w14:paraId="569A9ED0" w14:textId="77777777" w:rsidR="00DF012D" w:rsidRPr="00342602" w:rsidRDefault="00DF012D" w:rsidP="00FC20AB">
            <w:pPr>
              <w:pStyle w:val="affd"/>
            </w:pPr>
            <w:r w:rsidRPr="00342602">
              <w:t>3200</w:t>
            </w:r>
          </w:p>
        </w:tc>
      </w:tr>
    </w:tbl>
    <w:p w14:paraId="0DC6EA52" w14:textId="77777777" w:rsidR="00DF012D" w:rsidRPr="00342602" w:rsidRDefault="00DF012D">
      <w:pPr>
        <w:autoSpaceDE w:val="0"/>
        <w:autoSpaceDN w:val="0"/>
        <w:adjustRightInd w:val="0"/>
        <w:spacing w:line="400" w:lineRule="exact"/>
        <w:ind w:firstLine="420"/>
        <w:rPr>
          <w:rFonts w:ascii="楷体" w:eastAsia="楷体" w:hAnsi="楷体"/>
          <w:szCs w:val="24"/>
          <w:lang w:val="en-GB"/>
        </w:rPr>
      </w:pPr>
    </w:p>
    <w:p w14:paraId="231805DC" w14:textId="6E8F9416" w:rsidR="00DF012D" w:rsidRPr="00342602" w:rsidRDefault="00FC20AB" w:rsidP="00FC20AB">
      <w:pPr>
        <w:pStyle w:val="ae"/>
        <w:rPr>
          <w:rFonts w:ascii="楷体" w:eastAsia="楷体" w:hAnsi="楷体"/>
          <w:szCs w:val="24"/>
          <w:lang w:val="en-GB"/>
        </w:rP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3</w:t>
      </w:r>
      <w:r>
        <w:fldChar w:fldCharType="end"/>
      </w:r>
      <w:r w:rsidR="00DF012D" w:rsidRPr="00342602">
        <w:rPr>
          <w:rFonts w:ascii="楷体" w:eastAsia="楷体" w:hAnsi="楷体"/>
          <w:szCs w:val="24"/>
          <w:lang w:val="en-GB"/>
        </w:rPr>
        <w:t>复合絮凝试验方案</w:t>
      </w:r>
    </w:p>
    <w:tbl>
      <w:tblPr>
        <w:tblW w:w="8505" w:type="dxa"/>
        <w:jc w:val="center"/>
        <w:tblBorders>
          <w:top w:val="single" w:sz="4" w:space="0" w:color="auto"/>
          <w:bottom w:val="single" w:sz="4" w:space="0" w:color="auto"/>
          <w:insideH w:val="single" w:sz="4" w:space="0" w:color="auto"/>
        </w:tblBorders>
        <w:tblLayout w:type="fixed"/>
        <w:tblLook w:val="0000" w:firstRow="0" w:lastRow="0" w:firstColumn="0" w:lastColumn="0" w:noHBand="0" w:noVBand="0"/>
      </w:tblPr>
      <w:tblGrid>
        <w:gridCol w:w="1811"/>
        <w:gridCol w:w="1547"/>
        <w:gridCol w:w="1675"/>
        <w:gridCol w:w="1737"/>
        <w:gridCol w:w="1735"/>
      </w:tblGrid>
      <w:tr w:rsidR="00342602" w:rsidRPr="00342602" w14:paraId="395493AF" w14:textId="77777777" w:rsidTr="00331815">
        <w:trPr>
          <w:trHeight w:val="420"/>
          <w:jc w:val="center"/>
        </w:trPr>
        <w:tc>
          <w:tcPr>
            <w:tcW w:w="1811" w:type="dxa"/>
            <w:tcBorders>
              <w:top w:val="single" w:sz="4" w:space="0" w:color="auto"/>
              <w:left w:val="single" w:sz="4" w:space="0" w:color="auto"/>
              <w:right w:val="single" w:sz="4" w:space="0" w:color="auto"/>
            </w:tcBorders>
            <w:shd w:val="clear" w:color="auto" w:fill="E7E6E6"/>
            <w:vAlign w:val="center"/>
          </w:tcPr>
          <w:p w14:paraId="6BA599FE" w14:textId="77777777" w:rsidR="00DF012D" w:rsidRPr="00342602" w:rsidRDefault="00DF012D" w:rsidP="00FC20AB">
            <w:pPr>
              <w:pStyle w:val="affd"/>
            </w:pPr>
            <w:r w:rsidRPr="00342602">
              <w:t>絮凝剂类型</w:t>
            </w:r>
          </w:p>
        </w:tc>
        <w:tc>
          <w:tcPr>
            <w:tcW w:w="1547" w:type="dxa"/>
            <w:tcBorders>
              <w:top w:val="single" w:sz="4" w:space="0" w:color="auto"/>
              <w:left w:val="single" w:sz="4" w:space="0" w:color="auto"/>
              <w:right w:val="single" w:sz="4" w:space="0" w:color="auto"/>
            </w:tcBorders>
            <w:vAlign w:val="center"/>
          </w:tcPr>
          <w:p w14:paraId="4B1193A4" w14:textId="77777777" w:rsidR="00DF012D" w:rsidRPr="00342602" w:rsidRDefault="00DF012D" w:rsidP="00FC20AB">
            <w:pPr>
              <w:pStyle w:val="affd"/>
            </w:pPr>
            <w:r w:rsidRPr="00342602">
              <w:t>APAM</w:t>
            </w:r>
          </w:p>
        </w:tc>
        <w:tc>
          <w:tcPr>
            <w:tcW w:w="1675" w:type="dxa"/>
            <w:tcBorders>
              <w:top w:val="single" w:sz="4" w:space="0" w:color="auto"/>
              <w:left w:val="single" w:sz="4" w:space="0" w:color="auto"/>
              <w:right w:val="single" w:sz="4" w:space="0" w:color="auto"/>
            </w:tcBorders>
            <w:vAlign w:val="center"/>
          </w:tcPr>
          <w:p w14:paraId="7C59E9D8" w14:textId="77777777" w:rsidR="00DF012D" w:rsidRPr="00342602" w:rsidRDefault="00DF012D" w:rsidP="00FC20AB">
            <w:pPr>
              <w:pStyle w:val="affd"/>
            </w:pPr>
            <w:r w:rsidRPr="00342602">
              <w:t>HCA</w:t>
            </w:r>
          </w:p>
        </w:tc>
        <w:tc>
          <w:tcPr>
            <w:tcW w:w="1737" w:type="dxa"/>
            <w:tcBorders>
              <w:top w:val="single" w:sz="4" w:space="0" w:color="auto"/>
              <w:left w:val="single" w:sz="4" w:space="0" w:color="auto"/>
              <w:right w:val="single" w:sz="4" w:space="0" w:color="auto"/>
            </w:tcBorders>
            <w:vAlign w:val="center"/>
          </w:tcPr>
          <w:p w14:paraId="206CF98F" w14:textId="77777777" w:rsidR="00DF012D" w:rsidRPr="00342602" w:rsidRDefault="00DF012D" w:rsidP="00FC20AB">
            <w:pPr>
              <w:pStyle w:val="affd"/>
            </w:pPr>
            <w:r w:rsidRPr="00342602">
              <w:t>FeCl</w:t>
            </w:r>
            <w:r w:rsidRPr="00342602">
              <w:rPr>
                <w:vertAlign w:val="subscript"/>
              </w:rPr>
              <w:t>3</w:t>
            </w:r>
          </w:p>
        </w:tc>
        <w:tc>
          <w:tcPr>
            <w:tcW w:w="1735" w:type="dxa"/>
            <w:tcBorders>
              <w:top w:val="single" w:sz="4" w:space="0" w:color="auto"/>
              <w:left w:val="single" w:sz="4" w:space="0" w:color="auto"/>
              <w:right w:val="single" w:sz="4" w:space="0" w:color="auto"/>
            </w:tcBorders>
            <w:vAlign w:val="center"/>
          </w:tcPr>
          <w:p w14:paraId="0FAEA09E" w14:textId="77777777" w:rsidR="00DF012D" w:rsidRPr="00342602" w:rsidRDefault="00DF012D" w:rsidP="00FC20AB">
            <w:pPr>
              <w:pStyle w:val="affd"/>
            </w:pPr>
            <w:r w:rsidRPr="00342602">
              <w:t>Ca(OH)</w:t>
            </w:r>
            <w:r w:rsidRPr="00342602">
              <w:rPr>
                <w:vertAlign w:val="subscript"/>
              </w:rPr>
              <w:t>2</w:t>
            </w:r>
          </w:p>
        </w:tc>
      </w:tr>
      <w:tr w:rsidR="00342602" w:rsidRPr="00342602" w14:paraId="0F87C4B5" w14:textId="77777777" w:rsidTr="00331815">
        <w:trPr>
          <w:trHeight w:val="420"/>
          <w:jc w:val="center"/>
        </w:trPr>
        <w:tc>
          <w:tcPr>
            <w:tcW w:w="1811" w:type="dxa"/>
            <w:tcBorders>
              <w:left w:val="single" w:sz="4" w:space="0" w:color="auto"/>
              <w:bottom w:val="single" w:sz="4" w:space="0" w:color="auto"/>
              <w:right w:val="single" w:sz="4" w:space="0" w:color="auto"/>
            </w:tcBorders>
            <w:shd w:val="clear" w:color="auto" w:fill="E7E6E6"/>
            <w:vAlign w:val="center"/>
          </w:tcPr>
          <w:p w14:paraId="7CB26295" w14:textId="77777777" w:rsidR="00DF012D" w:rsidRPr="00342602" w:rsidRDefault="00DF012D" w:rsidP="00FC20AB">
            <w:pPr>
              <w:pStyle w:val="affd"/>
            </w:pPr>
            <w:r w:rsidRPr="00342602">
              <w:t>适宜投加量</w:t>
            </w:r>
          </w:p>
        </w:tc>
        <w:tc>
          <w:tcPr>
            <w:tcW w:w="1547" w:type="dxa"/>
            <w:tcBorders>
              <w:left w:val="single" w:sz="4" w:space="0" w:color="auto"/>
              <w:bottom w:val="single" w:sz="4" w:space="0" w:color="auto"/>
              <w:right w:val="single" w:sz="4" w:space="0" w:color="auto"/>
            </w:tcBorders>
            <w:vAlign w:val="center"/>
          </w:tcPr>
          <w:p w14:paraId="627CEF4E" w14:textId="77777777" w:rsidR="00DF012D" w:rsidRPr="00342602" w:rsidRDefault="00DF012D" w:rsidP="00FC20AB">
            <w:pPr>
              <w:pStyle w:val="affd"/>
            </w:pPr>
            <w:r w:rsidRPr="00342602">
              <w:t>300 mg/L</w:t>
            </w:r>
          </w:p>
        </w:tc>
        <w:tc>
          <w:tcPr>
            <w:tcW w:w="1675" w:type="dxa"/>
            <w:tcBorders>
              <w:left w:val="single" w:sz="4" w:space="0" w:color="auto"/>
              <w:bottom w:val="single" w:sz="4" w:space="0" w:color="auto"/>
              <w:right w:val="single" w:sz="4" w:space="0" w:color="auto"/>
            </w:tcBorders>
            <w:vAlign w:val="center"/>
          </w:tcPr>
          <w:p w14:paraId="6DF562DE" w14:textId="77777777" w:rsidR="00DF012D" w:rsidRPr="00342602" w:rsidRDefault="00DF012D" w:rsidP="00FC20AB">
            <w:pPr>
              <w:pStyle w:val="affd"/>
            </w:pPr>
            <w:r w:rsidRPr="00342602">
              <w:t>1600 mg/L</w:t>
            </w:r>
          </w:p>
        </w:tc>
        <w:tc>
          <w:tcPr>
            <w:tcW w:w="1737" w:type="dxa"/>
            <w:tcBorders>
              <w:left w:val="single" w:sz="4" w:space="0" w:color="auto"/>
              <w:bottom w:val="single" w:sz="4" w:space="0" w:color="auto"/>
              <w:right w:val="single" w:sz="4" w:space="0" w:color="auto"/>
            </w:tcBorders>
            <w:vAlign w:val="center"/>
          </w:tcPr>
          <w:p w14:paraId="79DECF30" w14:textId="77777777" w:rsidR="00DF012D" w:rsidRPr="00342602" w:rsidRDefault="00DF012D" w:rsidP="00FC20AB">
            <w:pPr>
              <w:pStyle w:val="affd"/>
            </w:pPr>
            <w:r w:rsidRPr="00342602">
              <w:t>1200 mg/L</w:t>
            </w:r>
          </w:p>
        </w:tc>
        <w:tc>
          <w:tcPr>
            <w:tcW w:w="1735" w:type="dxa"/>
            <w:tcBorders>
              <w:left w:val="single" w:sz="4" w:space="0" w:color="auto"/>
              <w:bottom w:val="single" w:sz="4" w:space="0" w:color="auto"/>
              <w:right w:val="single" w:sz="4" w:space="0" w:color="auto"/>
            </w:tcBorders>
            <w:vAlign w:val="center"/>
          </w:tcPr>
          <w:p w14:paraId="73BF5E0B" w14:textId="77777777" w:rsidR="00DF012D" w:rsidRPr="00342602" w:rsidRDefault="00DF012D" w:rsidP="00FC20AB">
            <w:pPr>
              <w:pStyle w:val="affd"/>
            </w:pPr>
            <w:r w:rsidRPr="00342602">
              <w:t>1600 mg/L</w:t>
            </w:r>
          </w:p>
        </w:tc>
      </w:tr>
      <w:tr w:rsidR="00342602" w:rsidRPr="00342602" w14:paraId="45B2B8A3" w14:textId="77777777" w:rsidTr="00331815">
        <w:trPr>
          <w:trHeight w:val="420"/>
          <w:jc w:val="center"/>
        </w:trPr>
        <w:tc>
          <w:tcPr>
            <w:tcW w:w="1811" w:type="dxa"/>
            <w:tcBorders>
              <w:top w:val="single" w:sz="4" w:space="0" w:color="auto"/>
              <w:left w:val="single" w:sz="4" w:space="0" w:color="auto"/>
              <w:bottom w:val="single" w:sz="4" w:space="0" w:color="auto"/>
              <w:right w:val="single" w:sz="4" w:space="0" w:color="auto"/>
            </w:tcBorders>
            <w:shd w:val="clear" w:color="auto" w:fill="E7E6E6"/>
            <w:vAlign w:val="center"/>
          </w:tcPr>
          <w:p w14:paraId="66921F34" w14:textId="77777777" w:rsidR="00DF012D" w:rsidRPr="00342602" w:rsidRDefault="00DF012D" w:rsidP="00FC20AB">
            <w:pPr>
              <w:pStyle w:val="affd"/>
            </w:pPr>
            <w:r w:rsidRPr="00342602">
              <w:t>复掺组合</w:t>
            </w:r>
          </w:p>
        </w:tc>
        <w:tc>
          <w:tcPr>
            <w:tcW w:w="6694" w:type="dxa"/>
            <w:gridSpan w:val="4"/>
            <w:tcBorders>
              <w:top w:val="single" w:sz="4" w:space="0" w:color="auto"/>
              <w:left w:val="single" w:sz="4" w:space="0" w:color="auto"/>
              <w:bottom w:val="single" w:sz="4" w:space="0" w:color="auto"/>
              <w:right w:val="single" w:sz="4" w:space="0" w:color="auto"/>
            </w:tcBorders>
            <w:vAlign w:val="center"/>
          </w:tcPr>
          <w:p w14:paraId="0EC40AB9" w14:textId="77777777" w:rsidR="00DF012D" w:rsidRPr="00342602" w:rsidRDefault="00DF012D" w:rsidP="00FC20AB">
            <w:pPr>
              <w:pStyle w:val="affd"/>
            </w:pPr>
            <w:r w:rsidRPr="00342602">
              <w:t>Ca(OH)</w:t>
            </w:r>
            <w:r w:rsidRPr="00342602">
              <w:rPr>
                <w:vertAlign w:val="subscript"/>
              </w:rPr>
              <w:t>2</w:t>
            </w:r>
            <w:r w:rsidRPr="00342602">
              <w:t>+APAM        FeCl</w:t>
            </w:r>
            <w:r w:rsidRPr="00342602">
              <w:rPr>
                <w:vertAlign w:val="subscript"/>
              </w:rPr>
              <w:t>3</w:t>
            </w:r>
            <w:r w:rsidRPr="00342602">
              <w:t>+APAM</w:t>
            </w:r>
          </w:p>
          <w:p w14:paraId="11DC2637" w14:textId="77777777" w:rsidR="00DF012D" w:rsidRPr="00342602" w:rsidRDefault="00DF012D" w:rsidP="00FC20AB">
            <w:pPr>
              <w:pStyle w:val="affd"/>
            </w:pPr>
            <w:r w:rsidRPr="00342602">
              <w:t>Ca(OH)</w:t>
            </w:r>
            <w:r w:rsidRPr="00342602">
              <w:rPr>
                <w:vertAlign w:val="subscript"/>
              </w:rPr>
              <w:t>2</w:t>
            </w:r>
            <w:r w:rsidRPr="00342602">
              <w:t>+HCA        FeCl</w:t>
            </w:r>
            <w:r w:rsidRPr="00342602">
              <w:rPr>
                <w:vertAlign w:val="subscript"/>
              </w:rPr>
              <w:t>3</w:t>
            </w:r>
            <w:r w:rsidRPr="00342602">
              <w:t>+HCA</w:t>
            </w:r>
          </w:p>
        </w:tc>
      </w:tr>
    </w:tbl>
    <w:p w14:paraId="746228F1" w14:textId="77777777" w:rsidR="00DF012D" w:rsidRPr="00342602" w:rsidRDefault="00DF012D">
      <w:pPr>
        <w:spacing w:line="360" w:lineRule="auto"/>
        <w:ind w:firstLineChars="200" w:firstLine="480"/>
        <w:rPr>
          <w:rFonts w:ascii="楷体" w:eastAsia="楷体" w:hAnsi="楷体"/>
          <w:szCs w:val="24"/>
        </w:rPr>
      </w:pPr>
    </w:p>
    <w:p w14:paraId="74C99CAF" w14:textId="7D2313D2" w:rsidR="00DF012D" w:rsidRPr="00342602" w:rsidRDefault="00B50569" w:rsidP="00FC20AB">
      <w:pPr>
        <w:pStyle w:val="ae"/>
        <w:rPr>
          <w:szCs w:val="24"/>
        </w:rPr>
      </w:pPr>
      <w:r w:rsidRPr="00342602">
        <w:rPr>
          <w:noProof/>
        </w:rPr>
        <w:lastRenderedPageBreak/>
        <w:drawing>
          <wp:inline distT="0" distB="0" distL="0" distR="0" wp14:anchorId="4B88E1C8" wp14:editId="51DBED15">
            <wp:extent cx="2162175" cy="1733550"/>
            <wp:effectExtent l="0" t="0" r="0" b="0"/>
            <wp:docPr id="38" name="图片 3" descr="说明: IMG_20170901_15020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3" descr="说明: IMG_20170901_150205"/>
                    <pic:cNvPicPr>
                      <a:picLocks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162175" cy="1733550"/>
                    </a:xfrm>
                    <a:prstGeom prst="rect">
                      <a:avLst/>
                    </a:prstGeom>
                    <a:noFill/>
                    <a:ln>
                      <a:noFill/>
                    </a:ln>
                  </pic:spPr>
                </pic:pic>
              </a:graphicData>
            </a:graphic>
          </wp:inline>
        </w:drawing>
      </w:r>
      <w:r w:rsidR="00DF012D" w:rsidRPr="00342602">
        <w:t xml:space="preserve">    </w:t>
      </w:r>
      <w:r w:rsidRPr="00342602">
        <w:rPr>
          <w:noProof/>
          <w:sz w:val="18"/>
          <w:szCs w:val="18"/>
        </w:rPr>
        <w:drawing>
          <wp:inline distT="0" distB="0" distL="0" distR="0" wp14:anchorId="5D4A9770" wp14:editId="30EB039E">
            <wp:extent cx="2162175" cy="1733550"/>
            <wp:effectExtent l="0" t="0" r="0" b="0"/>
            <wp:docPr id="39" name="图片 2" descr="说明: IMG_20171121_2134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2" descr="说明: IMG_20171121_213443"/>
                    <pic:cNvPicPr>
                      <a:picLocks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162175" cy="1733550"/>
                    </a:xfrm>
                    <a:prstGeom prst="rect">
                      <a:avLst/>
                    </a:prstGeom>
                    <a:noFill/>
                    <a:ln>
                      <a:noFill/>
                    </a:ln>
                  </pic:spPr>
                </pic:pic>
              </a:graphicData>
            </a:graphic>
          </wp:inline>
        </w:drawing>
      </w:r>
    </w:p>
    <w:p w14:paraId="758CDE95" w14:textId="77777777" w:rsidR="00DF012D" w:rsidRPr="00342602" w:rsidRDefault="00DF012D" w:rsidP="00FC20AB">
      <w:pPr>
        <w:pStyle w:val="ae"/>
        <w:rPr>
          <w:lang w:val="en-GB"/>
        </w:rPr>
      </w:pPr>
      <w:r w:rsidRPr="00342602">
        <w:t>(</w:t>
      </w:r>
      <w:r w:rsidRPr="00342602">
        <w:rPr>
          <w:rFonts w:hint="eastAsia"/>
        </w:rPr>
        <w:t>a</w:t>
      </w:r>
      <w:r w:rsidRPr="00342602">
        <w:t>) ACPAM</w:t>
      </w:r>
      <w:r w:rsidRPr="00342602">
        <w:t>絮凝试验</w:t>
      </w:r>
      <w:r w:rsidRPr="00342602">
        <w:rPr>
          <w:rFonts w:hint="eastAsia"/>
        </w:rPr>
        <w:t xml:space="preserve"> </w:t>
      </w:r>
      <w:r w:rsidRPr="00342602">
        <w:t xml:space="preserve">                (</w:t>
      </w:r>
      <w:r w:rsidRPr="00342602">
        <w:rPr>
          <w:rFonts w:hint="eastAsia"/>
        </w:rPr>
        <w:t>b</w:t>
      </w:r>
      <w:r w:rsidRPr="00342602">
        <w:t xml:space="preserve">) </w:t>
      </w:r>
      <w:r w:rsidRPr="00342602">
        <w:t>复合絮凝试验</w:t>
      </w:r>
    </w:p>
    <w:p w14:paraId="3843E175" w14:textId="6223401E" w:rsidR="00DF012D" w:rsidRPr="00342602" w:rsidRDefault="00FC20AB" w:rsidP="00FC20AB">
      <w:pPr>
        <w:pStyle w:val="ae"/>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5243CC">
        <w:rPr>
          <w:noProof/>
        </w:rPr>
        <w:t>21</w:t>
      </w:r>
      <w:r>
        <w:fldChar w:fldCharType="end"/>
      </w:r>
      <w:r w:rsidR="00DF012D" w:rsidRPr="00342602">
        <w:t>絮凝泥浆沉降柱试验</w:t>
      </w:r>
    </w:p>
    <w:p w14:paraId="1F2D0B90" w14:textId="77777777" w:rsidR="00DF012D" w:rsidRPr="00342602" w:rsidRDefault="00DF012D" w:rsidP="00FC20AB">
      <w:pPr>
        <w:pStyle w:val="af3"/>
        <w:spacing w:before="156" w:after="156"/>
        <w:ind w:firstLine="480"/>
      </w:pPr>
      <w:r w:rsidRPr="00342602">
        <w:rPr>
          <w:rFonts w:hint="eastAsia"/>
        </w:rPr>
        <w:t>2</w:t>
      </w:r>
      <w:r w:rsidRPr="00342602">
        <w:rPr>
          <w:rFonts w:hint="eastAsia"/>
        </w:rPr>
        <w:t>）通过强度试验，考虑水泥掺量、</w:t>
      </w:r>
      <w:r w:rsidRPr="00342602">
        <w:rPr>
          <w:rFonts w:hint="eastAsia"/>
        </w:rPr>
        <w:t xml:space="preserve">MgO-MgCl2 </w:t>
      </w:r>
      <w:r w:rsidRPr="00342602">
        <w:rPr>
          <w:rFonts w:hint="eastAsia"/>
        </w:rPr>
        <w:t>摩尔比、养护模式和养护龄期等复杂作用因素，分析镁基胶凝材料处置泥浆、淤泥的抗压强度和破坏模式等物理力学性状；选取粉煤灰、矿渣、磷石膏等进行配比改性，研究混掺工业副产物对镁基胶凝材料处置效能的影响规律；开展</w:t>
      </w:r>
      <w:r w:rsidRPr="00342602">
        <w:t>X</w:t>
      </w:r>
      <w:r w:rsidRPr="00342602">
        <w:rPr>
          <w:rFonts w:hint="eastAsia"/>
        </w:rPr>
        <w:t>射线衍射、扫描电镜和压汞等试验，揭示镁基胶凝材料改良余泥的水化产物形成、相变规律和孔隙结构等微观特征，阐明镁基胶凝材料固稳改良余泥宏观性能的内在机理。</w:t>
      </w:r>
    </w:p>
    <w:p w14:paraId="1E2166C9" w14:textId="308C34D0" w:rsidR="00DF012D" w:rsidRPr="00342602" w:rsidRDefault="00DF012D" w:rsidP="00FC20AB">
      <w:pPr>
        <w:pStyle w:val="af3"/>
        <w:spacing w:before="156" w:after="156"/>
        <w:ind w:firstLine="480"/>
        <w:rPr>
          <w:szCs w:val="24"/>
        </w:rPr>
      </w:pPr>
      <w:r w:rsidRPr="00342602">
        <w:rPr>
          <w:rFonts w:hint="eastAsia"/>
        </w:rPr>
        <w:t>试验过程中</w:t>
      </w:r>
      <w:r w:rsidRPr="00342602">
        <w:t>以不同比例的工业废渣（矿渣：粉煤灰：生石灰：硅粉：硫酸钠</w:t>
      </w:r>
      <w:r w:rsidRPr="00342602">
        <w:t>=3:0.75:1:0.75</w:t>
      </w:r>
      <w:r w:rsidRPr="00342602">
        <w:t>：</w:t>
      </w:r>
      <w:r w:rsidRPr="00342602">
        <w:t>1</w:t>
      </w:r>
      <w:r w:rsidRPr="00342602">
        <w:t>）和</w:t>
      </w:r>
      <w:r w:rsidRPr="00342602">
        <w:t>MOC</w:t>
      </w:r>
      <w:r w:rsidRPr="00342602">
        <w:t>混合固化剂制备标准样，建立无侧限抗压强度试验室内制样和破坏试验平台</w:t>
      </w:r>
      <w:r w:rsidRPr="00342602">
        <w:rPr>
          <w:rFonts w:hint="eastAsia"/>
        </w:rPr>
        <w:t>；</w:t>
      </w:r>
      <w:r w:rsidRPr="00342602">
        <w:t>改变固化剂配比、养护龄期等因素，探究工业废渣</w:t>
      </w:r>
      <w:r w:rsidRPr="00342602">
        <w:t>+MOC</w:t>
      </w:r>
      <w:r w:rsidRPr="00342602">
        <w:t>固化剂分别及复合作用对真空</w:t>
      </w:r>
      <w:r w:rsidRPr="00342602">
        <w:t>-</w:t>
      </w:r>
      <w:r w:rsidRPr="00342602">
        <w:t>抽滤后泥浆力学特性的影响。</w:t>
      </w:r>
      <w:r w:rsidRPr="00342602">
        <w:rPr>
          <w:rFonts w:hint="eastAsia"/>
        </w:rPr>
        <w:t>初步</w:t>
      </w:r>
      <w:r w:rsidRPr="00342602">
        <w:t>试验方案见表</w:t>
      </w:r>
      <w:r w:rsidRPr="00342602">
        <w:t xml:space="preserve"> </w:t>
      </w:r>
      <w:r w:rsidR="00FC20AB">
        <w:t>4</w:t>
      </w:r>
      <w:r w:rsidRPr="00342602">
        <w:t>。每种龄期（</w:t>
      </w:r>
      <w:r w:rsidRPr="00342602">
        <w:t>7 d</w:t>
      </w:r>
      <w:r w:rsidRPr="00342602">
        <w:t>、</w:t>
      </w:r>
      <w:r w:rsidRPr="00342602">
        <w:t>14 d</w:t>
      </w:r>
      <w:r w:rsidRPr="00342602">
        <w:t>、</w:t>
      </w:r>
      <w:r w:rsidRPr="00342602">
        <w:t>28 d</w:t>
      </w:r>
      <w:r w:rsidRPr="00342602">
        <w:t>、</w:t>
      </w:r>
      <w:r w:rsidRPr="00342602">
        <w:t>90 d</w:t>
      </w:r>
      <w:r w:rsidRPr="00342602">
        <w:t>）对应配比均制备三个平行样，取其平均值作为代表性测试结果。</w:t>
      </w:r>
    </w:p>
    <w:p w14:paraId="0270EDD6" w14:textId="2E03D764" w:rsidR="00DF012D" w:rsidRPr="00342602" w:rsidRDefault="00FC20AB" w:rsidP="00FC20AB">
      <w:pPr>
        <w:pStyle w:val="ae"/>
        <w:rPr>
          <w:rFonts w:eastAsia="楷体"/>
          <w:szCs w:val="24"/>
        </w:rP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4</w:t>
      </w:r>
      <w:r>
        <w:fldChar w:fldCharType="end"/>
      </w:r>
      <w:r w:rsidR="00DF012D" w:rsidRPr="00342602">
        <w:rPr>
          <w:rFonts w:eastAsia="楷体"/>
          <w:szCs w:val="24"/>
          <w:lang w:val="en-GB"/>
        </w:rPr>
        <w:t>活性</w:t>
      </w:r>
      <w:r w:rsidR="00DF012D" w:rsidRPr="00342602">
        <w:rPr>
          <w:rFonts w:eastAsia="楷体"/>
          <w:szCs w:val="24"/>
          <w:lang w:val="en-GB"/>
        </w:rPr>
        <w:t>MgO-</w:t>
      </w:r>
      <w:r w:rsidR="00DF012D" w:rsidRPr="00342602">
        <w:rPr>
          <w:rFonts w:eastAsia="楷体"/>
          <w:szCs w:val="24"/>
          <w:lang w:val="en-GB"/>
        </w:rPr>
        <w:t>粉煤灰固化建筑泥浆初步试验方案</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60"/>
        <w:gridCol w:w="1478"/>
        <w:gridCol w:w="1179"/>
        <w:gridCol w:w="1307"/>
        <w:gridCol w:w="1275"/>
        <w:gridCol w:w="1503"/>
      </w:tblGrid>
      <w:tr w:rsidR="00342602" w:rsidRPr="00342602" w14:paraId="1CC24B92" w14:textId="77777777" w:rsidTr="00FC20AB">
        <w:trPr>
          <w:trHeight w:val="420"/>
          <w:jc w:val="center"/>
        </w:trPr>
        <w:tc>
          <w:tcPr>
            <w:tcW w:w="940" w:type="pct"/>
            <w:shd w:val="clear" w:color="auto" w:fill="E7E6E6"/>
            <w:vAlign w:val="center"/>
          </w:tcPr>
          <w:p w14:paraId="4160E2CA" w14:textId="77777777" w:rsidR="00DF012D" w:rsidRPr="00342602" w:rsidRDefault="00DF012D" w:rsidP="00FC20AB">
            <w:pPr>
              <w:pStyle w:val="affd"/>
            </w:pPr>
            <w:r w:rsidRPr="00342602">
              <w:t>固化剂种类</w:t>
            </w:r>
          </w:p>
        </w:tc>
        <w:tc>
          <w:tcPr>
            <w:tcW w:w="890" w:type="pct"/>
            <w:shd w:val="clear" w:color="auto" w:fill="E7E6E6"/>
            <w:vAlign w:val="center"/>
          </w:tcPr>
          <w:p w14:paraId="3CE93421" w14:textId="77777777" w:rsidR="00DF012D" w:rsidRPr="00342602" w:rsidRDefault="00DF012D" w:rsidP="00FC20AB">
            <w:pPr>
              <w:pStyle w:val="affd"/>
            </w:pPr>
            <w:r w:rsidRPr="00342602">
              <w:t>固化剂掺量</w:t>
            </w:r>
          </w:p>
        </w:tc>
        <w:tc>
          <w:tcPr>
            <w:tcW w:w="710" w:type="pct"/>
            <w:shd w:val="clear" w:color="auto" w:fill="E7E6E6"/>
            <w:vAlign w:val="center"/>
          </w:tcPr>
          <w:p w14:paraId="5981B12D" w14:textId="77777777" w:rsidR="00DF012D" w:rsidRPr="00342602" w:rsidRDefault="00DF012D" w:rsidP="00FC20AB">
            <w:pPr>
              <w:pStyle w:val="affd"/>
            </w:pPr>
            <w:r w:rsidRPr="00342602">
              <w:t>废渣：</w:t>
            </w:r>
            <w:r w:rsidRPr="00342602">
              <w:t>MOC</w:t>
            </w:r>
          </w:p>
        </w:tc>
        <w:tc>
          <w:tcPr>
            <w:tcW w:w="787" w:type="pct"/>
            <w:shd w:val="clear" w:color="auto" w:fill="E7E6E6"/>
            <w:vAlign w:val="center"/>
          </w:tcPr>
          <w:p w14:paraId="5F76E75C" w14:textId="77777777" w:rsidR="00DF012D" w:rsidRPr="00342602" w:rsidRDefault="00DF012D" w:rsidP="00FC20AB">
            <w:pPr>
              <w:pStyle w:val="affd"/>
            </w:pPr>
            <w:r w:rsidRPr="00342602">
              <w:t>养护时间</w:t>
            </w:r>
          </w:p>
        </w:tc>
        <w:tc>
          <w:tcPr>
            <w:tcW w:w="768" w:type="pct"/>
            <w:shd w:val="clear" w:color="auto" w:fill="E7E6E6"/>
            <w:vAlign w:val="center"/>
          </w:tcPr>
          <w:p w14:paraId="6F96905B" w14:textId="77777777" w:rsidR="00DF012D" w:rsidRPr="00342602" w:rsidRDefault="00DF012D" w:rsidP="00FC20AB">
            <w:pPr>
              <w:pStyle w:val="affd"/>
            </w:pPr>
            <w:r w:rsidRPr="00342602">
              <w:t>试样尺寸</w:t>
            </w:r>
            <w:r w:rsidRPr="00342602">
              <w:t>/mm</w:t>
            </w:r>
          </w:p>
        </w:tc>
        <w:tc>
          <w:tcPr>
            <w:tcW w:w="905" w:type="pct"/>
            <w:shd w:val="clear" w:color="auto" w:fill="E7E6E6"/>
            <w:vAlign w:val="center"/>
          </w:tcPr>
          <w:p w14:paraId="7E2CEE63" w14:textId="77777777" w:rsidR="00DF012D" w:rsidRPr="00342602" w:rsidRDefault="00DF012D" w:rsidP="00FC20AB">
            <w:pPr>
              <w:pStyle w:val="affd"/>
            </w:pPr>
            <w:r w:rsidRPr="00342602">
              <w:t>测试内容</w:t>
            </w:r>
          </w:p>
        </w:tc>
      </w:tr>
      <w:tr w:rsidR="00342602" w:rsidRPr="00342602" w14:paraId="46790AB4" w14:textId="77777777" w:rsidTr="00FC20AB">
        <w:trPr>
          <w:trHeight w:val="420"/>
          <w:jc w:val="center"/>
        </w:trPr>
        <w:tc>
          <w:tcPr>
            <w:tcW w:w="940" w:type="pct"/>
            <w:vAlign w:val="center"/>
          </w:tcPr>
          <w:p w14:paraId="64D9E067" w14:textId="77777777" w:rsidR="00DF012D" w:rsidRPr="00342602" w:rsidRDefault="00DF012D" w:rsidP="00FC20AB">
            <w:pPr>
              <w:pStyle w:val="affd"/>
            </w:pPr>
            <w:r w:rsidRPr="00342602">
              <w:t>工业废渣</w:t>
            </w:r>
            <w:r w:rsidRPr="00342602">
              <w:t>+MOC</w:t>
            </w:r>
          </w:p>
        </w:tc>
        <w:tc>
          <w:tcPr>
            <w:tcW w:w="890" w:type="pct"/>
            <w:vAlign w:val="center"/>
          </w:tcPr>
          <w:p w14:paraId="1582AA62" w14:textId="77777777" w:rsidR="00DF012D" w:rsidRPr="00342602" w:rsidRDefault="00DF012D" w:rsidP="00FC20AB">
            <w:pPr>
              <w:pStyle w:val="affd"/>
            </w:pPr>
            <w:r w:rsidRPr="00342602">
              <w:t>5%</w:t>
            </w:r>
            <w:r w:rsidRPr="00342602">
              <w:t>、</w:t>
            </w:r>
            <w:r w:rsidRPr="00342602">
              <w:t>9%</w:t>
            </w:r>
            <w:r w:rsidRPr="00342602">
              <w:t>、</w:t>
            </w:r>
            <w:r w:rsidRPr="00342602">
              <w:t>16%</w:t>
            </w:r>
            <w:r w:rsidRPr="00342602">
              <w:t>、</w:t>
            </w:r>
            <w:r w:rsidRPr="00342602">
              <w:t>20%</w:t>
            </w:r>
            <w:r w:rsidRPr="00342602">
              <w:t>、</w:t>
            </w:r>
            <w:r w:rsidRPr="00342602">
              <w:t>25%</w:t>
            </w:r>
          </w:p>
        </w:tc>
        <w:tc>
          <w:tcPr>
            <w:tcW w:w="710" w:type="pct"/>
            <w:vAlign w:val="center"/>
          </w:tcPr>
          <w:p w14:paraId="50CF38B5" w14:textId="41D89E96" w:rsidR="00DF012D" w:rsidRPr="00342602" w:rsidRDefault="00DF012D" w:rsidP="00FC20AB">
            <w:pPr>
              <w:pStyle w:val="affd"/>
            </w:pPr>
            <w:r w:rsidRPr="00342602">
              <w:t>10:0</w:t>
            </w:r>
            <w:r w:rsidRPr="00342602">
              <w:br/>
              <w:t>5:5</w:t>
            </w:r>
            <w:r w:rsidRPr="00342602">
              <w:br/>
              <w:t>0:10</w:t>
            </w:r>
          </w:p>
        </w:tc>
        <w:tc>
          <w:tcPr>
            <w:tcW w:w="787" w:type="pct"/>
            <w:vAlign w:val="center"/>
          </w:tcPr>
          <w:p w14:paraId="38BF600E" w14:textId="77777777" w:rsidR="00DF012D" w:rsidRPr="00342602" w:rsidRDefault="00DF012D" w:rsidP="00FC20AB">
            <w:pPr>
              <w:pStyle w:val="affd"/>
            </w:pPr>
            <w:r w:rsidRPr="00342602">
              <w:t>7</w:t>
            </w:r>
            <w:r w:rsidRPr="00342602">
              <w:t>、</w:t>
            </w:r>
            <w:r w:rsidRPr="00342602">
              <w:t>14</w:t>
            </w:r>
            <w:r w:rsidRPr="00342602">
              <w:t>、</w:t>
            </w:r>
            <w:r w:rsidRPr="00342602">
              <w:t>28</w:t>
            </w:r>
            <w:r w:rsidRPr="00342602">
              <w:t>、</w:t>
            </w:r>
            <w:r w:rsidRPr="00342602">
              <w:t>90</w:t>
            </w:r>
          </w:p>
        </w:tc>
        <w:tc>
          <w:tcPr>
            <w:tcW w:w="768" w:type="pct"/>
            <w:vAlign w:val="center"/>
          </w:tcPr>
          <w:p w14:paraId="20D4CCEF" w14:textId="77777777" w:rsidR="00DF012D" w:rsidRPr="00342602" w:rsidRDefault="00DF012D" w:rsidP="00FC20AB">
            <w:pPr>
              <w:pStyle w:val="affd"/>
            </w:pPr>
            <w:r w:rsidRPr="00342602">
              <w:t>D50*H80</w:t>
            </w:r>
          </w:p>
        </w:tc>
        <w:tc>
          <w:tcPr>
            <w:tcW w:w="905" w:type="pct"/>
            <w:vAlign w:val="center"/>
          </w:tcPr>
          <w:p w14:paraId="1EC6AA1E" w14:textId="77777777" w:rsidR="00DF012D" w:rsidRPr="00342602" w:rsidRDefault="00DF012D" w:rsidP="00FC20AB">
            <w:pPr>
              <w:pStyle w:val="affd"/>
            </w:pPr>
            <w:r w:rsidRPr="00342602">
              <w:t>无侧限抗压强度</w:t>
            </w:r>
          </w:p>
        </w:tc>
      </w:tr>
    </w:tbl>
    <w:p w14:paraId="08CE8FAC" w14:textId="77777777" w:rsidR="00DF012D" w:rsidRPr="00342602" w:rsidRDefault="00DF012D" w:rsidP="00FC20AB">
      <w:pPr>
        <w:pStyle w:val="af3"/>
        <w:spacing w:before="156" w:after="156"/>
        <w:ind w:firstLine="480"/>
        <w:rPr>
          <w:szCs w:val="24"/>
        </w:rPr>
      </w:pPr>
      <w:r w:rsidRPr="00342602">
        <w:rPr>
          <w:rFonts w:hint="eastAsia"/>
        </w:rPr>
        <w:t>3</w:t>
      </w:r>
      <w:r w:rsidRPr="00342602">
        <w:rPr>
          <w:rFonts w:hint="eastAsia"/>
        </w:rPr>
        <w:t>）采用冻融循环、干湿循环、海水侵蚀等多种类型的模型试验，模拟复杂气候及腐蚀环境对镁基胶凝材料处置改良余泥的侵蚀破坏过程；通过质量、体积、强度等物理力学指标，定量评价镁基胶凝材料改良余泥土的长期稳定性；通过扫描电镜、压汞等测试技术，探索复杂环境诱发的改良土的宏观性状演化作用机制，</w:t>
      </w:r>
      <w:r w:rsidRPr="00342602">
        <w:rPr>
          <w:rFonts w:hint="eastAsia"/>
        </w:rPr>
        <w:lastRenderedPageBreak/>
        <w:t>从而满足高含水率余泥资源化利用所需要的强度、刚度、耐久性等工程服役性能要求。</w:t>
      </w:r>
    </w:p>
    <w:p w14:paraId="776A5DE5" w14:textId="46393A6D" w:rsidR="00DF012D" w:rsidRPr="00342602" w:rsidRDefault="00B50569" w:rsidP="00FC20AB">
      <w:pPr>
        <w:pStyle w:val="ae"/>
        <w:rPr>
          <w:lang w:val="zh-CN"/>
        </w:rPr>
      </w:pPr>
      <w:r w:rsidRPr="00342602">
        <w:rPr>
          <w:noProof/>
        </w:rPr>
        <w:drawing>
          <wp:inline distT="0" distB="0" distL="0" distR="0" wp14:anchorId="11A07F1A" wp14:editId="0624A0CB">
            <wp:extent cx="2381250" cy="2047875"/>
            <wp:effectExtent l="0" t="0" r="0" b="0"/>
            <wp:docPr id="40"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381250" cy="2047875"/>
                    </a:xfrm>
                    <a:prstGeom prst="rect">
                      <a:avLst/>
                    </a:prstGeom>
                    <a:noFill/>
                    <a:ln>
                      <a:noFill/>
                    </a:ln>
                  </pic:spPr>
                </pic:pic>
              </a:graphicData>
            </a:graphic>
          </wp:inline>
        </w:drawing>
      </w:r>
      <w:r w:rsidR="00DF012D" w:rsidRPr="00342602">
        <w:t xml:space="preserve">      </w:t>
      </w:r>
      <w:r w:rsidRPr="00342602">
        <w:rPr>
          <w:noProof/>
          <w:lang w:val="zh-CN"/>
        </w:rPr>
        <w:drawing>
          <wp:inline distT="0" distB="0" distL="0" distR="0" wp14:anchorId="5538D2FF" wp14:editId="13F86F87">
            <wp:extent cx="2181225" cy="2038350"/>
            <wp:effectExtent l="0" t="0" r="0" b="0"/>
            <wp:docPr id="41"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181225" cy="2038350"/>
                    </a:xfrm>
                    <a:prstGeom prst="rect">
                      <a:avLst/>
                    </a:prstGeom>
                    <a:noFill/>
                    <a:ln>
                      <a:noFill/>
                    </a:ln>
                  </pic:spPr>
                </pic:pic>
              </a:graphicData>
            </a:graphic>
          </wp:inline>
        </w:drawing>
      </w:r>
    </w:p>
    <w:p w14:paraId="46A12509" w14:textId="6EACE960" w:rsidR="00DF012D" w:rsidRPr="00342602" w:rsidRDefault="00FC20AB" w:rsidP="00FC20AB">
      <w:pPr>
        <w:pStyle w:val="ae"/>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5243CC">
        <w:rPr>
          <w:noProof/>
        </w:rPr>
        <w:t>22</w:t>
      </w:r>
      <w:r>
        <w:fldChar w:fldCharType="end"/>
      </w:r>
      <w:r w:rsidR="00DF012D" w:rsidRPr="00342602">
        <w:rPr>
          <w:rFonts w:hint="eastAsia"/>
        </w:rPr>
        <w:t>试验用</w:t>
      </w:r>
      <w:r w:rsidR="00DF012D" w:rsidRPr="00342602">
        <w:t>Zeiss SIGMA</w:t>
      </w:r>
      <w:r w:rsidR="00DF012D" w:rsidRPr="00342602">
        <w:t>型扫描电镜仪</w:t>
      </w:r>
      <w:r w:rsidR="00DF012D" w:rsidRPr="00342602">
        <w:rPr>
          <w:rFonts w:hint="eastAsia"/>
        </w:rPr>
        <w:t xml:space="preserve"> </w:t>
      </w:r>
      <w:r w:rsidR="00DF012D" w:rsidRPr="00342602">
        <w:t xml:space="preserve">  </w:t>
      </w: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5243CC">
        <w:rPr>
          <w:noProof/>
        </w:rPr>
        <w:t>23</w:t>
      </w:r>
      <w:r>
        <w:fldChar w:fldCharType="end"/>
      </w:r>
      <w:r w:rsidR="00DF012D" w:rsidRPr="00342602">
        <w:t>试验用全自动压汞仪</w:t>
      </w:r>
      <w:r w:rsidR="00DF012D" w:rsidRPr="00342602">
        <w:t>(MIP)</w:t>
      </w:r>
    </w:p>
    <w:p w14:paraId="2F169413" w14:textId="42D55F38" w:rsidR="00DF012D" w:rsidRPr="00342602" w:rsidRDefault="00FC20AB" w:rsidP="00484B7F">
      <w:pPr>
        <w:pStyle w:val="aff9"/>
      </w:pPr>
      <w:r>
        <w:rPr>
          <w:rFonts w:hint="eastAsia"/>
        </w:rPr>
        <w:t xml:space="preserve">(2) </w:t>
      </w:r>
      <w:r w:rsidR="00D12F94" w:rsidRPr="00342602">
        <w:rPr>
          <w:rFonts w:hint="eastAsia"/>
        </w:rPr>
        <w:t>复杂环境下改良渣土工程服役性能与机制</w:t>
      </w:r>
    </w:p>
    <w:p w14:paraId="103B7386" w14:textId="047FC2A8" w:rsidR="00DF012D" w:rsidRPr="00342602" w:rsidRDefault="00DF012D" w:rsidP="00FC20AB">
      <w:pPr>
        <w:pStyle w:val="af3"/>
        <w:spacing w:before="156" w:after="156"/>
        <w:ind w:firstLine="480"/>
        <w:rPr>
          <w:szCs w:val="24"/>
        </w:rPr>
      </w:pPr>
      <w:r w:rsidRPr="00342602">
        <w:rPr>
          <w:rFonts w:hint="eastAsia"/>
        </w:rPr>
        <w:t>1</w:t>
      </w:r>
      <w:r w:rsidRPr="00342602">
        <w:rPr>
          <w:rFonts w:hint="eastAsia"/>
        </w:rPr>
        <w:t>）渣土石化技术是</w:t>
      </w:r>
      <w:r w:rsidRPr="00342602">
        <w:t>通过</w:t>
      </w:r>
      <w:r w:rsidRPr="00342602">
        <w:rPr>
          <w:rFonts w:hint="eastAsia"/>
        </w:rPr>
        <w:t>在渣土中</w:t>
      </w:r>
      <w:r w:rsidRPr="00342602">
        <w:t>加入</w:t>
      </w:r>
      <w:r w:rsidRPr="00342602">
        <w:rPr>
          <w:rFonts w:hint="eastAsia"/>
        </w:rPr>
        <w:t>石</w:t>
      </w:r>
      <w:r w:rsidRPr="00342602">
        <w:t>化剂，活化处理</w:t>
      </w:r>
      <w:r w:rsidRPr="00342602">
        <w:rPr>
          <w:rFonts w:hint="eastAsia"/>
        </w:rPr>
        <w:t>黏性土，破坏黏性土颗粒的吸水性，增加抗水性，经碾压处理</w:t>
      </w:r>
      <w:r w:rsidRPr="00342602">
        <w:t>加速</w:t>
      </w:r>
      <w:r w:rsidRPr="00342602">
        <w:rPr>
          <w:rFonts w:hint="eastAsia"/>
        </w:rPr>
        <w:t>土体石化</w:t>
      </w:r>
      <w:r w:rsidRPr="00342602">
        <w:t>进程</w:t>
      </w:r>
      <w:r w:rsidRPr="00342602">
        <w:rPr>
          <w:rFonts w:hint="eastAsia"/>
        </w:rPr>
        <w:t>，使填筑的各类构造物密实度、抗水化性能大大增强，从而提高构造物的强度。渣土石化</w:t>
      </w:r>
      <w:r w:rsidRPr="00342602">
        <w:t>能使处理后的</w:t>
      </w:r>
      <w:r w:rsidRPr="00342602">
        <w:rPr>
          <w:rFonts w:hint="eastAsia"/>
        </w:rPr>
        <w:t>黏</w:t>
      </w:r>
      <w:r w:rsidRPr="00342602">
        <w:t>土体更好地被压实，在施工期间和在使用期间</w:t>
      </w:r>
      <w:r w:rsidRPr="00342602">
        <w:rPr>
          <w:rFonts w:hint="eastAsia"/>
        </w:rPr>
        <w:t>不断</w:t>
      </w:r>
      <w:r w:rsidRPr="00342602">
        <w:t>增加密度</w:t>
      </w:r>
      <w:r w:rsidRPr="00342602">
        <w:rPr>
          <w:rFonts w:hint="eastAsia"/>
        </w:rPr>
        <w:t>，使渣土变得越来越密实、坚硬和岩石化。</w:t>
      </w:r>
      <w:r w:rsidRPr="00342602">
        <w:t>渣土石化效果</w:t>
      </w:r>
      <w:r w:rsidRPr="00342602">
        <w:rPr>
          <w:rFonts w:hint="eastAsia"/>
        </w:rPr>
        <w:t>示意图</w:t>
      </w:r>
      <w:r w:rsidRPr="00342602">
        <w:t>见图</w:t>
      </w:r>
      <w:r w:rsidR="00FC20AB">
        <w:t>24</w:t>
      </w:r>
      <w:r w:rsidRPr="00342602">
        <w:rPr>
          <w:rFonts w:hint="eastAsia"/>
        </w:rPr>
        <w:t>。</w:t>
      </w:r>
    </w:p>
    <w:p w14:paraId="53CB8E41" w14:textId="09C2A366" w:rsidR="00DF012D" w:rsidRPr="00342602" w:rsidRDefault="00B50569">
      <w:pPr>
        <w:jc w:val="center"/>
        <w:rPr>
          <w:rFonts w:ascii="等线" w:eastAsia="等线" w:hAnsi="等线"/>
          <w:sz w:val="28"/>
        </w:rPr>
      </w:pPr>
      <w:r w:rsidRPr="00342602">
        <w:rPr>
          <w:rFonts w:ascii="等线" w:eastAsia="等线" w:hAnsi="等线"/>
          <w:noProof/>
          <w:sz w:val="28"/>
        </w:rPr>
        <w:drawing>
          <wp:inline distT="0" distB="0" distL="0" distR="0" wp14:anchorId="00037694" wp14:editId="42531E6A">
            <wp:extent cx="4638675" cy="1457325"/>
            <wp:effectExtent l="0" t="0" r="0" b="0"/>
            <wp:docPr id="4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638675" cy="1457325"/>
                    </a:xfrm>
                    <a:prstGeom prst="rect">
                      <a:avLst/>
                    </a:prstGeom>
                    <a:noFill/>
                    <a:ln>
                      <a:noFill/>
                    </a:ln>
                  </pic:spPr>
                </pic:pic>
              </a:graphicData>
            </a:graphic>
          </wp:inline>
        </w:drawing>
      </w:r>
    </w:p>
    <w:p w14:paraId="431D44C1" w14:textId="77777777" w:rsidR="00DF012D" w:rsidRPr="00342602" w:rsidRDefault="00DF012D" w:rsidP="00FC20AB">
      <w:pPr>
        <w:pStyle w:val="ae"/>
      </w:pPr>
      <w:r w:rsidRPr="00342602">
        <w:t>(a)</w:t>
      </w:r>
      <w:r w:rsidRPr="00342602">
        <w:t>石化前</w:t>
      </w:r>
      <w:r w:rsidRPr="00342602">
        <w:t xml:space="preserve">                         (b)</w:t>
      </w:r>
      <w:r w:rsidRPr="00342602">
        <w:t>石化后</w:t>
      </w:r>
    </w:p>
    <w:p w14:paraId="54E38497" w14:textId="52CA8E7D" w:rsidR="00DF012D" w:rsidRPr="00342602" w:rsidRDefault="00FC20AB" w:rsidP="00FC20AB">
      <w:pPr>
        <w:pStyle w:val="ae"/>
        <w:rPr>
          <w:bCs/>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5243CC">
        <w:rPr>
          <w:noProof/>
        </w:rPr>
        <w:t>24</w:t>
      </w:r>
      <w:r>
        <w:fldChar w:fldCharType="end"/>
      </w:r>
      <w:r w:rsidR="00DF012D" w:rsidRPr="00342602">
        <w:rPr>
          <w:bCs/>
        </w:rPr>
        <w:t xml:space="preserve">  </w:t>
      </w:r>
      <w:r w:rsidR="00DF012D" w:rsidRPr="00342602">
        <w:rPr>
          <w:bCs/>
        </w:rPr>
        <w:t>渣土石化效果</w:t>
      </w:r>
    </w:p>
    <w:p w14:paraId="376284F3" w14:textId="77777777" w:rsidR="00DF012D" w:rsidRPr="00342602" w:rsidRDefault="00DF012D" w:rsidP="00FC20AB">
      <w:pPr>
        <w:pStyle w:val="af3"/>
        <w:spacing w:before="156" w:after="156"/>
        <w:ind w:firstLine="480"/>
        <w:rPr>
          <w:szCs w:val="24"/>
        </w:rPr>
      </w:pPr>
      <w:r w:rsidRPr="00342602">
        <w:rPr>
          <w:rFonts w:hint="eastAsia"/>
        </w:rPr>
        <w:t>2</w:t>
      </w:r>
      <w:r w:rsidRPr="00342602">
        <w:rPr>
          <w:rFonts w:hint="eastAsia"/>
        </w:rPr>
        <w:t>）通过现场试验，研发新型渣土石化剂，通过渣土中掺入石化组分</w:t>
      </w:r>
      <w:r w:rsidRPr="00342602">
        <w:rPr>
          <w:rFonts w:hint="eastAsia"/>
        </w:rPr>
        <w:t>(APAM</w:t>
      </w:r>
      <w:r w:rsidRPr="00342602">
        <w:rPr>
          <w:rFonts w:hint="eastAsia"/>
        </w:rPr>
        <w:t>基组分</w:t>
      </w:r>
      <w:r w:rsidRPr="00342602">
        <w:t>)</w:t>
      </w:r>
      <w:r w:rsidRPr="00342602">
        <w:rPr>
          <w:rFonts w:hint="eastAsia"/>
        </w:rPr>
        <w:t>，破坏土体颗粒表面水膜、实现深度失水，进而通过激发组分</w:t>
      </w:r>
      <w:r w:rsidRPr="00342602">
        <w:rPr>
          <w:rFonts w:hint="eastAsia"/>
        </w:rPr>
        <w:t>(NaOH</w:t>
      </w:r>
      <w:r w:rsidRPr="00342602">
        <w:rPr>
          <w:rFonts w:hint="eastAsia"/>
        </w:rPr>
        <w:t>基激发</w:t>
      </w:r>
      <w:r w:rsidRPr="00342602">
        <w:t>)</w:t>
      </w:r>
      <w:r w:rsidRPr="00342602">
        <w:rPr>
          <w:rFonts w:hint="eastAsia"/>
        </w:rPr>
        <w:t>配比试验，改变空隙溶液</w:t>
      </w:r>
      <w:r w:rsidRPr="00342602">
        <w:rPr>
          <w:rFonts w:hint="eastAsia"/>
        </w:rPr>
        <w:t>pH</w:t>
      </w:r>
      <w:r w:rsidRPr="00342602">
        <w:rPr>
          <w:rFonts w:hint="eastAsia"/>
        </w:rPr>
        <w:t>、实现水分转化并利于活化土颗粒；进一步通过引入粉体外加剂，提供活化载体，提高土体强度、密度、压实度和耐久性等综合性能；石化剂活化处理渣体内部结构，破坏渣土颗粒的吸水性，通过深度石化，</w:t>
      </w:r>
      <w:r w:rsidRPr="00342602">
        <w:rPr>
          <w:rFonts w:hint="eastAsia"/>
        </w:rPr>
        <w:lastRenderedPageBreak/>
        <w:t>构建高效石化固稳体系，实现渣土在道路路基、软土地基处理等工程中再生资源利用。</w:t>
      </w:r>
    </w:p>
    <w:p w14:paraId="59932DED" w14:textId="77293FA6" w:rsidR="00DF012D" w:rsidRPr="00342602" w:rsidRDefault="00FC20AB" w:rsidP="00FC20AB">
      <w:pPr>
        <w:pStyle w:val="ae"/>
        <w:rPr>
          <w:szCs w:val="24"/>
        </w:rP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5</w:t>
      </w:r>
      <w:r>
        <w:fldChar w:fldCharType="end"/>
      </w:r>
      <w:r w:rsidR="00DF012D" w:rsidRPr="00342602">
        <w:t xml:space="preserve">  </w:t>
      </w:r>
      <w:r w:rsidR="00DF012D" w:rsidRPr="00342602">
        <w:rPr>
          <w:rFonts w:hint="eastAsia"/>
        </w:rPr>
        <w:t>新型石化剂配比初步试验方案</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350"/>
        <w:gridCol w:w="1355"/>
        <w:gridCol w:w="1355"/>
        <w:gridCol w:w="1053"/>
        <w:gridCol w:w="1189"/>
      </w:tblGrid>
      <w:tr w:rsidR="00342602" w:rsidRPr="00342602" w14:paraId="021428B0" w14:textId="77777777" w:rsidTr="00FC20AB">
        <w:trPr>
          <w:trHeight w:val="420"/>
          <w:jc w:val="center"/>
        </w:trPr>
        <w:tc>
          <w:tcPr>
            <w:tcW w:w="2018" w:type="pct"/>
            <w:shd w:val="clear" w:color="auto" w:fill="E7E6E6"/>
          </w:tcPr>
          <w:p w14:paraId="7E55BA28" w14:textId="77777777" w:rsidR="00DF012D" w:rsidRPr="00342602" w:rsidRDefault="00DF012D" w:rsidP="00FC20AB">
            <w:pPr>
              <w:pStyle w:val="affd"/>
            </w:pPr>
            <w:r w:rsidRPr="00342602">
              <w:rPr>
                <w:rFonts w:hint="eastAsia"/>
              </w:rPr>
              <w:t>石化剂组分</w:t>
            </w:r>
          </w:p>
        </w:tc>
        <w:tc>
          <w:tcPr>
            <w:tcW w:w="2982" w:type="pct"/>
            <w:gridSpan w:val="4"/>
            <w:shd w:val="clear" w:color="auto" w:fill="E7E6E6"/>
          </w:tcPr>
          <w:p w14:paraId="39D3814D" w14:textId="77777777" w:rsidR="00DF012D" w:rsidRPr="00342602" w:rsidRDefault="00DF012D" w:rsidP="00FC20AB">
            <w:pPr>
              <w:pStyle w:val="affd"/>
            </w:pPr>
            <w:r w:rsidRPr="00342602">
              <w:t>掺量</w:t>
            </w:r>
            <w:r w:rsidRPr="00342602">
              <w:rPr>
                <w:rFonts w:hint="eastAsia"/>
              </w:rPr>
              <w:t>/</w:t>
            </w:r>
            <w:r w:rsidRPr="00342602">
              <w:rPr>
                <w:rFonts w:hint="eastAsia"/>
              </w:rPr>
              <w:t>质量百分比</w:t>
            </w:r>
          </w:p>
        </w:tc>
      </w:tr>
      <w:tr w:rsidR="00342602" w:rsidRPr="00342602" w14:paraId="64F0D912" w14:textId="77777777" w:rsidTr="00FC20AB">
        <w:trPr>
          <w:trHeight w:val="420"/>
          <w:jc w:val="center"/>
        </w:trPr>
        <w:tc>
          <w:tcPr>
            <w:tcW w:w="2018" w:type="pct"/>
          </w:tcPr>
          <w:p w14:paraId="5A69A6E0" w14:textId="77777777" w:rsidR="00DF012D" w:rsidRPr="00342602" w:rsidRDefault="00DF012D" w:rsidP="00FC20AB">
            <w:pPr>
              <w:pStyle w:val="affd"/>
            </w:pPr>
            <w:r w:rsidRPr="00342602">
              <w:rPr>
                <w:rFonts w:hint="eastAsia"/>
              </w:rPr>
              <w:t>石化组分</w:t>
            </w:r>
            <w:r w:rsidRPr="00342602">
              <w:rPr>
                <w:rFonts w:hint="eastAsia"/>
              </w:rPr>
              <w:t>APAM</w:t>
            </w:r>
          </w:p>
        </w:tc>
        <w:tc>
          <w:tcPr>
            <w:tcW w:w="816" w:type="pct"/>
          </w:tcPr>
          <w:p w14:paraId="2233CF66" w14:textId="77777777" w:rsidR="00DF012D" w:rsidRPr="00342602" w:rsidRDefault="00DF012D" w:rsidP="00FC20AB">
            <w:pPr>
              <w:pStyle w:val="affd"/>
            </w:pPr>
            <w:r w:rsidRPr="00342602">
              <w:rPr>
                <w:rFonts w:hint="eastAsia"/>
              </w:rPr>
              <w:t>0.5%</w:t>
            </w:r>
          </w:p>
        </w:tc>
        <w:tc>
          <w:tcPr>
            <w:tcW w:w="816" w:type="pct"/>
          </w:tcPr>
          <w:p w14:paraId="38A83560" w14:textId="77777777" w:rsidR="00DF012D" w:rsidRPr="00342602" w:rsidRDefault="00DF012D" w:rsidP="00FC20AB">
            <w:pPr>
              <w:pStyle w:val="affd"/>
            </w:pPr>
            <w:r w:rsidRPr="00342602">
              <w:rPr>
                <w:rFonts w:hint="eastAsia"/>
              </w:rPr>
              <w:t>1%</w:t>
            </w:r>
          </w:p>
        </w:tc>
        <w:tc>
          <w:tcPr>
            <w:tcW w:w="634" w:type="pct"/>
          </w:tcPr>
          <w:p w14:paraId="28147BFE" w14:textId="77777777" w:rsidR="00DF012D" w:rsidRPr="00342602" w:rsidRDefault="00DF012D" w:rsidP="00FC20AB">
            <w:pPr>
              <w:pStyle w:val="affd"/>
            </w:pPr>
            <w:r w:rsidRPr="00342602">
              <w:rPr>
                <w:rFonts w:hint="eastAsia"/>
              </w:rPr>
              <w:t>1.5%</w:t>
            </w:r>
          </w:p>
        </w:tc>
        <w:tc>
          <w:tcPr>
            <w:tcW w:w="716" w:type="pct"/>
          </w:tcPr>
          <w:p w14:paraId="34E58A21" w14:textId="77777777" w:rsidR="00DF012D" w:rsidRPr="00342602" w:rsidRDefault="00DF012D" w:rsidP="00FC20AB">
            <w:pPr>
              <w:pStyle w:val="affd"/>
            </w:pPr>
            <w:r w:rsidRPr="00342602">
              <w:rPr>
                <w:rFonts w:hint="eastAsia"/>
              </w:rPr>
              <w:t>2%</w:t>
            </w:r>
          </w:p>
        </w:tc>
      </w:tr>
      <w:tr w:rsidR="00342602" w:rsidRPr="00342602" w14:paraId="1A4C56E8" w14:textId="77777777" w:rsidTr="00FC20AB">
        <w:trPr>
          <w:trHeight w:val="420"/>
          <w:jc w:val="center"/>
        </w:trPr>
        <w:tc>
          <w:tcPr>
            <w:tcW w:w="2018" w:type="pct"/>
          </w:tcPr>
          <w:p w14:paraId="06C47384" w14:textId="77777777" w:rsidR="00DF012D" w:rsidRPr="00342602" w:rsidRDefault="00DF012D" w:rsidP="00FC20AB">
            <w:pPr>
              <w:pStyle w:val="affd"/>
            </w:pPr>
            <w:r w:rsidRPr="00342602">
              <w:rPr>
                <w:rFonts w:hint="eastAsia"/>
              </w:rPr>
              <w:t>激发组分</w:t>
            </w:r>
            <w:r w:rsidRPr="00342602">
              <w:rPr>
                <w:rFonts w:hint="eastAsia"/>
              </w:rPr>
              <w:t>NaOH</w:t>
            </w:r>
          </w:p>
        </w:tc>
        <w:tc>
          <w:tcPr>
            <w:tcW w:w="816" w:type="pct"/>
          </w:tcPr>
          <w:p w14:paraId="3990389D" w14:textId="77777777" w:rsidR="00DF012D" w:rsidRPr="00342602" w:rsidRDefault="00DF012D" w:rsidP="00FC20AB">
            <w:pPr>
              <w:pStyle w:val="affd"/>
            </w:pPr>
            <w:r w:rsidRPr="00342602">
              <w:rPr>
                <w:rFonts w:hint="eastAsia"/>
              </w:rPr>
              <w:t>0.5%</w:t>
            </w:r>
          </w:p>
        </w:tc>
        <w:tc>
          <w:tcPr>
            <w:tcW w:w="816" w:type="pct"/>
          </w:tcPr>
          <w:p w14:paraId="6CD8B892" w14:textId="77777777" w:rsidR="00DF012D" w:rsidRPr="00342602" w:rsidRDefault="00DF012D" w:rsidP="00FC20AB">
            <w:pPr>
              <w:pStyle w:val="affd"/>
            </w:pPr>
            <w:r w:rsidRPr="00342602">
              <w:rPr>
                <w:rFonts w:hint="eastAsia"/>
              </w:rPr>
              <w:t>1%</w:t>
            </w:r>
          </w:p>
        </w:tc>
        <w:tc>
          <w:tcPr>
            <w:tcW w:w="634" w:type="pct"/>
          </w:tcPr>
          <w:p w14:paraId="512DBB90" w14:textId="77777777" w:rsidR="00DF012D" w:rsidRPr="00342602" w:rsidRDefault="00DF012D" w:rsidP="00FC20AB">
            <w:pPr>
              <w:pStyle w:val="affd"/>
            </w:pPr>
            <w:r w:rsidRPr="00342602">
              <w:rPr>
                <w:rFonts w:hint="eastAsia"/>
              </w:rPr>
              <w:t>1.5%</w:t>
            </w:r>
          </w:p>
        </w:tc>
        <w:tc>
          <w:tcPr>
            <w:tcW w:w="716" w:type="pct"/>
          </w:tcPr>
          <w:p w14:paraId="62816D56" w14:textId="77777777" w:rsidR="00DF012D" w:rsidRPr="00342602" w:rsidRDefault="00DF012D" w:rsidP="00FC20AB">
            <w:pPr>
              <w:pStyle w:val="affd"/>
            </w:pPr>
            <w:r w:rsidRPr="00342602">
              <w:rPr>
                <w:rFonts w:hint="eastAsia"/>
              </w:rPr>
              <w:t>2%</w:t>
            </w:r>
          </w:p>
        </w:tc>
      </w:tr>
      <w:tr w:rsidR="00342602" w:rsidRPr="00342602" w14:paraId="0205C200" w14:textId="77777777" w:rsidTr="00FC20AB">
        <w:trPr>
          <w:trHeight w:val="420"/>
          <w:jc w:val="center"/>
        </w:trPr>
        <w:tc>
          <w:tcPr>
            <w:tcW w:w="2018" w:type="pct"/>
          </w:tcPr>
          <w:p w14:paraId="7DAED3E0" w14:textId="77777777" w:rsidR="00DF012D" w:rsidRPr="00342602" w:rsidRDefault="00DF012D" w:rsidP="00FC20AB">
            <w:pPr>
              <w:pStyle w:val="affd"/>
            </w:pPr>
            <w:r w:rsidRPr="00342602">
              <w:rPr>
                <w:rFonts w:hint="eastAsia"/>
              </w:rPr>
              <w:t>粉体外加剂、工业废渣</w:t>
            </w:r>
          </w:p>
        </w:tc>
        <w:tc>
          <w:tcPr>
            <w:tcW w:w="816" w:type="pct"/>
          </w:tcPr>
          <w:p w14:paraId="37033129" w14:textId="77777777" w:rsidR="00DF012D" w:rsidRPr="00342602" w:rsidRDefault="00DF012D" w:rsidP="00FC20AB">
            <w:pPr>
              <w:pStyle w:val="affd"/>
            </w:pPr>
            <w:r w:rsidRPr="00342602">
              <w:rPr>
                <w:rFonts w:hint="eastAsia"/>
              </w:rPr>
              <w:t>5%</w:t>
            </w:r>
          </w:p>
        </w:tc>
        <w:tc>
          <w:tcPr>
            <w:tcW w:w="816" w:type="pct"/>
          </w:tcPr>
          <w:p w14:paraId="1081C43E" w14:textId="77777777" w:rsidR="00DF012D" w:rsidRPr="00342602" w:rsidRDefault="00DF012D" w:rsidP="00FC20AB">
            <w:pPr>
              <w:pStyle w:val="affd"/>
            </w:pPr>
            <w:r w:rsidRPr="00342602">
              <w:rPr>
                <w:rFonts w:hint="eastAsia"/>
              </w:rPr>
              <w:t>10%</w:t>
            </w:r>
          </w:p>
        </w:tc>
        <w:tc>
          <w:tcPr>
            <w:tcW w:w="634" w:type="pct"/>
          </w:tcPr>
          <w:p w14:paraId="5D5249E6" w14:textId="77777777" w:rsidR="00DF012D" w:rsidRPr="00342602" w:rsidRDefault="00DF012D" w:rsidP="00FC20AB">
            <w:pPr>
              <w:pStyle w:val="affd"/>
            </w:pPr>
            <w:r w:rsidRPr="00342602">
              <w:rPr>
                <w:rFonts w:hint="eastAsia"/>
              </w:rPr>
              <w:t>15%</w:t>
            </w:r>
          </w:p>
        </w:tc>
        <w:tc>
          <w:tcPr>
            <w:tcW w:w="716" w:type="pct"/>
          </w:tcPr>
          <w:p w14:paraId="38E9F26B" w14:textId="77777777" w:rsidR="00DF012D" w:rsidRPr="00342602" w:rsidRDefault="00DF012D" w:rsidP="00FC20AB">
            <w:pPr>
              <w:pStyle w:val="affd"/>
            </w:pPr>
            <w:r w:rsidRPr="00342602">
              <w:rPr>
                <w:rFonts w:hint="eastAsia"/>
              </w:rPr>
              <w:t>20%</w:t>
            </w:r>
          </w:p>
        </w:tc>
      </w:tr>
    </w:tbl>
    <w:p w14:paraId="64F97F68" w14:textId="76ACA95F" w:rsidR="00DF012D" w:rsidRPr="00342602" w:rsidRDefault="00DF012D" w:rsidP="00FC20AB">
      <w:pPr>
        <w:pStyle w:val="affd"/>
        <w:jc w:val="left"/>
      </w:pPr>
      <w:r w:rsidRPr="00342602">
        <w:rPr>
          <w:rFonts w:hint="eastAsia"/>
        </w:rPr>
        <w:t>注：养护时间初定</w:t>
      </w:r>
      <w:r w:rsidRPr="00342602">
        <w:rPr>
          <w:rFonts w:hint="eastAsia"/>
        </w:rPr>
        <w:t>7</w:t>
      </w:r>
      <w:r w:rsidRPr="00342602">
        <w:rPr>
          <w:rFonts w:hint="eastAsia"/>
        </w:rPr>
        <w:t>、</w:t>
      </w:r>
      <w:r w:rsidRPr="00342602">
        <w:rPr>
          <w:rFonts w:hint="eastAsia"/>
        </w:rPr>
        <w:t>28</w:t>
      </w:r>
      <w:r w:rsidRPr="00342602">
        <w:rPr>
          <w:rFonts w:hint="eastAsia"/>
        </w:rPr>
        <w:t>、</w:t>
      </w:r>
      <w:r w:rsidRPr="00342602">
        <w:rPr>
          <w:rFonts w:hint="eastAsia"/>
        </w:rPr>
        <w:t>90</w:t>
      </w:r>
      <w:r w:rsidRPr="00342602">
        <w:rPr>
          <w:rFonts w:hint="eastAsia"/>
        </w:rPr>
        <w:t>、</w:t>
      </w:r>
      <w:r w:rsidRPr="00342602">
        <w:rPr>
          <w:rFonts w:hint="eastAsia"/>
        </w:rPr>
        <w:t>360</w:t>
      </w:r>
      <w:r w:rsidRPr="00342602">
        <w:rPr>
          <w:rFonts w:hint="eastAsia"/>
        </w:rPr>
        <w:t>天</w:t>
      </w:r>
    </w:p>
    <w:p w14:paraId="5299B529" w14:textId="5BBB8BA1" w:rsidR="00DF012D" w:rsidRPr="00342602" w:rsidRDefault="00FC20AB" w:rsidP="00FC20AB">
      <w:pPr>
        <w:pStyle w:val="ae"/>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6</w:t>
      </w:r>
      <w:r>
        <w:fldChar w:fldCharType="end"/>
      </w:r>
      <w:r w:rsidR="00DF012D" w:rsidRPr="00342602">
        <w:t xml:space="preserve">  </w:t>
      </w:r>
      <w:r w:rsidR="00DF012D" w:rsidRPr="00342602">
        <w:rPr>
          <w:rFonts w:hint="eastAsia"/>
        </w:rPr>
        <w:t>显微</w:t>
      </w:r>
      <w:r w:rsidR="00DF012D" w:rsidRPr="00342602">
        <w:t>试验</w:t>
      </w:r>
      <w:r w:rsidR="00DF012D" w:rsidRPr="00342602">
        <w:rPr>
          <w:rFonts w:hint="eastAsia"/>
        </w:rPr>
        <w:t>初步</w:t>
      </w:r>
      <w:r w:rsidR="00DF012D" w:rsidRPr="00342602">
        <w:t>方案</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037"/>
        <w:gridCol w:w="2633"/>
        <w:gridCol w:w="2632"/>
      </w:tblGrid>
      <w:tr w:rsidR="00342602" w:rsidRPr="00342602" w14:paraId="54BC905B" w14:textId="77777777" w:rsidTr="00FC20AB">
        <w:trPr>
          <w:trHeight w:val="420"/>
          <w:jc w:val="center"/>
        </w:trPr>
        <w:tc>
          <w:tcPr>
            <w:tcW w:w="1829" w:type="pct"/>
            <w:shd w:val="clear" w:color="auto" w:fill="E7E6E6"/>
          </w:tcPr>
          <w:p w14:paraId="6DC7D3D0" w14:textId="77777777" w:rsidR="00DF012D" w:rsidRPr="00342602" w:rsidRDefault="00DF012D" w:rsidP="00FC20AB">
            <w:pPr>
              <w:pStyle w:val="affd"/>
            </w:pPr>
            <w:r w:rsidRPr="00342602">
              <w:rPr>
                <w:rFonts w:hint="eastAsia"/>
              </w:rPr>
              <w:t>石化</w:t>
            </w:r>
            <w:r w:rsidRPr="00342602">
              <w:t>剂类型</w:t>
            </w:r>
          </w:p>
        </w:tc>
        <w:tc>
          <w:tcPr>
            <w:tcW w:w="1586" w:type="pct"/>
            <w:shd w:val="clear" w:color="auto" w:fill="E7E6E6"/>
          </w:tcPr>
          <w:p w14:paraId="2615BE50" w14:textId="77777777" w:rsidR="00DF012D" w:rsidRPr="00342602" w:rsidRDefault="00DF012D" w:rsidP="00FC20AB">
            <w:pPr>
              <w:pStyle w:val="affd"/>
            </w:pPr>
            <w:r w:rsidRPr="00342602">
              <w:t>掺量</w:t>
            </w:r>
            <w:r w:rsidRPr="00342602">
              <w:t>/ mg/L</w:t>
            </w:r>
          </w:p>
        </w:tc>
        <w:tc>
          <w:tcPr>
            <w:tcW w:w="1586" w:type="pct"/>
            <w:shd w:val="clear" w:color="auto" w:fill="E7E6E6"/>
          </w:tcPr>
          <w:p w14:paraId="2B32BE55" w14:textId="77777777" w:rsidR="00DF012D" w:rsidRPr="00342602" w:rsidRDefault="00DF012D" w:rsidP="00FC20AB">
            <w:pPr>
              <w:pStyle w:val="affd"/>
            </w:pPr>
            <w:r w:rsidRPr="00342602">
              <w:t>检测项目</w:t>
            </w:r>
          </w:p>
        </w:tc>
      </w:tr>
      <w:tr w:rsidR="00342602" w:rsidRPr="00342602" w14:paraId="1EB37909" w14:textId="77777777" w:rsidTr="00FC20AB">
        <w:trPr>
          <w:trHeight w:val="420"/>
          <w:jc w:val="center"/>
        </w:trPr>
        <w:tc>
          <w:tcPr>
            <w:tcW w:w="1829" w:type="pct"/>
          </w:tcPr>
          <w:p w14:paraId="60FAC5DA" w14:textId="77777777" w:rsidR="00DF012D" w:rsidRPr="00342602" w:rsidRDefault="00DF012D" w:rsidP="00FC20AB">
            <w:pPr>
              <w:pStyle w:val="affd"/>
            </w:pPr>
            <w:r w:rsidRPr="00342602">
              <w:t>无</w:t>
            </w:r>
          </w:p>
        </w:tc>
        <w:tc>
          <w:tcPr>
            <w:tcW w:w="1586" w:type="pct"/>
          </w:tcPr>
          <w:p w14:paraId="0F853163" w14:textId="77777777" w:rsidR="00DF012D" w:rsidRPr="00342602" w:rsidRDefault="00DF012D" w:rsidP="00FC20AB">
            <w:pPr>
              <w:pStyle w:val="affd"/>
            </w:pPr>
            <w:r w:rsidRPr="00342602">
              <w:t>无</w:t>
            </w:r>
          </w:p>
        </w:tc>
        <w:tc>
          <w:tcPr>
            <w:tcW w:w="1586" w:type="pct"/>
          </w:tcPr>
          <w:p w14:paraId="03C459BE" w14:textId="77777777" w:rsidR="00DF012D" w:rsidRPr="00342602" w:rsidRDefault="00DF012D" w:rsidP="00FC20AB">
            <w:pPr>
              <w:pStyle w:val="affd"/>
            </w:pPr>
            <w:r w:rsidRPr="00342602">
              <w:t>SEM</w:t>
            </w:r>
          </w:p>
        </w:tc>
      </w:tr>
      <w:tr w:rsidR="00342602" w:rsidRPr="00342602" w14:paraId="6CFC7780" w14:textId="77777777" w:rsidTr="00FC20AB">
        <w:trPr>
          <w:trHeight w:val="420"/>
          <w:jc w:val="center"/>
        </w:trPr>
        <w:tc>
          <w:tcPr>
            <w:tcW w:w="1829" w:type="pct"/>
          </w:tcPr>
          <w:p w14:paraId="66370BC9" w14:textId="77777777" w:rsidR="00DF012D" w:rsidRPr="00342602" w:rsidRDefault="00DF012D" w:rsidP="00FC20AB">
            <w:pPr>
              <w:pStyle w:val="affd"/>
            </w:pPr>
            <w:r w:rsidRPr="00342602">
              <w:t>APAM</w:t>
            </w:r>
          </w:p>
        </w:tc>
        <w:tc>
          <w:tcPr>
            <w:tcW w:w="1586" w:type="pct"/>
          </w:tcPr>
          <w:p w14:paraId="68CBFCBA" w14:textId="77777777" w:rsidR="00DF012D" w:rsidRPr="00342602" w:rsidRDefault="00DF012D" w:rsidP="00FC20AB">
            <w:pPr>
              <w:pStyle w:val="affd"/>
            </w:pPr>
            <w:r w:rsidRPr="00342602">
              <w:t>300</w:t>
            </w:r>
          </w:p>
        </w:tc>
        <w:tc>
          <w:tcPr>
            <w:tcW w:w="1586" w:type="pct"/>
          </w:tcPr>
          <w:p w14:paraId="74AB5C2F" w14:textId="77777777" w:rsidR="00DF012D" w:rsidRPr="00342602" w:rsidRDefault="00DF012D" w:rsidP="00FC20AB">
            <w:pPr>
              <w:pStyle w:val="affd"/>
            </w:pPr>
            <w:r w:rsidRPr="00342602">
              <w:t>SEM</w:t>
            </w:r>
          </w:p>
        </w:tc>
      </w:tr>
      <w:tr w:rsidR="00342602" w:rsidRPr="00342602" w14:paraId="6B90D137" w14:textId="77777777" w:rsidTr="00FC20AB">
        <w:trPr>
          <w:trHeight w:val="420"/>
          <w:jc w:val="center"/>
        </w:trPr>
        <w:tc>
          <w:tcPr>
            <w:tcW w:w="1829" w:type="pct"/>
          </w:tcPr>
          <w:p w14:paraId="2C81503A" w14:textId="77777777" w:rsidR="00DF012D" w:rsidRPr="00342602" w:rsidRDefault="00DF012D" w:rsidP="00FC20AB">
            <w:pPr>
              <w:pStyle w:val="affd"/>
            </w:pPr>
            <w:r w:rsidRPr="00342602">
              <w:t>NaOH</w:t>
            </w:r>
          </w:p>
        </w:tc>
        <w:tc>
          <w:tcPr>
            <w:tcW w:w="1586" w:type="pct"/>
          </w:tcPr>
          <w:p w14:paraId="77EF9C1B" w14:textId="77777777" w:rsidR="00DF012D" w:rsidRPr="00342602" w:rsidRDefault="00DF012D" w:rsidP="00FC20AB">
            <w:pPr>
              <w:pStyle w:val="affd"/>
            </w:pPr>
            <w:r w:rsidRPr="00342602">
              <w:t>1600</w:t>
            </w:r>
          </w:p>
        </w:tc>
        <w:tc>
          <w:tcPr>
            <w:tcW w:w="1586" w:type="pct"/>
          </w:tcPr>
          <w:p w14:paraId="3E44AC3F" w14:textId="77777777" w:rsidR="00DF012D" w:rsidRPr="00342602" w:rsidRDefault="00DF012D" w:rsidP="00FC20AB">
            <w:pPr>
              <w:pStyle w:val="affd"/>
            </w:pPr>
            <w:r w:rsidRPr="00342602">
              <w:t>SEM</w:t>
            </w:r>
          </w:p>
        </w:tc>
      </w:tr>
      <w:tr w:rsidR="00342602" w:rsidRPr="00342602" w14:paraId="523DFDFD" w14:textId="77777777" w:rsidTr="00FC20AB">
        <w:trPr>
          <w:trHeight w:val="420"/>
          <w:jc w:val="center"/>
        </w:trPr>
        <w:tc>
          <w:tcPr>
            <w:tcW w:w="1829" w:type="pct"/>
          </w:tcPr>
          <w:p w14:paraId="2DB70D23" w14:textId="77777777" w:rsidR="00DF012D" w:rsidRPr="00342602" w:rsidRDefault="00DF012D" w:rsidP="00FC20AB">
            <w:pPr>
              <w:pStyle w:val="affd"/>
            </w:pPr>
            <w:r w:rsidRPr="00342602">
              <w:t>NaOH +APAM</w:t>
            </w:r>
          </w:p>
        </w:tc>
        <w:tc>
          <w:tcPr>
            <w:tcW w:w="1586" w:type="pct"/>
          </w:tcPr>
          <w:p w14:paraId="627FCFC1" w14:textId="77777777" w:rsidR="00DF012D" w:rsidRPr="00342602" w:rsidRDefault="00DF012D" w:rsidP="00FC20AB">
            <w:pPr>
              <w:pStyle w:val="affd"/>
            </w:pPr>
            <w:r w:rsidRPr="00342602">
              <w:t>1600+300</w:t>
            </w:r>
          </w:p>
        </w:tc>
        <w:tc>
          <w:tcPr>
            <w:tcW w:w="1586" w:type="pct"/>
          </w:tcPr>
          <w:p w14:paraId="5C52095C" w14:textId="77777777" w:rsidR="00DF012D" w:rsidRPr="00342602" w:rsidRDefault="00DF012D" w:rsidP="00FC20AB">
            <w:pPr>
              <w:pStyle w:val="affd"/>
            </w:pPr>
            <w:r w:rsidRPr="00342602">
              <w:t>SEM</w:t>
            </w:r>
          </w:p>
        </w:tc>
      </w:tr>
    </w:tbl>
    <w:p w14:paraId="21AA54C6" w14:textId="1F887316" w:rsidR="00DF012D" w:rsidRPr="00342602" w:rsidRDefault="00B50569">
      <w:pPr>
        <w:spacing w:line="360" w:lineRule="auto"/>
        <w:ind w:firstLineChars="200" w:firstLine="420"/>
        <w:rPr>
          <w:szCs w:val="24"/>
        </w:rPr>
      </w:pPr>
      <w:r w:rsidRPr="00342602">
        <w:rPr>
          <w:noProof/>
          <w:sz w:val="21"/>
        </w:rPr>
        <w:drawing>
          <wp:inline distT="0" distB="0" distL="0" distR="0" wp14:anchorId="1FE8BB7F" wp14:editId="19C7C2CA">
            <wp:extent cx="4638675" cy="1619250"/>
            <wp:effectExtent l="0" t="0" r="0" b="0"/>
            <wp:docPr id="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638675" cy="1619250"/>
                    </a:xfrm>
                    <a:prstGeom prst="rect">
                      <a:avLst/>
                    </a:prstGeom>
                    <a:noFill/>
                    <a:ln>
                      <a:noFill/>
                    </a:ln>
                  </pic:spPr>
                </pic:pic>
              </a:graphicData>
            </a:graphic>
          </wp:inline>
        </w:drawing>
      </w:r>
    </w:p>
    <w:p w14:paraId="1E82F7B7" w14:textId="77777777" w:rsidR="00DF012D" w:rsidRPr="00342602" w:rsidRDefault="00DF012D" w:rsidP="00FC20AB">
      <w:pPr>
        <w:pStyle w:val="ae"/>
      </w:pPr>
      <w:r w:rsidRPr="00342602">
        <w:t>(a)</w:t>
      </w:r>
      <w:r w:rsidRPr="00342602">
        <w:rPr>
          <w:rFonts w:hint="eastAsia"/>
        </w:rPr>
        <w:t>渣土压实后的显微照片</w:t>
      </w:r>
      <w:r w:rsidRPr="00342602">
        <w:t xml:space="preserve">          (b)</w:t>
      </w:r>
      <w:r w:rsidRPr="00342602">
        <w:rPr>
          <w:rFonts w:hint="eastAsia"/>
        </w:rPr>
        <w:t>渣土</w:t>
      </w:r>
      <w:r w:rsidRPr="00342602">
        <w:t>石化后</w:t>
      </w:r>
      <w:r w:rsidRPr="00342602">
        <w:rPr>
          <w:rFonts w:hint="eastAsia"/>
        </w:rPr>
        <w:t>压实的显微照片</w:t>
      </w:r>
    </w:p>
    <w:p w14:paraId="2165DB68" w14:textId="0D79461A" w:rsidR="00DF012D" w:rsidRPr="00342602" w:rsidRDefault="00FC20AB" w:rsidP="00FC20AB">
      <w:pPr>
        <w:pStyle w:val="ae"/>
        <w:rPr>
          <w:bCs/>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5243CC">
        <w:rPr>
          <w:noProof/>
        </w:rPr>
        <w:t>25</w:t>
      </w:r>
      <w:r>
        <w:fldChar w:fldCharType="end"/>
      </w:r>
      <w:r w:rsidR="00DF012D" w:rsidRPr="00342602">
        <w:rPr>
          <w:bCs/>
        </w:rPr>
        <w:t xml:space="preserve">  </w:t>
      </w:r>
      <w:r w:rsidR="00DF012D" w:rsidRPr="00342602">
        <w:rPr>
          <w:bCs/>
        </w:rPr>
        <w:t>渣土石化</w:t>
      </w:r>
      <w:r w:rsidR="00DF012D" w:rsidRPr="00342602">
        <w:rPr>
          <w:rFonts w:hint="eastAsia"/>
          <w:bCs/>
        </w:rPr>
        <w:t>微观效果对比</w:t>
      </w:r>
      <w:r w:rsidR="004F783B" w:rsidRPr="00342602">
        <w:rPr>
          <w:rFonts w:hint="eastAsia"/>
          <w:bCs/>
        </w:rPr>
        <w:t>（示意图）</w:t>
      </w:r>
    </w:p>
    <w:p w14:paraId="5B9EF9E6" w14:textId="77777777" w:rsidR="00DF012D" w:rsidRPr="00342602" w:rsidRDefault="00DF012D" w:rsidP="00FC20AB">
      <w:pPr>
        <w:pStyle w:val="af3"/>
        <w:spacing w:before="156" w:after="156"/>
        <w:ind w:firstLine="480"/>
      </w:pPr>
      <w:r w:rsidRPr="00342602">
        <w:rPr>
          <w:rFonts w:hint="eastAsia"/>
        </w:rPr>
        <w:t>依托北支江、之江路等重点建设工程，研发设计余泥渣土安全无害化处理实用技术，提出“处置材料研发</w:t>
      </w:r>
      <w:r w:rsidRPr="00342602">
        <w:rPr>
          <w:rFonts w:hint="eastAsia"/>
        </w:rPr>
        <w:t>-</w:t>
      </w:r>
      <w:r w:rsidRPr="00342602">
        <w:rPr>
          <w:rFonts w:hint="eastAsia"/>
        </w:rPr>
        <w:t>成套化设备配置</w:t>
      </w:r>
      <w:r w:rsidRPr="00342602">
        <w:rPr>
          <w:rFonts w:hint="eastAsia"/>
        </w:rPr>
        <w:t>-</w:t>
      </w:r>
      <w:r w:rsidRPr="00342602">
        <w:rPr>
          <w:rFonts w:hint="eastAsia"/>
        </w:rPr>
        <w:t>工程性能提升</w:t>
      </w:r>
      <w:r w:rsidRPr="00342602">
        <w:rPr>
          <w:rFonts w:hint="eastAsia"/>
        </w:rPr>
        <w:t>-</w:t>
      </w:r>
      <w:r w:rsidRPr="00342602">
        <w:rPr>
          <w:rFonts w:hint="eastAsia"/>
        </w:rPr>
        <w:t>合理资源化利用”系统综合的处置技术方案和施工工艺，解决建筑渣土资源化利用需要专门大规模工厂且能耗高、资源化产品成本高、市场销售困难等难点。</w:t>
      </w:r>
    </w:p>
    <w:p w14:paraId="7CE5D394" w14:textId="77777777" w:rsidR="00DD5329" w:rsidRPr="00342602" w:rsidRDefault="00DD5329" w:rsidP="00FC20AB">
      <w:pPr>
        <w:pStyle w:val="af3"/>
        <w:spacing w:before="156" w:after="156"/>
        <w:ind w:firstLine="480"/>
        <w:rPr>
          <w:lang w:eastAsia="x-none"/>
        </w:rPr>
      </w:pPr>
      <w:r w:rsidRPr="00342602">
        <w:rPr>
          <w:rFonts w:hint="eastAsia"/>
        </w:rPr>
        <w:t>具体技术方案如下：</w:t>
      </w:r>
    </w:p>
    <w:p w14:paraId="17F2CB9B" w14:textId="7ED39884" w:rsidR="00DF012D" w:rsidRDefault="00B50569" w:rsidP="00331815">
      <w:pPr>
        <w:pStyle w:val="af3"/>
        <w:spacing w:before="156" w:after="156"/>
        <w:ind w:firstLineChars="83" w:firstLine="199"/>
      </w:pPr>
      <w:r w:rsidRPr="00342602">
        <w:rPr>
          <w:rFonts w:ascii="宋体" w:hAnsi="宋体" w:cs="宋体"/>
          <w:noProof/>
          <w:szCs w:val="24"/>
        </w:rPr>
        <w:lastRenderedPageBreak/>
        <w:drawing>
          <wp:inline distT="0" distB="0" distL="0" distR="0" wp14:anchorId="3E6DC5AA" wp14:editId="46B9F83F">
            <wp:extent cx="4962525" cy="4629150"/>
            <wp:effectExtent l="0" t="0" r="0" b="0"/>
            <wp:docPr id="4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962525" cy="4629150"/>
                    </a:xfrm>
                    <a:prstGeom prst="rect">
                      <a:avLst/>
                    </a:prstGeom>
                    <a:noFill/>
                    <a:ln>
                      <a:noFill/>
                    </a:ln>
                  </pic:spPr>
                </pic:pic>
              </a:graphicData>
            </a:graphic>
          </wp:inline>
        </w:drawing>
      </w:r>
    </w:p>
    <w:p w14:paraId="168EF7D7" w14:textId="6D4C5032" w:rsidR="00FC20AB" w:rsidRPr="00342602" w:rsidRDefault="00FC20AB" w:rsidP="00FC20AB">
      <w:pPr>
        <w:pStyle w:val="ae"/>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5243CC">
        <w:rPr>
          <w:noProof/>
        </w:rPr>
        <w:t>26</w:t>
      </w:r>
      <w:r>
        <w:fldChar w:fldCharType="end"/>
      </w:r>
      <w:r>
        <w:t xml:space="preserve">  </w:t>
      </w:r>
      <w:r>
        <w:rPr>
          <w:rFonts w:hint="eastAsia"/>
        </w:rPr>
        <w:t>技术方案</w:t>
      </w:r>
    </w:p>
    <w:p w14:paraId="5879B014" w14:textId="638F5CD3" w:rsidR="00DF012D" w:rsidRPr="00342602" w:rsidRDefault="00DF012D" w:rsidP="007E7919">
      <w:pPr>
        <w:pStyle w:val="aff5"/>
      </w:pPr>
      <w:bookmarkStart w:id="480" w:name="_Toc47740811"/>
      <w:r w:rsidRPr="00342602">
        <w:rPr>
          <w:rFonts w:hint="eastAsia"/>
        </w:rPr>
        <w:t>4</w:t>
      </w:r>
      <w:r w:rsidRPr="00342602">
        <w:t>.1.3</w:t>
      </w:r>
      <w:r w:rsidRPr="00342602">
        <w:tab/>
      </w:r>
      <w:r w:rsidRPr="00342602">
        <w:rPr>
          <w:rFonts w:hint="eastAsia"/>
        </w:rPr>
        <w:t>大型余泥渣土受纳场全生命周期标准体系及安全保障机制研究</w:t>
      </w:r>
      <w:bookmarkEnd w:id="480"/>
    </w:p>
    <w:p w14:paraId="4F64E700" w14:textId="77777777" w:rsidR="00DF012D" w:rsidRPr="00342602" w:rsidRDefault="00DF012D" w:rsidP="00484B7F">
      <w:pPr>
        <w:pStyle w:val="aff7"/>
      </w:pPr>
      <w:bookmarkStart w:id="481" w:name="_Hlk6000585"/>
      <w:r w:rsidRPr="00342602">
        <w:rPr>
          <w:rFonts w:hint="eastAsia"/>
        </w:rPr>
        <w:t>4</w:t>
      </w:r>
      <w:r w:rsidRPr="00342602">
        <w:t>.1.3.1</w:t>
      </w:r>
      <w:r w:rsidR="00D12F94" w:rsidRPr="00342602">
        <w:rPr>
          <w:rFonts w:hint="eastAsia"/>
        </w:rPr>
        <w:t>多组分、</w:t>
      </w:r>
      <w:r w:rsidRPr="00342602">
        <w:rPr>
          <w:rFonts w:hint="eastAsia"/>
        </w:rPr>
        <w:t>非均一余泥渣土力学参数试验</w:t>
      </w:r>
      <w:bookmarkEnd w:id="481"/>
      <w:r w:rsidRPr="00342602">
        <w:rPr>
          <w:rFonts w:hint="eastAsia"/>
        </w:rPr>
        <w:t>研究</w:t>
      </w:r>
    </w:p>
    <w:p w14:paraId="6CFECEE1" w14:textId="07BA0952" w:rsidR="00DF012D" w:rsidRPr="00342602" w:rsidRDefault="00FC20AB" w:rsidP="00484B7F">
      <w:pPr>
        <w:pStyle w:val="aff9"/>
      </w:pPr>
      <w:r>
        <w:rPr>
          <w:rFonts w:hint="eastAsia"/>
        </w:rPr>
        <w:t xml:space="preserve">(1) </w:t>
      </w:r>
      <w:r w:rsidR="00DF012D" w:rsidRPr="00342602">
        <w:rPr>
          <w:rFonts w:hint="eastAsia"/>
        </w:rPr>
        <w:t>非均一渣土瞬时力学参数试验</w:t>
      </w:r>
    </w:p>
    <w:p w14:paraId="06536C74" w14:textId="77777777" w:rsidR="00DF012D" w:rsidRPr="00342602" w:rsidRDefault="00DF012D" w:rsidP="00FC20AB">
      <w:pPr>
        <w:pStyle w:val="af3"/>
        <w:spacing w:before="156" w:after="156"/>
        <w:ind w:firstLine="480"/>
      </w:pPr>
      <w:r w:rsidRPr="00342602">
        <w:rPr>
          <w:rFonts w:hint="eastAsia"/>
        </w:rPr>
        <w:t>选取杭州市典型渣土场的土料现场及室内物理力学特性，制作不同典型渣土组分、初始含水率的重塑土样，开展三轴固结不排水、不固结不排水强度及有效应力强度，为分析失稳机理提供强度参数及理论研究，编制典型渣土受纳场岩土力学参数资料集。</w:t>
      </w:r>
    </w:p>
    <w:p w14:paraId="49744208" w14:textId="78E6AE0C" w:rsidR="00DF012D" w:rsidRPr="00342602" w:rsidRDefault="00FC20AB" w:rsidP="00484B7F">
      <w:pPr>
        <w:pStyle w:val="aff9"/>
      </w:pPr>
      <w:r>
        <w:rPr>
          <w:rFonts w:hint="eastAsia"/>
        </w:rPr>
        <w:t xml:space="preserve">(2) </w:t>
      </w:r>
      <w:r w:rsidR="00DF012D" w:rsidRPr="00342602">
        <w:rPr>
          <w:rFonts w:hint="eastAsia"/>
        </w:rPr>
        <w:t>余泥渣土长期稳定力学参数试验研究</w:t>
      </w:r>
    </w:p>
    <w:p w14:paraId="0C1606F9" w14:textId="77777777" w:rsidR="00DF012D" w:rsidRPr="00342602" w:rsidRDefault="00DF012D" w:rsidP="00FC20AB">
      <w:pPr>
        <w:pStyle w:val="af3"/>
        <w:spacing w:before="156" w:after="156"/>
        <w:ind w:firstLine="480"/>
      </w:pPr>
      <w:r w:rsidRPr="00342602">
        <w:rPr>
          <w:rFonts w:hint="eastAsia"/>
        </w:rPr>
        <w:t>选用数组典型渣土进行不同应力水平下流变、湿化、长期强度等试验，用于验算大容量渣土余泥受纳场长期运行、多次干湿循环条件下渣土劣化后的稳定性。</w:t>
      </w:r>
    </w:p>
    <w:p w14:paraId="44163EAC" w14:textId="6D447F79" w:rsidR="00DF012D" w:rsidRPr="00342602" w:rsidRDefault="00FC20AB" w:rsidP="00484B7F">
      <w:pPr>
        <w:pStyle w:val="aff9"/>
      </w:pPr>
      <w:r>
        <w:rPr>
          <w:rFonts w:hint="eastAsia"/>
        </w:rPr>
        <w:t xml:space="preserve">(3) </w:t>
      </w:r>
      <w:r w:rsidR="00DF012D" w:rsidRPr="00342602">
        <w:rPr>
          <w:rFonts w:hint="eastAsia"/>
        </w:rPr>
        <w:t>非均一渣土余泥参数随机场理论研究（深化阶段）</w:t>
      </w:r>
    </w:p>
    <w:p w14:paraId="246F1983" w14:textId="77777777" w:rsidR="00DF012D" w:rsidRPr="00342602" w:rsidRDefault="00DF012D" w:rsidP="00FC20AB">
      <w:pPr>
        <w:pStyle w:val="af3"/>
        <w:spacing w:before="156" w:after="156"/>
        <w:ind w:firstLine="480"/>
      </w:pPr>
      <w:r w:rsidRPr="00342602">
        <w:rPr>
          <w:rFonts w:hint="eastAsia"/>
        </w:rPr>
        <w:lastRenderedPageBreak/>
        <w:t>渣土余泥的来源多样、组分复杂，堆填过程也存在诸多不确定性因素，导致堆积体的物理力学性质存在较强的空间变异性和随机性，即：不同位置土体的物理力学性质不同，且规律性不强。常规的岩土工程安全性分析方法中假设分析对象为均匀体或按照一定规则分布，与实际情况偏差较大，分析结果很可能不能反映真实安全状态。</w:t>
      </w:r>
    </w:p>
    <w:p w14:paraId="553285F0" w14:textId="77777777" w:rsidR="00DF012D" w:rsidRPr="00342602" w:rsidRDefault="00DF012D" w:rsidP="00FC20AB">
      <w:pPr>
        <w:pStyle w:val="af3"/>
        <w:spacing w:before="156" w:after="156"/>
        <w:ind w:firstLine="480"/>
        <w:rPr>
          <w:rFonts w:ascii="宋体" w:hAnsi="宋体"/>
          <w:szCs w:val="24"/>
        </w:rPr>
      </w:pPr>
      <w:r w:rsidRPr="00342602">
        <w:rPr>
          <w:rFonts w:hint="eastAsia"/>
        </w:rPr>
        <w:t>为此，对渣土堆积体物理力学性质的随机特性进行研究，得出渣土主要物理力学指标的概率特征参数，包括均值、变异系数、随机分布规律、空间变异规律等。在此基础上拟对渣土堆积体的随机性和空间变异性以及考虑上述因素的安全性分析方法进行研究，在此基础上提出适用于渣土堆积体的安全性分析和设计理论。</w:t>
      </w:r>
    </w:p>
    <w:p w14:paraId="0E492FBE" w14:textId="667A1030" w:rsidR="00DF012D" w:rsidRPr="00342602" w:rsidRDefault="00DF012D">
      <w:pPr>
        <w:pStyle w:val="af3"/>
        <w:spacing w:before="156" w:after="156"/>
        <w:ind w:firstLine="480"/>
      </w:pPr>
      <w:r w:rsidRPr="00342602">
        <w:rPr>
          <w:rFonts w:hint="eastAsia"/>
        </w:rPr>
        <w:t>根据</w:t>
      </w:r>
      <w:proofErr w:type="spellStart"/>
      <w:r w:rsidRPr="00342602">
        <w:rPr>
          <w:rFonts w:hint="eastAsia"/>
        </w:rPr>
        <w:t>Lumb</w:t>
      </w:r>
      <w:proofErr w:type="spellEnd"/>
      <w:r w:rsidRPr="00342602">
        <w:rPr>
          <w:vertAlign w:val="superscript"/>
        </w:rPr>
        <w:t>[</w:t>
      </w:r>
      <w:r w:rsidR="00827D0C" w:rsidRPr="00342602">
        <w:rPr>
          <w:vertAlign w:val="superscript"/>
        </w:rPr>
        <w:t>52</w:t>
      </w:r>
      <w:r w:rsidRPr="00342602">
        <w:rPr>
          <w:vertAlign w:val="superscript"/>
        </w:rPr>
        <w:t>,</w:t>
      </w:r>
      <w:r w:rsidR="00827D0C" w:rsidRPr="00342602">
        <w:rPr>
          <w:vertAlign w:val="superscript"/>
        </w:rPr>
        <w:t>53</w:t>
      </w:r>
      <w:r w:rsidRPr="00342602">
        <w:rPr>
          <w:vertAlign w:val="superscript"/>
        </w:rPr>
        <w:t>]</w:t>
      </w:r>
      <w:r w:rsidRPr="00342602">
        <w:rPr>
          <w:rFonts w:hint="eastAsia"/>
        </w:rPr>
        <w:t>，一般可认为岩土材料随机场内同一点的力学性质符合对数正态分布，即</w:t>
      </w:r>
      <w:r w:rsidRPr="00342602">
        <w:fldChar w:fldCharType="begin"/>
      </w:r>
      <w:r w:rsidRPr="00342602">
        <w:instrText xml:space="preserve"> QUOTE </w:instrText>
      </w:r>
      <m:oMath>
        <m:func>
          <m:funcPr>
            <m:ctrlPr>
              <w:rPr>
                <w:rFonts w:ascii="Cambria Math" w:eastAsia="楷体" w:hAnsi="Cambria Math"/>
              </w:rPr>
            </m:ctrlPr>
          </m:funcPr>
          <m:fName>
            <m:r>
              <m:rPr>
                <m:sty m:val="p"/>
              </m:rPr>
              <w:rPr>
                <w:rFonts w:ascii="Cambria Math" w:eastAsia="楷体"/>
              </w:rPr>
              <m:t>ln</m:t>
            </m:r>
          </m:fName>
          <m:e>
            <m:d>
              <m:dPr>
                <m:ctrlPr>
                  <w:rPr>
                    <w:rFonts w:ascii="Cambria Math" w:eastAsia="楷体" w:hAnsi="Cambria Math"/>
                  </w:rPr>
                </m:ctrlPr>
              </m:dPr>
              <m:e>
                <m:r>
                  <m:rPr>
                    <m:sty m:val="p"/>
                  </m:rPr>
                  <w:rPr>
                    <w:rFonts w:ascii="Cambria Math" w:eastAsia="楷体"/>
                  </w:rPr>
                  <m:t>X</m:t>
                </m:r>
              </m:e>
            </m:d>
          </m:e>
        </m:func>
        <m:r>
          <m:rPr>
            <m:sty m:val="p"/>
          </m:rPr>
          <w:rPr>
            <w:rFonts w:ascii="Cambria Math" w:eastAsia="楷体" w:hAnsi="Cambria Math" w:cs="Cambria Math"/>
          </w:rPr>
          <m:t>∼</m:t>
        </m:r>
        <m:r>
          <m:rPr>
            <m:sty m:val="p"/>
          </m:rPr>
          <w:rPr>
            <w:rFonts w:ascii="Cambria Math" w:eastAsia="楷体"/>
          </w:rPr>
          <m:t>n</m:t>
        </m:r>
        <m:d>
          <m:dPr>
            <m:ctrlPr>
              <w:rPr>
                <w:rFonts w:ascii="Cambria Math" w:eastAsia="楷体" w:hAnsi="Cambria Math"/>
              </w:rPr>
            </m:ctrlPr>
          </m:dPr>
          <m:e>
            <m:r>
              <m:rPr>
                <m:sty m:val="p"/>
              </m:rPr>
              <w:rPr>
                <w:rFonts w:ascii="Cambria Math" w:eastAsia="楷体"/>
              </w:rPr>
              <m:t>μ</m:t>
            </m:r>
            <m:r>
              <m:rPr>
                <m:sty m:val="p"/>
              </m:rPr>
              <w:rPr>
                <w:rFonts w:ascii="Cambria Math" w:eastAsia="楷体"/>
              </w:rPr>
              <m:t>,</m:t>
            </m:r>
            <m:sSup>
              <m:sSupPr>
                <m:ctrlPr>
                  <w:rPr>
                    <w:rFonts w:ascii="Cambria Math" w:eastAsia="楷体" w:hAnsi="Cambria Math"/>
                  </w:rPr>
                </m:ctrlPr>
              </m:sSupPr>
              <m:e>
                <m:r>
                  <m:rPr>
                    <m:sty m:val="p"/>
                  </m:rPr>
                  <w:rPr>
                    <w:rFonts w:ascii="Cambria Math" w:eastAsia="楷体"/>
                  </w:rPr>
                  <m:t>σ</m:t>
                </m:r>
              </m:e>
              <m:sup>
                <m:r>
                  <m:rPr>
                    <m:sty m:val="p"/>
                  </m:rPr>
                  <w:rPr>
                    <w:rFonts w:ascii="Cambria Math" w:eastAsia="楷体"/>
                  </w:rPr>
                  <m:t>2</m:t>
                </m:r>
              </m:sup>
            </m:sSup>
          </m:e>
        </m:d>
      </m:oMath>
      <w:r w:rsidRPr="00342602">
        <w:instrText xml:space="preserve"> </w:instrText>
      </w:r>
      <w:r w:rsidRPr="00342602">
        <w:fldChar w:fldCharType="separate"/>
      </w:r>
      <m:oMath>
        <m:func>
          <m:funcPr>
            <m:ctrlPr>
              <w:rPr>
                <w:rFonts w:ascii="Cambria Math" w:eastAsia="楷体" w:hAnsi="Cambria Math"/>
              </w:rPr>
            </m:ctrlPr>
          </m:funcPr>
          <m:fName>
            <m:r>
              <m:rPr>
                <m:sty m:val="p"/>
              </m:rPr>
              <w:rPr>
                <w:rFonts w:ascii="Cambria Math" w:eastAsia="楷体"/>
              </w:rPr>
              <m:t>ln</m:t>
            </m:r>
          </m:fName>
          <m:e>
            <m:d>
              <m:dPr>
                <m:ctrlPr>
                  <w:rPr>
                    <w:rFonts w:ascii="Cambria Math" w:eastAsia="楷体" w:hAnsi="Cambria Math"/>
                  </w:rPr>
                </m:ctrlPr>
              </m:dPr>
              <m:e>
                <m:r>
                  <m:rPr>
                    <m:sty m:val="p"/>
                  </m:rPr>
                  <w:rPr>
                    <w:rFonts w:ascii="Cambria Math" w:eastAsia="楷体"/>
                  </w:rPr>
                  <m:t>X</m:t>
                </m:r>
              </m:e>
            </m:d>
          </m:e>
        </m:func>
        <m:r>
          <m:rPr>
            <m:sty m:val="p"/>
          </m:rPr>
          <w:rPr>
            <w:rFonts w:ascii="Cambria Math" w:eastAsia="楷体" w:hAnsi="Cambria Math" w:cs="Cambria Math"/>
          </w:rPr>
          <m:t>∼</m:t>
        </m:r>
        <m:r>
          <m:rPr>
            <m:sty m:val="p"/>
          </m:rPr>
          <w:rPr>
            <w:rFonts w:ascii="Cambria Math" w:eastAsia="楷体"/>
          </w:rPr>
          <m:t>n</m:t>
        </m:r>
        <m:d>
          <m:dPr>
            <m:ctrlPr>
              <w:rPr>
                <w:rFonts w:ascii="Cambria Math" w:eastAsia="楷体" w:hAnsi="Cambria Math"/>
              </w:rPr>
            </m:ctrlPr>
          </m:dPr>
          <m:e>
            <m:r>
              <m:rPr>
                <m:sty m:val="p"/>
              </m:rPr>
              <w:rPr>
                <w:rFonts w:ascii="Cambria Math" w:eastAsia="楷体"/>
              </w:rPr>
              <m:t>μ</m:t>
            </m:r>
            <m:r>
              <m:rPr>
                <m:sty m:val="p"/>
              </m:rPr>
              <w:rPr>
                <w:rFonts w:ascii="Cambria Math" w:eastAsia="楷体"/>
              </w:rPr>
              <m:t>,</m:t>
            </m:r>
            <m:sSup>
              <m:sSupPr>
                <m:ctrlPr>
                  <w:rPr>
                    <w:rFonts w:ascii="Cambria Math" w:eastAsia="楷体" w:hAnsi="Cambria Math"/>
                  </w:rPr>
                </m:ctrlPr>
              </m:sSupPr>
              <m:e>
                <m:r>
                  <m:rPr>
                    <m:sty m:val="p"/>
                  </m:rPr>
                  <w:rPr>
                    <w:rFonts w:ascii="Cambria Math" w:eastAsia="楷体"/>
                  </w:rPr>
                  <m:t>σ</m:t>
                </m:r>
              </m:e>
              <m:sup>
                <m:r>
                  <m:rPr>
                    <m:sty m:val="p"/>
                  </m:rPr>
                  <w:rPr>
                    <w:rFonts w:ascii="Cambria Math" w:eastAsia="楷体"/>
                  </w:rPr>
                  <m:t>2</m:t>
                </m:r>
              </m:sup>
            </m:sSup>
          </m:e>
        </m:d>
        <m:func>
          <m:funcPr>
            <m:ctrlPr>
              <w:rPr>
                <w:rFonts w:ascii="Cambria Math" w:eastAsia="楷体" w:hAnsi="Cambria Math"/>
              </w:rPr>
            </m:ctrlPr>
          </m:funcPr>
          <m:fName>
            <m:r>
              <m:rPr>
                <m:sty m:val="p"/>
              </m:rPr>
              <w:rPr>
                <w:rFonts w:ascii="Cambria Math" w:eastAsia="楷体"/>
              </w:rPr>
              <m:t>ln</m:t>
            </m:r>
          </m:fName>
          <m:e>
            <m:d>
              <m:dPr>
                <m:ctrlPr>
                  <w:rPr>
                    <w:rFonts w:ascii="Cambria Math" w:eastAsia="楷体" w:hAnsi="Cambria Math"/>
                  </w:rPr>
                </m:ctrlPr>
              </m:dPr>
              <m:e>
                <m:r>
                  <m:rPr>
                    <m:sty m:val="p"/>
                  </m:rPr>
                  <w:rPr>
                    <w:rFonts w:ascii="Cambria Math" w:eastAsia="楷体"/>
                  </w:rPr>
                  <m:t>X</m:t>
                </m:r>
              </m:e>
            </m:d>
          </m:e>
        </m:func>
        <m:r>
          <m:rPr>
            <m:sty m:val="p"/>
          </m:rPr>
          <w:rPr>
            <w:rFonts w:ascii="Cambria Math" w:eastAsia="楷体" w:hAnsi="Cambria Math" w:cs="Cambria Math"/>
          </w:rPr>
          <m:t>∼</m:t>
        </m:r>
        <m:r>
          <m:rPr>
            <m:sty m:val="p"/>
          </m:rPr>
          <w:rPr>
            <w:rFonts w:ascii="Cambria Math" w:eastAsia="楷体"/>
          </w:rPr>
          <m:t>n</m:t>
        </m:r>
        <m:d>
          <m:dPr>
            <m:ctrlPr>
              <w:rPr>
                <w:rFonts w:ascii="Cambria Math" w:eastAsia="楷体" w:hAnsi="Cambria Math"/>
              </w:rPr>
            </m:ctrlPr>
          </m:dPr>
          <m:e>
            <m:r>
              <m:rPr>
                <m:sty m:val="p"/>
              </m:rPr>
              <w:rPr>
                <w:rFonts w:ascii="Cambria Math" w:eastAsia="楷体"/>
              </w:rPr>
              <m:t>μ</m:t>
            </m:r>
            <m:r>
              <m:rPr>
                <m:sty m:val="p"/>
              </m:rPr>
              <w:rPr>
                <w:rFonts w:ascii="Cambria Math" w:eastAsia="楷体"/>
              </w:rPr>
              <m:t>,</m:t>
            </m:r>
            <m:sSup>
              <m:sSupPr>
                <m:ctrlPr>
                  <w:rPr>
                    <w:rFonts w:ascii="Cambria Math" w:eastAsia="楷体" w:hAnsi="Cambria Math"/>
                  </w:rPr>
                </m:ctrlPr>
              </m:sSupPr>
              <m:e>
                <m:r>
                  <m:rPr>
                    <m:sty m:val="p"/>
                  </m:rPr>
                  <w:rPr>
                    <w:rFonts w:ascii="Cambria Math" w:eastAsia="楷体"/>
                  </w:rPr>
                  <m:t>σ</m:t>
                </m:r>
              </m:e>
              <m:sup>
                <m:r>
                  <m:rPr>
                    <m:sty m:val="p"/>
                  </m:rPr>
                  <w:rPr>
                    <w:rFonts w:ascii="Cambria Math" w:eastAsia="楷体"/>
                  </w:rPr>
                  <m:t>2</m:t>
                </m:r>
              </m:sup>
            </m:sSup>
          </m:e>
        </m:d>
      </m:oMath>
      <w:r w:rsidRPr="00342602">
        <w:fldChar w:fldCharType="end"/>
      </w:r>
      <w:r w:rsidRPr="00342602">
        <w:t xml:space="preserve"> </w:t>
      </w:r>
      <w:r w:rsidRPr="00342602">
        <w:rPr>
          <w:rFonts w:hint="eastAsia"/>
        </w:rPr>
        <w:t>，而场内不同位置的力学参数取值的相关关系复核指数衰减关系，即：</w:t>
      </w:r>
    </w:p>
    <w:p w14:paraId="28B9408D" w14:textId="71E831BF" w:rsidR="00DF012D" w:rsidRPr="00342602" w:rsidRDefault="00B50569">
      <w:pPr>
        <w:pStyle w:val="af3"/>
        <w:spacing w:before="156" w:after="156"/>
        <w:ind w:firstLine="480"/>
        <w:jc w:val="center"/>
      </w:pPr>
      <m:oMathPara>
        <m:oMath>
          <m:r>
            <w:rPr>
              <w:rFonts w:ascii="Cambria Math" w:eastAsia="楷体"/>
            </w:rPr>
            <m:t>ρ(τ)=</m:t>
          </m:r>
          <m:func>
            <m:funcPr>
              <m:ctrlPr>
                <w:rPr>
                  <w:rFonts w:ascii="Cambria Math" w:eastAsia="楷体" w:hAnsi="Cambria Math"/>
                  <w:i/>
                </w:rPr>
              </m:ctrlPr>
            </m:funcPr>
            <m:fName>
              <m:r>
                <w:rPr>
                  <w:rFonts w:ascii="Cambria Math" w:eastAsia="楷体"/>
                </w:rPr>
                <m:t>exp</m:t>
              </m:r>
            </m:fName>
            <m:e>
              <m:d>
                <m:dPr>
                  <m:ctrlPr>
                    <w:rPr>
                      <w:rFonts w:ascii="Cambria Math" w:eastAsia="楷体" w:hAnsi="Cambria Math"/>
                      <w:i/>
                    </w:rPr>
                  </m:ctrlPr>
                </m:dPr>
                <m:e>
                  <m:f>
                    <m:fPr>
                      <m:ctrlPr>
                        <w:rPr>
                          <w:rFonts w:ascii="Cambria Math" w:eastAsia="楷体" w:hAnsi="Cambria Math"/>
                          <w:i/>
                        </w:rPr>
                      </m:ctrlPr>
                    </m:fPr>
                    <m:num>
                      <m:r>
                        <w:rPr>
                          <w:rFonts w:ascii="Cambria Math" w:eastAsia="楷体"/>
                        </w:rPr>
                        <m:t>-</m:t>
                      </m:r>
                      <m:r>
                        <w:rPr>
                          <w:rFonts w:ascii="Cambria Math" w:eastAsia="楷体"/>
                        </w:rPr>
                        <m:t>2</m:t>
                      </m:r>
                      <m:d>
                        <m:dPr>
                          <m:begChr m:val="|"/>
                          <m:endChr m:val="|"/>
                          <m:ctrlPr>
                            <w:rPr>
                              <w:rFonts w:ascii="Cambria Math" w:eastAsia="楷体" w:hAnsi="Cambria Math"/>
                              <w:i/>
                            </w:rPr>
                          </m:ctrlPr>
                        </m:dPr>
                        <m:e>
                          <m:r>
                            <w:rPr>
                              <w:rFonts w:ascii="Cambria Math" w:eastAsia="楷体"/>
                            </w:rPr>
                            <m:t>τ</m:t>
                          </m:r>
                        </m:e>
                      </m:d>
                    </m:num>
                    <m:den>
                      <m:r>
                        <w:rPr>
                          <w:rFonts w:ascii="Cambria Math" w:eastAsia="楷体"/>
                        </w:rPr>
                        <m:t>θ</m:t>
                      </m:r>
                    </m:den>
                  </m:f>
                </m:e>
              </m:d>
            </m:e>
          </m:func>
        </m:oMath>
      </m:oMathPara>
    </w:p>
    <w:p w14:paraId="65EE215C" w14:textId="04DEC007" w:rsidR="00DF012D" w:rsidRPr="00342602" w:rsidRDefault="00DF012D">
      <w:pPr>
        <w:pStyle w:val="af3"/>
        <w:spacing w:before="156" w:after="156"/>
        <w:ind w:firstLine="480"/>
      </w:pPr>
      <w:r w:rsidRPr="00342602">
        <w:rPr>
          <w:rFonts w:hint="eastAsia"/>
        </w:rPr>
        <w:t>式中</w:t>
      </w:r>
      <w:r w:rsidRPr="00342602">
        <w:t>，</w:t>
      </w:r>
      <w:r w:rsidRPr="00342602">
        <w:fldChar w:fldCharType="begin"/>
      </w:r>
      <w:r w:rsidRPr="00342602">
        <w:instrText xml:space="preserve"> QUOTE </w:instrText>
      </w:r>
      <m:oMath>
        <m:r>
          <m:rPr>
            <m:sty m:val="p"/>
          </m:rPr>
          <w:rPr>
            <w:rFonts w:ascii="Cambria Math" w:eastAsia="楷体"/>
          </w:rPr>
          <m:t>ρ</m:t>
        </m:r>
        <m:r>
          <m:rPr>
            <m:sty m:val="p"/>
          </m:rPr>
          <w:rPr>
            <w:rFonts w:ascii="Cambria Math" w:eastAsia="楷体"/>
          </w:rPr>
          <m:t>()</m:t>
        </m:r>
      </m:oMath>
      <w:r w:rsidRPr="00342602">
        <w:instrText xml:space="preserve"> </w:instrText>
      </w:r>
      <w:r w:rsidRPr="00342602">
        <w:fldChar w:fldCharType="separate"/>
      </w:r>
      <m:oMath>
        <m:r>
          <m:rPr>
            <m:sty m:val="p"/>
          </m:rPr>
          <w:rPr>
            <w:rFonts w:ascii="Cambria Math" w:eastAsia="楷体"/>
          </w:rPr>
          <m:t>ρ</m:t>
        </m:r>
        <m:r>
          <m:rPr>
            <m:sty m:val="p"/>
          </m:rPr>
          <w:rPr>
            <w:rFonts w:ascii="Cambria Math" w:eastAsia="楷体"/>
          </w:rPr>
          <m:t>(*)</m:t>
        </m:r>
      </m:oMath>
      <w:r w:rsidRPr="00342602">
        <w:fldChar w:fldCharType="end"/>
      </w:r>
      <w:r w:rsidRPr="00342602">
        <w:rPr>
          <w:rFonts w:hint="eastAsia"/>
        </w:rPr>
        <w:t>称为</w:t>
      </w:r>
      <w:r w:rsidRPr="00342602">
        <w:t>标准相关系数</w:t>
      </w:r>
      <w:r w:rsidRPr="00342602">
        <w:rPr>
          <w:rFonts w:hint="eastAsia"/>
        </w:rPr>
        <w:t>，相关距离</w:t>
      </w:r>
      <w:r w:rsidRPr="00342602">
        <w:fldChar w:fldCharType="begin"/>
      </w:r>
      <w:r w:rsidRPr="00342602">
        <w:instrText xml:space="preserve"> QUOTE </w:instrText>
      </w:r>
      <m:oMath>
        <m:r>
          <m:rPr>
            <m:sty m:val="p"/>
          </m:rPr>
          <w:rPr>
            <w:rFonts w:ascii="Cambria Math" w:eastAsia="楷体"/>
          </w:rPr>
          <m:t>θ</m:t>
        </m:r>
      </m:oMath>
      <w:r w:rsidRPr="00342602">
        <w:instrText xml:space="preserve"> </w:instrText>
      </w:r>
      <w:r w:rsidRPr="00342602">
        <w:fldChar w:fldCharType="separate"/>
      </w:r>
      <m:oMath>
        <m:r>
          <m:rPr>
            <m:sty m:val="p"/>
          </m:rPr>
          <w:rPr>
            <w:rFonts w:ascii="Cambria Math" w:eastAsia="楷体"/>
          </w:rPr>
          <m:t>θ</m:t>
        </m:r>
      </m:oMath>
      <w:r w:rsidRPr="00342602">
        <w:fldChar w:fldCharType="end"/>
      </w:r>
      <w:r w:rsidRPr="00342602">
        <w:rPr>
          <w:rFonts w:hint="eastAsia"/>
        </w:rPr>
        <w:t>表示随机场内不同点的取值的相关程度随取值点间距离的衰减速度。</w:t>
      </w:r>
      <w:r w:rsidRPr="00342602">
        <w:fldChar w:fldCharType="begin"/>
      </w:r>
      <w:r w:rsidRPr="00342602">
        <w:instrText xml:space="preserve"> QUOTE </w:instrText>
      </w:r>
      <m:oMath>
        <m:r>
          <m:rPr>
            <m:sty m:val="p"/>
          </m:rPr>
          <w:rPr>
            <w:rFonts w:ascii="Cambria Math" w:eastAsia="楷体"/>
          </w:rPr>
          <m:t>θ</m:t>
        </m:r>
      </m:oMath>
      <w:r w:rsidRPr="00342602">
        <w:instrText xml:space="preserve"> </w:instrText>
      </w:r>
      <w:r w:rsidRPr="00342602">
        <w:fldChar w:fldCharType="separate"/>
      </w:r>
      <m:oMath>
        <m:r>
          <m:rPr>
            <m:sty m:val="p"/>
          </m:rPr>
          <w:rPr>
            <w:rFonts w:ascii="Cambria Math" w:eastAsia="楷体"/>
          </w:rPr>
          <m:t>θ</m:t>
        </m:r>
      </m:oMath>
      <w:r w:rsidRPr="00342602">
        <w:fldChar w:fldCharType="end"/>
      </w:r>
      <w:r w:rsidRPr="00342602">
        <w:rPr>
          <w:rFonts w:hint="eastAsia"/>
        </w:rPr>
        <w:t>取值越大，不同点处随机变量的取值的相关性越强，即随机场的变化越平缓；而</w:t>
      </w:r>
      <w:r w:rsidRPr="00342602">
        <w:fldChar w:fldCharType="begin"/>
      </w:r>
      <w:r w:rsidRPr="00342602">
        <w:instrText xml:space="preserve"> QUOTE </w:instrText>
      </w:r>
      <m:oMath>
        <m:r>
          <m:rPr>
            <m:sty m:val="p"/>
          </m:rPr>
          <w:rPr>
            <w:rFonts w:ascii="Cambria Math" w:eastAsia="楷体"/>
          </w:rPr>
          <m:t>θ</m:t>
        </m:r>
      </m:oMath>
      <w:r w:rsidRPr="00342602">
        <w:instrText xml:space="preserve"> </w:instrText>
      </w:r>
      <w:r w:rsidRPr="00342602">
        <w:fldChar w:fldCharType="separate"/>
      </w:r>
      <m:oMath>
        <m:r>
          <m:rPr>
            <m:sty m:val="p"/>
          </m:rPr>
          <w:rPr>
            <w:rFonts w:ascii="Cambria Math" w:eastAsia="楷体"/>
          </w:rPr>
          <m:t>θ</m:t>
        </m:r>
      </m:oMath>
      <w:r w:rsidRPr="00342602">
        <w:fldChar w:fldCharType="end"/>
      </w:r>
      <w:r w:rsidRPr="00342602">
        <w:rPr>
          <w:rFonts w:hint="eastAsia"/>
        </w:rPr>
        <w:t>取值越小，随机场越容易出现突变。因此，只需得出渣土主要物理力学指标的对数正态分布参数</w:t>
      </w:r>
      <w:r w:rsidRPr="00342602">
        <w:fldChar w:fldCharType="begin"/>
      </w:r>
      <w:r w:rsidRPr="00342602">
        <w:instrText xml:space="preserve"> QUOTE </w:instrText>
      </w:r>
      <m:oMath>
        <m:r>
          <m:rPr>
            <m:sty m:val="p"/>
          </m:rPr>
          <w:rPr>
            <w:rFonts w:ascii="Cambria Math" w:eastAsia="楷体"/>
          </w:rPr>
          <m:t>μ</m:t>
        </m:r>
        <m:r>
          <m:rPr>
            <m:sty m:val="p"/>
          </m:rPr>
          <w:rPr>
            <w:rFonts w:ascii="Cambria Math" w:eastAsia="楷体"/>
          </w:rPr>
          <m:t>,</m:t>
        </m:r>
        <m:r>
          <m:rPr>
            <m:sty m:val="p"/>
          </m:rPr>
          <w:rPr>
            <w:rFonts w:ascii="Cambria Math" w:eastAsia="楷体"/>
          </w:rPr>
          <m:t>σ</m:t>
        </m:r>
      </m:oMath>
      <w:r w:rsidRPr="00342602">
        <w:instrText xml:space="preserve"> </w:instrText>
      </w:r>
      <w:r w:rsidRPr="00342602">
        <w:fldChar w:fldCharType="separate"/>
      </w:r>
      <m:oMath>
        <m:r>
          <m:rPr>
            <m:sty m:val="p"/>
          </m:rPr>
          <w:rPr>
            <w:rFonts w:ascii="Cambria Math" w:eastAsia="楷体"/>
          </w:rPr>
          <m:t>μ</m:t>
        </m:r>
        <m:r>
          <m:rPr>
            <m:sty m:val="p"/>
          </m:rPr>
          <w:rPr>
            <w:rFonts w:ascii="Cambria Math" w:eastAsia="楷体"/>
          </w:rPr>
          <m:t>,</m:t>
        </m:r>
        <m:r>
          <m:rPr>
            <m:sty m:val="p"/>
          </m:rPr>
          <w:rPr>
            <w:rFonts w:ascii="Cambria Math" w:eastAsia="楷体"/>
          </w:rPr>
          <m:t>σ</m:t>
        </m:r>
      </m:oMath>
      <w:r w:rsidRPr="00342602">
        <w:fldChar w:fldCharType="end"/>
      </w:r>
      <w:r w:rsidRPr="00342602">
        <w:rPr>
          <w:rFonts w:hint="eastAsia"/>
        </w:rPr>
        <w:t>以及相关距离</w:t>
      </w:r>
      <w:r w:rsidRPr="00342602">
        <w:fldChar w:fldCharType="begin"/>
      </w:r>
      <w:r w:rsidRPr="00342602">
        <w:instrText xml:space="preserve"> QUOTE </w:instrText>
      </w:r>
      <m:oMath>
        <m:r>
          <m:rPr>
            <m:sty m:val="p"/>
          </m:rPr>
          <w:rPr>
            <w:rFonts w:ascii="Cambria Math" w:eastAsia="楷体"/>
          </w:rPr>
          <m:t>θ</m:t>
        </m:r>
      </m:oMath>
      <w:r w:rsidRPr="00342602">
        <w:instrText xml:space="preserve"> </w:instrText>
      </w:r>
      <w:r w:rsidRPr="00342602">
        <w:fldChar w:fldCharType="separate"/>
      </w:r>
      <m:oMath>
        <m:r>
          <m:rPr>
            <m:sty m:val="p"/>
          </m:rPr>
          <w:rPr>
            <w:rFonts w:ascii="Cambria Math" w:eastAsia="楷体"/>
          </w:rPr>
          <m:t>θ</m:t>
        </m:r>
      </m:oMath>
      <w:r w:rsidRPr="00342602">
        <w:fldChar w:fldCharType="end"/>
      </w:r>
      <w:r w:rsidRPr="00342602">
        <w:rPr>
          <w:rFonts w:hint="eastAsia"/>
        </w:rPr>
        <w:t>即可掌握其随机特性。具体地，采用如下技术方案：</w:t>
      </w:r>
    </w:p>
    <w:p w14:paraId="7B82B2D7" w14:textId="77777777" w:rsidR="00DF012D" w:rsidRPr="00342602" w:rsidRDefault="00DF012D">
      <w:pPr>
        <w:pStyle w:val="af3"/>
        <w:spacing w:before="156" w:after="156"/>
        <w:ind w:firstLine="480"/>
      </w:pPr>
      <w:r w:rsidRPr="00342602">
        <w:t>1</w:t>
      </w:r>
      <w:r w:rsidRPr="00342602">
        <w:rPr>
          <w:rFonts w:hint="eastAsia"/>
        </w:rPr>
        <w:t>）渣土力学试验资料收集：收集若干收纳场的渣土力学试验原始数据，每个受纳场至少收集</w:t>
      </w:r>
      <w:r w:rsidRPr="00342602">
        <w:rPr>
          <w:rFonts w:hint="eastAsia"/>
        </w:rPr>
        <w:t>1</w:t>
      </w:r>
      <w:r w:rsidRPr="00342602">
        <w:t>0</w:t>
      </w:r>
      <w:r w:rsidRPr="00342602">
        <w:rPr>
          <w:rFonts w:hint="eastAsia"/>
        </w:rPr>
        <w:t>个以上样本的试验结果，并记录其位置。</w:t>
      </w:r>
    </w:p>
    <w:p w14:paraId="6013DBF0" w14:textId="77777777" w:rsidR="00DF012D" w:rsidRPr="00342602" w:rsidRDefault="00DF012D">
      <w:pPr>
        <w:pStyle w:val="af3"/>
        <w:spacing w:before="156" w:after="156"/>
        <w:ind w:firstLine="480"/>
      </w:pPr>
      <w:r w:rsidRPr="00342602">
        <w:t>2</w:t>
      </w:r>
      <w:r w:rsidRPr="00342602">
        <w:rPr>
          <w:rFonts w:hint="eastAsia"/>
        </w:rPr>
        <w:t>）试验资料初步整理：对原始试验数据进行整理，用最小二乘法等拟合方法得出</w:t>
      </w:r>
      <w:r w:rsidRPr="00342602">
        <w:rPr>
          <w:rFonts w:hint="eastAsia"/>
        </w:rPr>
        <w:t>c</w:t>
      </w:r>
      <w:r w:rsidRPr="00342602">
        <w:rPr>
          <w:rFonts w:hint="eastAsia"/>
        </w:rPr>
        <w:t>、</w:t>
      </w:r>
      <w:r w:rsidRPr="00342602">
        <w:t>φ</w:t>
      </w:r>
      <w:r w:rsidRPr="00342602">
        <w:rPr>
          <w:rFonts w:hint="eastAsia"/>
        </w:rPr>
        <w:t>等力学参数。</w:t>
      </w:r>
    </w:p>
    <w:p w14:paraId="74E96D83" w14:textId="77777777" w:rsidR="00DF012D" w:rsidRPr="00342602" w:rsidRDefault="00DF012D">
      <w:pPr>
        <w:pStyle w:val="af3"/>
        <w:spacing w:before="156" w:after="156"/>
        <w:ind w:firstLine="480"/>
      </w:pPr>
      <w:r w:rsidRPr="00342602">
        <w:t>3</w:t>
      </w:r>
      <w:r w:rsidRPr="00342602">
        <w:rPr>
          <w:rFonts w:hint="eastAsia"/>
        </w:rPr>
        <w:t>）土性参数概率统计分析：对同一受纳场的土性参数进行统计分析和</w:t>
      </w:r>
      <w:r w:rsidRPr="00342602">
        <w:rPr>
          <w:rFonts w:hint="eastAsia"/>
        </w:rPr>
        <w:t xml:space="preserve">Kolmogorov-Smirnov </w:t>
      </w:r>
      <w:r w:rsidRPr="00342602">
        <w:rPr>
          <w:rFonts w:hint="eastAsia"/>
        </w:rPr>
        <w:t>检验，检验其概率分布规律、计算其均值、方差。</w:t>
      </w:r>
    </w:p>
    <w:p w14:paraId="3A1B26F0" w14:textId="633C3C5E" w:rsidR="00DF012D" w:rsidRPr="00342602" w:rsidRDefault="00DF012D">
      <w:pPr>
        <w:pStyle w:val="af3"/>
        <w:spacing w:before="156" w:after="156"/>
        <w:ind w:firstLine="480"/>
      </w:pPr>
      <w:r w:rsidRPr="00342602">
        <w:t>4</w:t>
      </w:r>
      <w:r w:rsidRPr="00342602">
        <w:rPr>
          <w:rFonts w:hint="eastAsia"/>
        </w:rPr>
        <w:t>）土性参数自相关特性分析：用空间递推平均法求解相关距离</w:t>
      </w:r>
      <w:r w:rsidRPr="00342602">
        <w:fldChar w:fldCharType="begin"/>
      </w:r>
      <w:r w:rsidRPr="00342602">
        <w:instrText xml:space="preserve"> QUOTE </w:instrText>
      </w:r>
      <m:oMath>
        <m:r>
          <m:rPr>
            <m:sty m:val="p"/>
          </m:rPr>
          <w:rPr>
            <w:rFonts w:ascii="Cambria Math" w:eastAsia="楷体"/>
          </w:rPr>
          <m:t>θ</m:t>
        </m:r>
      </m:oMath>
      <w:r w:rsidRPr="00342602">
        <w:instrText xml:space="preserve"> </w:instrText>
      </w:r>
      <w:r w:rsidRPr="00342602">
        <w:fldChar w:fldCharType="separate"/>
      </w:r>
      <m:oMath>
        <m:r>
          <m:rPr>
            <m:sty m:val="p"/>
          </m:rPr>
          <w:rPr>
            <w:rFonts w:ascii="Cambria Math" w:eastAsia="楷体"/>
          </w:rPr>
          <m:t>θ</m:t>
        </m:r>
      </m:oMath>
      <w:r w:rsidRPr="00342602">
        <w:fldChar w:fldCharType="end"/>
      </w:r>
      <w:r w:rsidRPr="00342602">
        <w:rPr>
          <w:rFonts w:hint="eastAsia"/>
        </w:rPr>
        <w:t>。</w:t>
      </w:r>
    </w:p>
    <w:p w14:paraId="3EB191D7" w14:textId="2927E874" w:rsidR="00DD5329" w:rsidRPr="00342602" w:rsidRDefault="00FC20AB" w:rsidP="00FC20AB">
      <w:pPr>
        <w:pStyle w:val="ae"/>
        <w:rPr>
          <w:rFonts w:eastAsia="楷体"/>
          <w:kern w:val="0"/>
          <w:lang w:val="x-none"/>
        </w:rPr>
      </w:pPr>
      <w:r>
        <w:rPr>
          <w:rFonts w:hint="eastAsia"/>
        </w:rPr>
        <w:lastRenderedPageBreak/>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7</w:t>
      </w:r>
      <w:r>
        <w:fldChar w:fldCharType="end"/>
      </w:r>
      <w:r w:rsidR="00DD5329" w:rsidRPr="00342602">
        <w:rPr>
          <w:rFonts w:eastAsia="楷体" w:hint="eastAsia"/>
          <w:kern w:val="0"/>
          <w:lang w:val="x-none"/>
        </w:rPr>
        <w:t>试验内容</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4"/>
        <w:gridCol w:w="2126"/>
        <w:gridCol w:w="1418"/>
        <w:gridCol w:w="1417"/>
        <w:gridCol w:w="2637"/>
      </w:tblGrid>
      <w:tr w:rsidR="00342602" w:rsidRPr="00342602" w14:paraId="30C3049E" w14:textId="77777777" w:rsidTr="00D26BEA">
        <w:tc>
          <w:tcPr>
            <w:tcW w:w="704" w:type="dxa"/>
            <w:shd w:val="clear" w:color="auto" w:fill="E7E6E6"/>
          </w:tcPr>
          <w:p w14:paraId="3D34B7FA" w14:textId="77777777" w:rsidR="00DD5329" w:rsidRPr="00342602" w:rsidRDefault="00DD5329" w:rsidP="00FC20AB">
            <w:pPr>
              <w:pStyle w:val="affd"/>
            </w:pPr>
            <w:r w:rsidRPr="00342602">
              <w:rPr>
                <w:rFonts w:hint="eastAsia"/>
              </w:rPr>
              <w:t>序号</w:t>
            </w:r>
          </w:p>
        </w:tc>
        <w:tc>
          <w:tcPr>
            <w:tcW w:w="2126" w:type="dxa"/>
            <w:shd w:val="clear" w:color="auto" w:fill="E7E6E6"/>
          </w:tcPr>
          <w:p w14:paraId="2A82C79D" w14:textId="77777777" w:rsidR="00DD5329" w:rsidRPr="00342602" w:rsidRDefault="00DD5329" w:rsidP="00FC20AB">
            <w:pPr>
              <w:pStyle w:val="affd"/>
            </w:pPr>
            <w:r w:rsidRPr="00342602">
              <w:rPr>
                <w:rFonts w:hint="eastAsia"/>
              </w:rPr>
              <w:t>试验内容</w:t>
            </w:r>
          </w:p>
        </w:tc>
        <w:tc>
          <w:tcPr>
            <w:tcW w:w="1418" w:type="dxa"/>
            <w:shd w:val="clear" w:color="auto" w:fill="E7E6E6"/>
          </w:tcPr>
          <w:p w14:paraId="7630AB0C" w14:textId="77777777" w:rsidR="00DD5329" w:rsidRPr="00342602" w:rsidRDefault="00DD5329" w:rsidP="00FC20AB">
            <w:pPr>
              <w:pStyle w:val="affd"/>
            </w:pPr>
            <w:r w:rsidRPr="00342602">
              <w:rPr>
                <w:rFonts w:hint="eastAsia"/>
              </w:rPr>
              <w:t>试样个数</w:t>
            </w:r>
          </w:p>
        </w:tc>
        <w:tc>
          <w:tcPr>
            <w:tcW w:w="1417" w:type="dxa"/>
            <w:shd w:val="clear" w:color="auto" w:fill="E7E6E6"/>
          </w:tcPr>
          <w:p w14:paraId="441EE378" w14:textId="77777777" w:rsidR="00DD5329" w:rsidRPr="00342602" w:rsidRDefault="00DD5329" w:rsidP="00FC20AB">
            <w:pPr>
              <w:pStyle w:val="affd"/>
            </w:pPr>
            <w:r w:rsidRPr="00342602">
              <w:rPr>
                <w:rFonts w:hint="eastAsia"/>
              </w:rPr>
              <w:t>试验组数</w:t>
            </w:r>
          </w:p>
        </w:tc>
        <w:tc>
          <w:tcPr>
            <w:tcW w:w="2637" w:type="dxa"/>
            <w:shd w:val="clear" w:color="auto" w:fill="E7E6E6"/>
          </w:tcPr>
          <w:p w14:paraId="70095306" w14:textId="77777777" w:rsidR="00DD5329" w:rsidRPr="00342602" w:rsidRDefault="00DD5329" w:rsidP="00FC20AB">
            <w:pPr>
              <w:pStyle w:val="affd"/>
            </w:pPr>
            <w:r w:rsidRPr="00342602">
              <w:rPr>
                <w:rFonts w:hint="eastAsia"/>
              </w:rPr>
              <w:t>备注</w:t>
            </w:r>
          </w:p>
        </w:tc>
      </w:tr>
      <w:tr w:rsidR="00342602" w:rsidRPr="00342602" w14:paraId="45F9AAA2" w14:textId="77777777" w:rsidTr="00BB712C">
        <w:tc>
          <w:tcPr>
            <w:tcW w:w="704" w:type="dxa"/>
            <w:shd w:val="clear" w:color="auto" w:fill="auto"/>
            <w:vAlign w:val="center"/>
          </w:tcPr>
          <w:p w14:paraId="4494E98E" w14:textId="77777777" w:rsidR="00DD5329" w:rsidRPr="00342602" w:rsidRDefault="00DD5329" w:rsidP="00FC20AB">
            <w:pPr>
              <w:pStyle w:val="affd"/>
            </w:pPr>
            <w:r w:rsidRPr="00342602">
              <w:rPr>
                <w:rFonts w:hint="eastAsia"/>
              </w:rPr>
              <w:t>1</w:t>
            </w:r>
          </w:p>
        </w:tc>
        <w:tc>
          <w:tcPr>
            <w:tcW w:w="2126" w:type="dxa"/>
            <w:shd w:val="clear" w:color="auto" w:fill="auto"/>
            <w:vAlign w:val="center"/>
          </w:tcPr>
          <w:p w14:paraId="1FD0C35B" w14:textId="77777777" w:rsidR="00DD5329" w:rsidRPr="00342602" w:rsidRDefault="00DD5329" w:rsidP="00FC20AB">
            <w:pPr>
              <w:pStyle w:val="affd"/>
            </w:pPr>
            <w:r w:rsidRPr="00342602">
              <w:rPr>
                <w:rFonts w:hint="eastAsia"/>
              </w:rPr>
              <w:t>常规物料性质试验</w:t>
            </w:r>
          </w:p>
        </w:tc>
        <w:tc>
          <w:tcPr>
            <w:tcW w:w="1418" w:type="dxa"/>
            <w:shd w:val="clear" w:color="auto" w:fill="auto"/>
            <w:vAlign w:val="center"/>
          </w:tcPr>
          <w:p w14:paraId="26E33A93" w14:textId="77777777" w:rsidR="00DD5329" w:rsidRPr="00342602" w:rsidRDefault="00DD5329" w:rsidP="00FC20AB">
            <w:pPr>
              <w:pStyle w:val="affd"/>
            </w:pPr>
            <w:r w:rsidRPr="00342602">
              <w:t>12</w:t>
            </w:r>
          </w:p>
        </w:tc>
        <w:tc>
          <w:tcPr>
            <w:tcW w:w="1417" w:type="dxa"/>
            <w:shd w:val="clear" w:color="auto" w:fill="auto"/>
            <w:vAlign w:val="center"/>
          </w:tcPr>
          <w:p w14:paraId="764ADBF0" w14:textId="77777777" w:rsidR="00DD5329" w:rsidRPr="00342602" w:rsidRDefault="00DD5329" w:rsidP="00FC20AB">
            <w:pPr>
              <w:pStyle w:val="affd"/>
            </w:pPr>
            <w:r w:rsidRPr="00342602">
              <w:t>12</w:t>
            </w:r>
          </w:p>
        </w:tc>
        <w:tc>
          <w:tcPr>
            <w:tcW w:w="2637" w:type="dxa"/>
            <w:shd w:val="clear" w:color="auto" w:fill="auto"/>
            <w:vAlign w:val="center"/>
          </w:tcPr>
          <w:p w14:paraId="30E46B6B" w14:textId="77777777" w:rsidR="00DD5329" w:rsidRPr="00342602" w:rsidRDefault="00DD5329" w:rsidP="00FC20AB">
            <w:pPr>
              <w:pStyle w:val="affd"/>
            </w:pPr>
            <w:r w:rsidRPr="00342602">
              <w:rPr>
                <w:rFonts w:hint="eastAsia"/>
              </w:rPr>
              <w:t>含水量、密度、孔隙比、饱和度、颗粒组分</w:t>
            </w:r>
          </w:p>
        </w:tc>
      </w:tr>
      <w:tr w:rsidR="00342602" w:rsidRPr="00342602" w14:paraId="0531A373" w14:textId="77777777" w:rsidTr="00BB712C">
        <w:tc>
          <w:tcPr>
            <w:tcW w:w="704" w:type="dxa"/>
            <w:shd w:val="clear" w:color="auto" w:fill="auto"/>
            <w:vAlign w:val="center"/>
          </w:tcPr>
          <w:p w14:paraId="1613DCA0" w14:textId="77777777" w:rsidR="00DD5329" w:rsidRPr="00342602" w:rsidRDefault="00DD5329" w:rsidP="00FC20AB">
            <w:pPr>
              <w:pStyle w:val="affd"/>
            </w:pPr>
            <w:r w:rsidRPr="00342602">
              <w:t>2</w:t>
            </w:r>
          </w:p>
        </w:tc>
        <w:tc>
          <w:tcPr>
            <w:tcW w:w="2126" w:type="dxa"/>
            <w:shd w:val="clear" w:color="auto" w:fill="auto"/>
            <w:vAlign w:val="center"/>
          </w:tcPr>
          <w:p w14:paraId="13039C73" w14:textId="77777777" w:rsidR="00DD5329" w:rsidRPr="00342602" w:rsidRDefault="00DD5329" w:rsidP="00FC20AB">
            <w:pPr>
              <w:pStyle w:val="affd"/>
            </w:pPr>
            <w:r w:rsidRPr="00342602">
              <w:rPr>
                <w:rFonts w:hint="eastAsia"/>
              </w:rPr>
              <w:t>三轴试验</w:t>
            </w:r>
          </w:p>
        </w:tc>
        <w:tc>
          <w:tcPr>
            <w:tcW w:w="1418" w:type="dxa"/>
            <w:shd w:val="clear" w:color="auto" w:fill="auto"/>
            <w:vAlign w:val="center"/>
          </w:tcPr>
          <w:p w14:paraId="0C95B5B5" w14:textId="77777777" w:rsidR="00DD5329" w:rsidRPr="00342602" w:rsidRDefault="00DD5329" w:rsidP="00FC20AB">
            <w:pPr>
              <w:pStyle w:val="affd"/>
            </w:pPr>
            <w:r w:rsidRPr="00342602">
              <w:t>12</w:t>
            </w:r>
          </w:p>
        </w:tc>
        <w:tc>
          <w:tcPr>
            <w:tcW w:w="1417" w:type="dxa"/>
            <w:shd w:val="clear" w:color="auto" w:fill="auto"/>
            <w:vAlign w:val="center"/>
          </w:tcPr>
          <w:p w14:paraId="666890A2" w14:textId="77777777" w:rsidR="00DD5329" w:rsidRPr="00342602" w:rsidRDefault="00DD5329" w:rsidP="00FC20AB">
            <w:pPr>
              <w:pStyle w:val="affd"/>
            </w:pPr>
            <w:r w:rsidRPr="00342602">
              <w:t>12</w:t>
            </w:r>
          </w:p>
        </w:tc>
        <w:tc>
          <w:tcPr>
            <w:tcW w:w="2637" w:type="dxa"/>
            <w:shd w:val="clear" w:color="auto" w:fill="auto"/>
            <w:vAlign w:val="center"/>
          </w:tcPr>
          <w:p w14:paraId="54817350" w14:textId="77777777" w:rsidR="00DD5329" w:rsidRPr="00342602" w:rsidRDefault="00DD5329" w:rsidP="00FC20AB">
            <w:pPr>
              <w:pStyle w:val="affd"/>
            </w:pPr>
            <w:r w:rsidRPr="00342602">
              <w:rPr>
                <w:rFonts w:hint="eastAsia"/>
              </w:rPr>
              <w:t>固结不排水测孔压（盾构黏土、粉质黏土、含砂黏土、粉土等</w:t>
            </w:r>
            <w:r w:rsidRPr="00342602">
              <w:rPr>
                <w:rFonts w:hint="eastAsia"/>
              </w:rPr>
              <w:t>4</w:t>
            </w:r>
            <w:r w:rsidRPr="00342602">
              <w:rPr>
                <w:rFonts w:hint="eastAsia"/>
              </w:rPr>
              <w:t>种主要土性）</w:t>
            </w:r>
          </w:p>
        </w:tc>
      </w:tr>
      <w:tr w:rsidR="00342602" w:rsidRPr="00342602" w14:paraId="2EF9AF3C" w14:textId="77777777" w:rsidTr="00BB712C">
        <w:tc>
          <w:tcPr>
            <w:tcW w:w="704" w:type="dxa"/>
            <w:shd w:val="clear" w:color="auto" w:fill="auto"/>
            <w:vAlign w:val="center"/>
          </w:tcPr>
          <w:p w14:paraId="5C582F05" w14:textId="77777777" w:rsidR="00DD5329" w:rsidRPr="00342602" w:rsidRDefault="00DD5329" w:rsidP="00FC20AB">
            <w:pPr>
              <w:pStyle w:val="affd"/>
            </w:pPr>
            <w:r w:rsidRPr="00342602">
              <w:t>3</w:t>
            </w:r>
          </w:p>
        </w:tc>
        <w:tc>
          <w:tcPr>
            <w:tcW w:w="2126" w:type="dxa"/>
            <w:shd w:val="clear" w:color="auto" w:fill="auto"/>
            <w:vAlign w:val="center"/>
          </w:tcPr>
          <w:p w14:paraId="3E10AE28" w14:textId="77777777" w:rsidR="00DD5329" w:rsidRPr="00342602" w:rsidRDefault="00DD5329" w:rsidP="00FC20AB">
            <w:pPr>
              <w:pStyle w:val="affd"/>
            </w:pPr>
            <w:r w:rsidRPr="00342602">
              <w:rPr>
                <w:rFonts w:hint="eastAsia"/>
              </w:rPr>
              <w:t>直剪试验</w:t>
            </w:r>
          </w:p>
        </w:tc>
        <w:tc>
          <w:tcPr>
            <w:tcW w:w="1418" w:type="dxa"/>
            <w:shd w:val="clear" w:color="auto" w:fill="auto"/>
            <w:vAlign w:val="center"/>
          </w:tcPr>
          <w:p w14:paraId="20F5F81E" w14:textId="77777777" w:rsidR="00DD5329" w:rsidRPr="00342602" w:rsidRDefault="00DD5329" w:rsidP="00FC20AB">
            <w:pPr>
              <w:pStyle w:val="affd"/>
            </w:pPr>
            <w:r w:rsidRPr="00342602">
              <w:t>12</w:t>
            </w:r>
          </w:p>
        </w:tc>
        <w:tc>
          <w:tcPr>
            <w:tcW w:w="1417" w:type="dxa"/>
            <w:shd w:val="clear" w:color="auto" w:fill="auto"/>
            <w:vAlign w:val="center"/>
          </w:tcPr>
          <w:p w14:paraId="173C6A99" w14:textId="77777777" w:rsidR="00DD5329" w:rsidRPr="00342602" w:rsidRDefault="00DD5329" w:rsidP="00FC20AB">
            <w:pPr>
              <w:pStyle w:val="affd"/>
            </w:pPr>
            <w:r w:rsidRPr="00342602">
              <w:t>12</w:t>
            </w:r>
          </w:p>
        </w:tc>
        <w:tc>
          <w:tcPr>
            <w:tcW w:w="2637" w:type="dxa"/>
            <w:shd w:val="clear" w:color="auto" w:fill="auto"/>
            <w:vAlign w:val="center"/>
          </w:tcPr>
          <w:p w14:paraId="03D21EF1" w14:textId="77777777" w:rsidR="00DD5329" w:rsidRPr="00342602" w:rsidRDefault="00DD5329" w:rsidP="00FC20AB">
            <w:pPr>
              <w:pStyle w:val="affd"/>
            </w:pPr>
            <w:r w:rsidRPr="00342602">
              <w:rPr>
                <w:rFonts w:hint="eastAsia"/>
              </w:rPr>
              <w:t>快剪、固结快剪</w:t>
            </w:r>
          </w:p>
        </w:tc>
      </w:tr>
      <w:tr w:rsidR="00342602" w:rsidRPr="00342602" w14:paraId="512087DD" w14:textId="77777777" w:rsidTr="00BB712C">
        <w:tc>
          <w:tcPr>
            <w:tcW w:w="704" w:type="dxa"/>
            <w:shd w:val="clear" w:color="auto" w:fill="auto"/>
            <w:vAlign w:val="center"/>
          </w:tcPr>
          <w:p w14:paraId="3BC466AA" w14:textId="77777777" w:rsidR="00DD5329" w:rsidRPr="00342602" w:rsidRDefault="00DD5329" w:rsidP="00FC20AB">
            <w:pPr>
              <w:pStyle w:val="affd"/>
            </w:pPr>
            <w:r w:rsidRPr="00342602">
              <w:t>4</w:t>
            </w:r>
          </w:p>
        </w:tc>
        <w:tc>
          <w:tcPr>
            <w:tcW w:w="2126" w:type="dxa"/>
            <w:shd w:val="clear" w:color="auto" w:fill="auto"/>
            <w:vAlign w:val="center"/>
          </w:tcPr>
          <w:p w14:paraId="78A367BD" w14:textId="77777777" w:rsidR="00DD5329" w:rsidRPr="00342602" w:rsidRDefault="00DD5329" w:rsidP="00FC20AB">
            <w:pPr>
              <w:pStyle w:val="affd"/>
            </w:pPr>
            <w:r w:rsidRPr="00342602">
              <w:rPr>
                <w:rFonts w:hint="eastAsia"/>
              </w:rPr>
              <w:t>固结试验</w:t>
            </w:r>
          </w:p>
        </w:tc>
        <w:tc>
          <w:tcPr>
            <w:tcW w:w="1418" w:type="dxa"/>
            <w:shd w:val="clear" w:color="auto" w:fill="auto"/>
            <w:vAlign w:val="center"/>
          </w:tcPr>
          <w:p w14:paraId="2FCFB1A7" w14:textId="77777777" w:rsidR="00DD5329" w:rsidRPr="00342602" w:rsidRDefault="00DD5329" w:rsidP="00FC20AB">
            <w:pPr>
              <w:pStyle w:val="affd"/>
            </w:pPr>
            <w:r w:rsidRPr="00342602">
              <w:t>12</w:t>
            </w:r>
          </w:p>
        </w:tc>
        <w:tc>
          <w:tcPr>
            <w:tcW w:w="1417" w:type="dxa"/>
            <w:shd w:val="clear" w:color="auto" w:fill="auto"/>
            <w:vAlign w:val="center"/>
          </w:tcPr>
          <w:p w14:paraId="4DDF0E09" w14:textId="77777777" w:rsidR="00DD5329" w:rsidRPr="00342602" w:rsidRDefault="00DD5329" w:rsidP="00FC20AB">
            <w:pPr>
              <w:pStyle w:val="affd"/>
            </w:pPr>
            <w:r w:rsidRPr="00342602">
              <w:rPr>
                <w:rFonts w:hint="eastAsia"/>
              </w:rPr>
              <w:t>1</w:t>
            </w:r>
            <w:r w:rsidRPr="00342602">
              <w:t>2</w:t>
            </w:r>
          </w:p>
        </w:tc>
        <w:tc>
          <w:tcPr>
            <w:tcW w:w="2637" w:type="dxa"/>
            <w:shd w:val="clear" w:color="auto" w:fill="auto"/>
            <w:vAlign w:val="center"/>
          </w:tcPr>
          <w:p w14:paraId="012A5C38" w14:textId="77777777" w:rsidR="00DD5329" w:rsidRPr="00342602" w:rsidRDefault="00DD5329" w:rsidP="00FC20AB">
            <w:pPr>
              <w:pStyle w:val="affd"/>
            </w:pPr>
            <w:r w:rsidRPr="00342602">
              <w:rPr>
                <w:rFonts w:hint="eastAsia"/>
              </w:rPr>
              <w:t>4</w:t>
            </w:r>
            <w:r w:rsidRPr="00342602">
              <w:rPr>
                <w:rFonts w:hint="eastAsia"/>
              </w:rPr>
              <w:t>种主要土性</w:t>
            </w:r>
          </w:p>
        </w:tc>
      </w:tr>
      <w:tr w:rsidR="00342602" w:rsidRPr="00342602" w14:paraId="43B5C78D" w14:textId="77777777" w:rsidTr="00BB712C">
        <w:tc>
          <w:tcPr>
            <w:tcW w:w="704" w:type="dxa"/>
            <w:shd w:val="clear" w:color="auto" w:fill="auto"/>
            <w:vAlign w:val="center"/>
          </w:tcPr>
          <w:p w14:paraId="680919FA" w14:textId="77777777" w:rsidR="00DD5329" w:rsidRPr="00342602" w:rsidRDefault="00DD5329" w:rsidP="00FC20AB">
            <w:pPr>
              <w:pStyle w:val="affd"/>
            </w:pPr>
            <w:r w:rsidRPr="00342602">
              <w:t>5</w:t>
            </w:r>
          </w:p>
        </w:tc>
        <w:tc>
          <w:tcPr>
            <w:tcW w:w="2126" w:type="dxa"/>
            <w:shd w:val="clear" w:color="auto" w:fill="auto"/>
            <w:vAlign w:val="center"/>
          </w:tcPr>
          <w:p w14:paraId="40367851" w14:textId="77777777" w:rsidR="00DD5329" w:rsidRPr="00342602" w:rsidRDefault="00DD5329" w:rsidP="00FC20AB">
            <w:pPr>
              <w:pStyle w:val="affd"/>
            </w:pPr>
            <w:r w:rsidRPr="00342602">
              <w:rPr>
                <w:rFonts w:hint="eastAsia"/>
              </w:rPr>
              <w:t>渣土劣化试验</w:t>
            </w:r>
          </w:p>
        </w:tc>
        <w:tc>
          <w:tcPr>
            <w:tcW w:w="1418" w:type="dxa"/>
            <w:shd w:val="clear" w:color="auto" w:fill="auto"/>
            <w:vAlign w:val="center"/>
          </w:tcPr>
          <w:p w14:paraId="04B295DE" w14:textId="77777777" w:rsidR="00DD5329" w:rsidRPr="00342602" w:rsidRDefault="00DD5329" w:rsidP="00FC20AB">
            <w:pPr>
              <w:pStyle w:val="affd"/>
            </w:pPr>
            <w:r w:rsidRPr="00342602">
              <w:t>4</w:t>
            </w:r>
          </w:p>
        </w:tc>
        <w:tc>
          <w:tcPr>
            <w:tcW w:w="1417" w:type="dxa"/>
            <w:shd w:val="clear" w:color="auto" w:fill="auto"/>
            <w:vAlign w:val="center"/>
          </w:tcPr>
          <w:p w14:paraId="522C2257" w14:textId="77777777" w:rsidR="00DD5329" w:rsidRPr="00342602" w:rsidRDefault="00DD5329" w:rsidP="00FC20AB">
            <w:pPr>
              <w:pStyle w:val="affd"/>
            </w:pPr>
            <w:r w:rsidRPr="00342602">
              <w:t>8</w:t>
            </w:r>
          </w:p>
        </w:tc>
        <w:tc>
          <w:tcPr>
            <w:tcW w:w="2637" w:type="dxa"/>
            <w:shd w:val="clear" w:color="auto" w:fill="auto"/>
            <w:vAlign w:val="center"/>
          </w:tcPr>
          <w:p w14:paraId="022E4265" w14:textId="77777777" w:rsidR="00DD5329" w:rsidRPr="00342602" w:rsidRDefault="00DD5329" w:rsidP="00FC20AB">
            <w:pPr>
              <w:pStyle w:val="affd"/>
            </w:pPr>
            <w:r w:rsidRPr="00342602">
              <w:rPr>
                <w:rFonts w:hint="eastAsia"/>
              </w:rPr>
              <w:t>渣土湿化、长期强度（</w:t>
            </w:r>
            <w:r w:rsidRPr="00342602">
              <w:t>4</w:t>
            </w:r>
            <w:r w:rsidRPr="00342602">
              <w:rPr>
                <w:rFonts w:hint="eastAsia"/>
              </w:rPr>
              <w:t>种典型渣土劣化特性规律）</w:t>
            </w:r>
          </w:p>
        </w:tc>
      </w:tr>
      <w:tr w:rsidR="00342602" w:rsidRPr="00342602" w14:paraId="149E411E" w14:textId="77777777" w:rsidTr="00BB712C">
        <w:tc>
          <w:tcPr>
            <w:tcW w:w="704" w:type="dxa"/>
            <w:shd w:val="clear" w:color="auto" w:fill="auto"/>
            <w:vAlign w:val="center"/>
          </w:tcPr>
          <w:p w14:paraId="2FB5422B" w14:textId="77777777" w:rsidR="00DD5329" w:rsidRPr="00342602" w:rsidRDefault="00DD5329" w:rsidP="00FC20AB">
            <w:pPr>
              <w:pStyle w:val="affd"/>
            </w:pPr>
            <w:r w:rsidRPr="00342602">
              <w:t>6</w:t>
            </w:r>
          </w:p>
        </w:tc>
        <w:tc>
          <w:tcPr>
            <w:tcW w:w="2126" w:type="dxa"/>
            <w:shd w:val="clear" w:color="auto" w:fill="auto"/>
            <w:vAlign w:val="center"/>
          </w:tcPr>
          <w:p w14:paraId="57B84336" w14:textId="77777777" w:rsidR="00DD5329" w:rsidRPr="00342602" w:rsidRDefault="00DD5329" w:rsidP="00BB712C">
            <w:pPr>
              <w:pStyle w:val="affd"/>
            </w:pPr>
            <w:r w:rsidRPr="00342602">
              <w:rPr>
                <w:rFonts w:hint="eastAsia"/>
              </w:rPr>
              <w:t>饱和</w:t>
            </w:r>
            <w:r w:rsidRPr="00342602">
              <w:rPr>
                <w:rFonts w:hint="eastAsia"/>
              </w:rPr>
              <w:t>-</w:t>
            </w:r>
            <w:r w:rsidRPr="00342602">
              <w:rPr>
                <w:rFonts w:hint="eastAsia"/>
              </w:rPr>
              <w:t>非饱和土水特征曲线</w:t>
            </w:r>
            <w:r w:rsidRPr="00342602">
              <w:t xml:space="preserve">Van </w:t>
            </w:r>
            <w:proofErr w:type="spellStart"/>
            <w:r w:rsidRPr="00342602">
              <w:t>Genuchten</w:t>
            </w:r>
            <w:proofErr w:type="spellEnd"/>
            <w:r w:rsidRPr="00342602">
              <w:rPr>
                <w:rFonts w:hint="eastAsia"/>
              </w:rPr>
              <w:t>模型参数试验</w:t>
            </w:r>
          </w:p>
        </w:tc>
        <w:tc>
          <w:tcPr>
            <w:tcW w:w="1418" w:type="dxa"/>
            <w:shd w:val="clear" w:color="auto" w:fill="auto"/>
            <w:vAlign w:val="center"/>
          </w:tcPr>
          <w:p w14:paraId="52F7556B" w14:textId="77777777" w:rsidR="00DD5329" w:rsidRPr="00342602" w:rsidRDefault="00DD5329" w:rsidP="00FC20AB">
            <w:pPr>
              <w:pStyle w:val="affd"/>
            </w:pPr>
            <w:r w:rsidRPr="00342602">
              <w:t>4</w:t>
            </w:r>
          </w:p>
        </w:tc>
        <w:tc>
          <w:tcPr>
            <w:tcW w:w="1417" w:type="dxa"/>
            <w:shd w:val="clear" w:color="auto" w:fill="auto"/>
            <w:vAlign w:val="center"/>
          </w:tcPr>
          <w:p w14:paraId="7594CBCD" w14:textId="77777777" w:rsidR="00DD5329" w:rsidRPr="00342602" w:rsidRDefault="00DD5329" w:rsidP="00FC20AB">
            <w:pPr>
              <w:pStyle w:val="affd"/>
            </w:pPr>
            <w:r w:rsidRPr="00342602">
              <w:t>4</w:t>
            </w:r>
          </w:p>
        </w:tc>
        <w:tc>
          <w:tcPr>
            <w:tcW w:w="2637" w:type="dxa"/>
            <w:shd w:val="clear" w:color="auto" w:fill="auto"/>
            <w:vAlign w:val="center"/>
          </w:tcPr>
          <w:p w14:paraId="685B60D2" w14:textId="61D58282" w:rsidR="00DD5329" w:rsidRPr="00342602" w:rsidRDefault="00DD5329" w:rsidP="00FC20AB">
            <w:pPr>
              <w:pStyle w:val="affd"/>
            </w:pPr>
            <w:r w:rsidRPr="00342602">
              <w:rPr>
                <w:rFonts w:hint="eastAsia"/>
              </w:rPr>
              <w:t>侧限</w:t>
            </w:r>
            <w:r w:rsidRPr="00342602">
              <w:rPr>
                <w:rFonts w:hint="eastAsia"/>
              </w:rPr>
              <w:t>S</w:t>
            </w:r>
            <w:r w:rsidRPr="00342602">
              <w:t>WCC</w:t>
            </w:r>
            <w:r w:rsidR="00BB712C">
              <w:rPr>
                <w:rFonts w:hint="eastAsia"/>
              </w:rPr>
              <w:t>、</w:t>
            </w:r>
            <w:r w:rsidRPr="00342602">
              <w:t xml:space="preserve">Van </w:t>
            </w:r>
            <w:proofErr w:type="spellStart"/>
            <w:r w:rsidRPr="00342602">
              <w:t>Genuchten</w:t>
            </w:r>
            <w:proofErr w:type="spellEnd"/>
            <w:r w:rsidRPr="00342602">
              <w:rPr>
                <w:rFonts w:hint="eastAsia"/>
              </w:rPr>
              <w:t>模型的方程参数</w:t>
            </w:r>
          </w:p>
        </w:tc>
      </w:tr>
      <w:tr w:rsidR="00342602" w:rsidRPr="00342602" w14:paraId="375BDC5C" w14:textId="77777777" w:rsidTr="00BB712C">
        <w:tc>
          <w:tcPr>
            <w:tcW w:w="704" w:type="dxa"/>
            <w:shd w:val="clear" w:color="auto" w:fill="auto"/>
            <w:vAlign w:val="center"/>
          </w:tcPr>
          <w:p w14:paraId="1634D3CC" w14:textId="77777777" w:rsidR="00DD5329" w:rsidRPr="00342602" w:rsidRDefault="00DD5329" w:rsidP="00FC20AB">
            <w:pPr>
              <w:pStyle w:val="affd"/>
            </w:pPr>
            <w:r w:rsidRPr="00342602">
              <w:rPr>
                <w:rFonts w:hint="eastAsia"/>
              </w:rPr>
              <w:t>7</w:t>
            </w:r>
          </w:p>
        </w:tc>
        <w:tc>
          <w:tcPr>
            <w:tcW w:w="2126" w:type="dxa"/>
            <w:shd w:val="clear" w:color="auto" w:fill="auto"/>
            <w:vAlign w:val="center"/>
          </w:tcPr>
          <w:p w14:paraId="03ADFFEC" w14:textId="77777777" w:rsidR="00DD5329" w:rsidRPr="00342602" w:rsidRDefault="00DD5329" w:rsidP="00BB712C">
            <w:pPr>
              <w:pStyle w:val="affd"/>
            </w:pPr>
            <w:r w:rsidRPr="00342602">
              <w:rPr>
                <w:rFonts w:hint="eastAsia"/>
              </w:rPr>
              <w:t>非饱和土直剪试验</w:t>
            </w:r>
          </w:p>
        </w:tc>
        <w:tc>
          <w:tcPr>
            <w:tcW w:w="1418" w:type="dxa"/>
            <w:shd w:val="clear" w:color="auto" w:fill="auto"/>
            <w:vAlign w:val="center"/>
          </w:tcPr>
          <w:p w14:paraId="453FA6CC" w14:textId="77777777" w:rsidR="00DD5329" w:rsidRPr="00342602" w:rsidRDefault="00DD5329" w:rsidP="00FC20AB">
            <w:pPr>
              <w:pStyle w:val="affd"/>
            </w:pPr>
            <w:r w:rsidRPr="00342602">
              <w:rPr>
                <w:rFonts w:hint="eastAsia"/>
              </w:rPr>
              <w:t>4</w:t>
            </w:r>
          </w:p>
        </w:tc>
        <w:tc>
          <w:tcPr>
            <w:tcW w:w="1417" w:type="dxa"/>
            <w:shd w:val="clear" w:color="auto" w:fill="auto"/>
            <w:vAlign w:val="center"/>
          </w:tcPr>
          <w:p w14:paraId="35EEC470" w14:textId="77777777" w:rsidR="00DD5329" w:rsidRPr="00342602" w:rsidRDefault="00DD5329" w:rsidP="00FC20AB">
            <w:pPr>
              <w:pStyle w:val="affd"/>
            </w:pPr>
            <w:r w:rsidRPr="00342602">
              <w:rPr>
                <w:rFonts w:hint="eastAsia"/>
              </w:rPr>
              <w:t>4</w:t>
            </w:r>
          </w:p>
        </w:tc>
        <w:tc>
          <w:tcPr>
            <w:tcW w:w="2637" w:type="dxa"/>
            <w:shd w:val="clear" w:color="auto" w:fill="auto"/>
            <w:vAlign w:val="center"/>
          </w:tcPr>
          <w:p w14:paraId="23F2DED8" w14:textId="77777777" w:rsidR="00DD5329" w:rsidRPr="00342602" w:rsidRDefault="00DD5329" w:rsidP="00FC20AB">
            <w:pPr>
              <w:pStyle w:val="affd"/>
            </w:pPr>
            <w:r w:rsidRPr="00342602">
              <w:rPr>
                <w:rFonts w:hint="eastAsia"/>
              </w:rPr>
              <w:t>非饱和直剪切（吸力</w:t>
            </w:r>
            <w:r w:rsidRPr="00342602">
              <w:rPr>
                <w:rFonts w:hint="eastAsia"/>
              </w:rPr>
              <w:t>0~</w:t>
            </w:r>
            <w:r w:rsidRPr="00342602">
              <w:t>500kPa</w:t>
            </w:r>
            <w:r w:rsidRPr="00342602">
              <w:rPr>
                <w:rFonts w:hint="eastAsia"/>
              </w:rPr>
              <w:t>）</w:t>
            </w:r>
          </w:p>
        </w:tc>
      </w:tr>
      <w:tr w:rsidR="00342602" w:rsidRPr="00342602" w14:paraId="2B5B69F2" w14:textId="77777777" w:rsidTr="00BB712C">
        <w:tc>
          <w:tcPr>
            <w:tcW w:w="704" w:type="dxa"/>
            <w:shd w:val="clear" w:color="auto" w:fill="auto"/>
            <w:vAlign w:val="center"/>
          </w:tcPr>
          <w:p w14:paraId="5A2191BB" w14:textId="77777777" w:rsidR="00DD5329" w:rsidRPr="00342602" w:rsidRDefault="00DD5329" w:rsidP="00FC20AB">
            <w:pPr>
              <w:pStyle w:val="affd"/>
            </w:pPr>
            <w:r w:rsidRPr="00342602">
              <w:t>8</w:t>
            </w:r>
          </w:p>
        </w:tc>
        <w:tc>
          <w:tcPr>
            <w:tcW w:w="2126" w:type="dxa"/>
            <w:shd w:val="clear" w:color="auto" w:fill="auto"/>
            <w:vAlign w:val="center"/>
          </w:tcPr>
          <w:p w14:paraId="54E0AABE" w14:textId="77777777" w:rsidR="00DD5329" w:rsidRPr="00342602" w:rsidRDefault="00DD5329" w:rsidP="00FC20AB">
            <w:pPr>
              <w:pStyle w:val="affd"/>
            </w:pPr>
            <w:proofErr w:type="spellStart"/>
            <w:r w:rsidRPr="00342602">
              <w:rPr>
                <w:rFonts w:hint="eastAsia"/>
                <w:lang w:eastAsia="x-none"/>
              </w:rPr>
              <w:t>非均一渣土余泥参数随机场</w:t>
            </w:r>
            <w:r w:rsidRPr="00342602">
              <w:rPr>
                <w:rFonts w:hint="eastAsia"/>
              </w:rPr>
              <w:t>统计</w:t>
            </w:r>
            <w:proofErr w:type="spellEnd"/>
          </w:p>
        </w:tc>
        <w:tc>
          <w:tcPr>
            <w:tcW w:w="1418" w:type="dxa"/>
            <w:shd w:val="clear" w:color="auto" w:fill="auto"/>
            <w:vAlign w:val="center"/>
          </w:tcPr>
          <w:p w14:paraId="4A0325DF" w14:textId="540E4C0F" w:rsidR="00DD5329" w:rsidRPr="00342602" w:rsidRDefault="00DD5329" w:rsidP="00FC20AB">
            <w:pPr>
              <w:pStyle w:val="affd"/>
            </w:pPr>
            <w:r w:rsidRPr="00342602">
              <w:rPr>
                <w:rFonts w:hint="eastAsia"/>
              </w:rPr>
              <w:t>1</w:t>
            </w:r>
            <w:r w:rsidRPr="00342602">
              <w:t>0</w:t>
            </w:r>
          </w:p>
        </w:tc>
        <w:tc>
          <w:tcPr>
            <w:tcW w:w="1417" w:type="dxa"/>
            <w:shd w:val="clear" w:color="auto" w:fill="auto"/>
            <w:vAlign w:val="center"/>
          </w:tcPr>
          <w:p w14:paraId="75D0B699" w14:textId="4388CBB1" w:rsidR="00DD5329" w:rsidRPr="00342602" w:rsidRDefault="00DD5329" w:rsidP="00FC20AB">
            <w:pPr>
              <w:pStyle w:val="affd"/>
            </w:pPr>
            <w:r w:rsidRPr="00342602">
              <w:rPr>
                <w:rFonts w:hint="eastAsia"/>
              </w:rPr>
              <w:t>1</w:t>
            </w:r>
            <w:r w:rsidRPr="00342602">
              <w:t>0</w:t>
            </w:r>
            <w:r w:rsidRPr="00342602">
              <w:rPr>
                <w:rFonts w:hint="eastAsia"/>
              </w:rPr>
              <w:t>（部分沿用第</w:t>
            </w:r>
            <w:r w:rsidRPr="00342602">
              <w:rPr>
                <w:rFonts w:hint="eastAsia"/>
              </w:rPr>
              <w:t>1</w:t>
            </w:r>
            <w:r w:rsidRPr="00342602">
              <w:rPr>
                <w:rFonts w:hint="eastAsia"/>
              </w:rPr>
              <w:t>、</w:t>
            </w:r>
            <w:r w:rsidRPr="00342602">
              <w:t>2</w:t>
            </w:r>
            <w:r w:rsidRPr="00342602">
              <w:rPr>
                <w:rFonts w:hint="eastAsia"/>
              </w:rPr>
              <w:t>、</w:t>
            </w:r>
            <w:r w:rsidRPr="00342602">
              <w:t>3</w:t>
            </w:r>
            <w:r w:rsidRPr="00342602">
              <w:rPr>
                <w:rFonts w:hint="eastAsia"/>
              </w:rPr>
              <w:t>项试验成果）</w:t>
            </w:r>
          </w:p>
        </w:tc>
        <w:tc>
          <w:tcPr>
            <w:tcW w:w="2637" w:type="dxa"/>
            <w:shd w:val="clear" w:color="auto" w:fill="auto"/>
            <w:vAlign w:val="center"/>
          </w:tcPr>
          <w:p w14:paraId="62F9FC92" w14:textId="77777777" w:rsidR="00DD5329" w:rsidRPr="00342602" w:rsidRDefault="00DD5329" w:rsidP="00FC20AB">
            <w:pPr>
              <w:pStyle w:val="affd"/>
            </w:pPr>
            <w:r w:rsidRPr="00342602">
              <w:rPr>
                <w:rFonts w:hint="eastAsia"/>
              </w:rPr>
              <w:t>强度等参数的</w:t>
            </w:r>
            <w:proofErr w:type="spellStart"/>
            <w:r w:rsidRPr="00342602">
              <w:rPr>
                <w:rFonts w:hint="eastAsia"/>
                <w:lang w:eastAsia="x-none"/>
              </w:rPr>
              <w:t>均值、变异系数、随机分布规律、空间变异规律</w:t>
            </w:r>
            <w:proofErr w:type="spellEnd"/>
          </w:p>
        </w:tc>
      </w:tr>
    </w:tbl>
    <w:p w14:paraId="236BE55E" w14:textId="73CBFA38" w:rsidR="00DF012D" w:rsidRPr="00342602" w:rsidRDefault="00DF012D" w:rsidP="00484B7F">
      <w:pPr>
        <w:pStyle w:val="aff7"/>
      </w:pPr>
      <w:r w:rsidRPr="00342602">
        <w:rPr>
          <w:rFonts w:hint="eastAsia"/>
        </w:rPr>
        <w:t>4</w:t>
      </w:r>
      <w:r w:rsidRPr="00342602">
        <w:t>.1.3.2</w:t>
      </w:r>
      <w:r w:rsidR="00D12F94" w:rsidRPr="00342602">
        <w:rPr>
          <w:rFonts w:hint="eastAsia"/>
        </w:rPr>
        <w:t>大容量余泥渣土受纳场安全性态演化机理及稳定方法研究</w:t>
      </w:r>
    </w:p>
    <w:p w14:paraId="7D4B04F6" w14:textId="4883527B" w:rsidR="00DF012D" w:rsidRPr="00342602" w:rsidRDefault="00FC20AB" w:rsidP="00484B7F">
      <w:pPr>
        <w:pStyle w:val="aff9"/>
      </w:pPr>
      <w:r>
        <w:rPr>
          <w:rFonts w:hint="eastAsia"/>
        </w:rPr>
        <w:t xml:space="preserve">(1) </w:t>
      </w:r>
      <w:r w:rsidR="00DF012D" w:rsidRPr="00342602">
        <w:rPr>
          <w:rFonts w:hint="eastAsia"/>
        </w:rPr>
        <w:t>动态荷载作用下大容量渣土余泥受纳滑坡机理研究</w:t>
      </w:r>
    </w:p>
    <w:p w14:paraId="420A4BF3" w14:textId="77777777" w:rsidR="00DF012D" w:rsidRPr="00342602" w:rsidRDefault="00DF012D" w:rsidP="00FC20AB">
      <w:pPr>
        <w:pStyle w:val="af3"/>
        <w:spacing w:before="156" w:after="156"/>
        <w:ind w:firstLine="480"/>
      </w:pPr>
      <w:r w:rsidRPr="00342602">
        <w:rPr>
          <w:rFonts w:hint="eastAsia"/>
        </w:rPr>
        <w:t>通过文献查询、资料收集、现场踏勘等方式整理追溯典型渣土受纳场的堆置形态、渣土分区、渣土分期、渣土物质样本组分、渣土物理力学性质、水文地质结构等滑坡控制性条件，分析滑坡基本特征，研究滑坡机理，进而避免后续大型受纳场的设计与施工发生类似失稳事故。</w:t>
      </w:r>
    </w:p>
    <w:p w14:paraId="2010896A" w14:textId="77777777" w:rsidR="00DF012D" w:rsidRPr="00342602" w:rsidRDefault="00DF012D" w:rsidP="00FC20AB">
      <w:pPr>
        <w:pStyle w:val="af3"/>
        <w:spacing w:before="156" w:after="156"/>
        <w:ind w:firstLine="480"/>
      </w:pPr>
      <w:r w:rsidRPr="00342602">
        <w:rPr>
          <w:rFonts w:hint="eastAsia"/>
        </w:rPr>
        <w:t>采用</w:t>
      </w:r>
      <w:r w:rsidRPr="00342602">
        <w:rPr>
          <w:rFonts w:hint="eastAsia"/>
        </w:rPr>
        <w:t>P</w:t>
      </w:r>
      <w:r w:rsidRPr="00342602">
        <w:t>FC</w:t>
      </w:r>
      <w:r w:rsidRPr="00342602">
        <w:rPr>
          <w:rFonts w:hint="eastAsia"/>
        </w:rPr>
        <w:t>离散元颗粒流软件，利用流固耦合胞元建立渣土受纳场边坡模型，测试各触发因素对渣土场受纳场滑坡的作用效果，分析边坡快速堆渣</w:t>
      </w:r>
      <w:r w:rsidRPr="00342602">
        <w:rPr>
          <w:rFonts w:hint="eastAsia"/>
        </w:rPr>
        <w:t>-</w:t>
      </w:r>
      <w:r w:rsidRPr="00342602">
        <w:rPr>
          <w:rFonts w:hint="eastAsia"/>
        </w:rPr>
        <w:t>雨水入渗</w:t>
      </w:r>
      <w:r w:rsidRPr="00342602">
        <w:rPr>
          <w:rFonts w:hint="eastAsia"/>
        </w:rPr>
        <w:t>-</w:t>
      </w:r>
      <w:r w:rsidRPr="00342602">
        <w:rPr>
          <w:rFonts w:hint="eastAsia"/>
        </w:rPr>
        <w:t>临界稳定过程中边坡细观组构的变化，通过正反分析，总结受纳场发生失稳破坏的关键性影响因素，作为受纳场宏观设计的理论参考依据。</w:t>
      </w:r>
    </w:p>
    <w:p w14:paraId="35745CB5" w14:textId="2E8789AF" w:rsidR="00DF012D" w:rsidRPr="00342602" w:rsidRDefault="00FC20AB" w:rsidP="00484B7F">
      <w:pPr>
        <w:pStyle w:val="aff9"/>
      </w:pPr>
      <w:r>
        <w:rPr>
          <w:rFonts w:hint="eastAsia"/>
        </w:rPr>
        <w:t xml:space="preserve">(2) </w:t>
      </w:r>
      <w:r w:rsidR="00DF012D" w:rsidRPr="00342602">
        <w:rPr>
          <w:rFonts w:hint="eastAsia"/>
        </w:rPr>
        <w:t>暴雨触发受纳场滑坡机理分析</w:t>
      </w:r>
    </w:p>
    <w:p w14:paraId="4C15643E" w14:textId="77777777" w:rsidR="00DF012D" w:rsidRPr="00342602" w:rsidRDefault="00DF012D" w:rsidP="00FC20AB">
      <w:pPr>
        <w:pStyle w:val="af3"/>
        <w:spacing w:before="156" w:after="156"/>
        <w:ind w:firstLine="480"/>
        <w:rPr>
          <w:rFonts w:ascii="宋体" w:hAnsi="宋体"/>
          <w:szCs w:val="24"/>
        </w:rPr>
      </w:pPr>
      <w:r w:rsidRPr="00342602">
        <w:rPr>
          <w:rFonts w:hint="eastAsia"/>
        </w:rPr>
        <w:t>调查表明，大型渣土余泥受纳场的失稳往往发生在雨季，说明降雨入渗是渣土受纳场边坡失稳的一个重要诱因（见表），近年来，众多学者做了降雨入渗对</w:t>
      </w:r>
      <w:r w:rsidRPr="00342602">
        <w:rPr>
          <w:rFonts w:hint="eastAsia"/>
        </w:rPr>
        <w:lastRenderedPageBreak/>
        <w:t>残积土等类型边坡稳定影响的现场或室内试验研究和数值分析，分析表明，降雨诱发的残积土坡失稳的主要原因是降雨入渗引起的土体吸力（或负孔压）的降低，甚至完全丧失，从而导致了抗剪强度的降低，但是渣土余泥具有与残积土所不同的性质，如非均一性、欠固结性、这些特性对受纳场在边坡降雨入渗条件下的稳定性影响机理，特别是降雨入渗引起边坡土体中的水分，孔隙水压力、应力状态变化以及土体的变形，迄今尚不很清楚。</w:t>
      </w:r>
    </w:p>
    <w:p w14:paraId="6BB38C37" w14:textId="0C9592B7" w:rsidR="00DF012D" w:rsidRPr="00342602" w:rsidRDefault="00FC20AB" w:rsidP="00FC20AB">
      <w:pPr>
        <w:pStyle w:val="ae"/>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8</w:t>
      </w:r>
      <w:r>
        <w:fldChar w:fldCharType="end"/>
      </w:r>
      <w:r>
        <w:t xml:space="preserve">  </w:t>
      </w:r>
      <w:r w:rsidR="00DF012D" w:rsidRPr="00342602">
        <w:t>全球范围</w:t>
      </w:r>
      <w:r w:rsidR="00DF012D" w:rsidRPr="00342602">
        <w:rPr>
          <w:rFonts w:hint="eastAsia"/>
        </w:rPr>
        <w:t>内典型渣土受纳场滑坡实例及简要说明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570"/>
        <w:gridCol w:w="1646"/>
        <w:gridCol w:w="702"/>
        <w:gridCol w:w="1097"/>
        <w:gridCol w:w="969"/>
        <w:gridCol w:w="1256"/>
        <w:gridCol w:w="2062"/>
      </w:tblGrid>
      <w:tr w:rsidR="00342602" w:rsidRPr="00342602" w14:paraId="195C1401" w14:textId="77777777" w:rsidTr="00FC20AB">
        <w:trPr>
          <w:jc w:val="center"/>
        </w:trPr>
        <w:tc>
          <w:tcPr>
            <w:tcW w:w="570" w:type="dxa"/>
            <w:shd w:val="clear" w:color="auto" w:fill="E7E6E6"/>
            <w:vAlign w:val="center"/>
          </w:tcPr>
          <w:p w14:paraId="6217172F" w14:textId="77777777" w:rsidR="00DF012D" w:rsidRPr="00342602" w:rsidRDefault="00DF012D" w:rsidP="00FC20AB">
            <w:pPr>
              <w:pStyle w:val="affd"/>
            </w:pPr>
            <w:r w:rsidRPr="00342602">
              <w:t>No.</w:t>
            </w:r>
          </w:p>
        </w:tc>
        <w:tc>
          <w:tcPr>
            <w:tcW w:w="1699" w:type="dxa"/>
            <w:shd w:val="clear" w:color="auto" w:fill="E7E6E6"/>
            <w:vAlign w:val="center"/>
          </w:tcPr>
          <w:p w14:paraId="2AE153FF" w14:textId="77777777" w:rsidR="00DF012D" w:rsidRPr="00342602" w:rsidRDefault="00DF012D" w:rsidP="00FC20AB">
            <w:pPr>
              <w:pStyle w:val="affd"/>
            </w:pPr>
            <w:r w:rsidRPr="00342602">
              <w:t>Location</w:t>
            </w:r>
          </w:p>
        </w:tc>
        <w:tc>
          <w:tcPr>
            <w:tcW w:w="707" w:type="dxa"/>
            <w:shd w:val="clear" w:color="auto" w:fill="E7E6E6"/>
            <w:vAlign w:val="center"/>
          </w:tcPr>
          <w:p w14:paraId="21602306" w14:textId="77777777" w:rsidR="00DF012D" w:rsidRPr="00342602" w:rsidRDefault="00DF012D" w:rsidP="00FC20AB">
            <w:pPr>
              <w:pStyle w:val="affd"/>
            </w:pPr>
            <w:r w:rsidRPr="00342602">
              <w:t>Year</w:t>
            </w:r>
          </w:p>
        </w:tc>
        <w:tc>
          <w:tcPr>
            <w:tcW w:w="1098" w:type="dxa"/>
            <w:shd w:val="clear" w:color="auto" w:fill="E7E6E6"/>
            <w:vAlign w:val="center"/>
          </w:tcPr>
          <w:p w14:paraId="002C584D" w14:textId="77777777" w:rsidR="00DF012D" w:rsidRPr="00342602" w:rsidRDefault="00DF012D" w:rsidP="00FC20AB">
            <w:pPr>
              <w:pStyle w:val="affd"/>
            </w:pPr>
            <w:r w:rsidRPr="00342602">
              <w:t>Fatalities</w:t>
            </w:r>
          </w:p>
        </w:tc>
        <w:tc>
          <w:tcPr>
            <w:tcW w:w="977" w:type="dxa"/>
            <w:shd w:val="clear" w:color="auto" w:fill="E7E6E6"/>
            <w:vAlign w:val="center"/>
          </w:tcPr>
          <w:p w14:paraId="40444183" w14:textId="77777777" w:rsidR="00DF012D" w:rsidRPr="00342602" w:rsidRDefault="00DF012D" w:rsidP="00FC20AB">
            <w:pPr>
              <w:pStyle w:val="affd"/>
            </w:pPr>
            <w:r w:rsidRPr="00342602">
              <w:t>Volume</w:t>
            </w:r>
          </w:p>
          <w:p w14:paraId="159219A2" w14:textId="77777777" w:rsidR="00DF012D" w:rsidRPr="00342602" w:rsidRDefault="00DF012D" w:rsidP="00FC20AB">
            <w:pPr>
              <w:pStyle w:val="affd"/>
            </w:pPr>
            <w:r w:rsidRPr="00342602">
              <w:t>(</w:t>
            </w:r>
            <w:r w:rsidRPr="00342602">
              <w:rPr>
                <w:rFonts w:hint="eastAsia"/>
              </w:rPr>
              <w:t>×</w:t>
            </w:r>
            <w:r w:rsidRPr="00342602">
              <w:t>10</w:t>
            </w:r>
            <w:r w:rsidRPr="00FC20AB">
              <w:rPr>
                <w:vertAlign w:val="superscript"/>
              </w:rPr>
              <w:t>3</w:t>
            </w:r>
            <w:r w:rsidRPr="00342602">
              <w:t>m</w:t>
            </w:r>
            <w:r w:rsidRPr="00FC20AB">
              <w:rPr>
                <w:vertAlign w:val="superscript"/>
              </w:rPr>
              <w:t>3</w:t>
            </w:r>
            <w:r w:rsidRPr="00342602">
              <w:t>)</w:t>
            </w:r>
          </w:p>
        </w:tc>
        <w:tc>
          <w:tcPr>
            <w:tcW w:w="1040" w:type="dxa"/>
            <w:shd w:val="clear" w:color="auto" w:fill="E7E6E6"/>
            <w:vAlign w:val="center"/>
          </w:tcPr>
          <w:p w14:paraId="20EE11F4" w14:textId="77777777" w:rsidR="00DF012D" w:rsidRPr="00342602" w:rsidRDefault="00DF012D" w:rsidP="00FC20AB">
            <w:pPr>
              <w:pStyle w:val="affd"/>
            </w:pPr>
            <w:r w:rsidRPr="00342602">
              <w:t>Prevention</w:t>
            </w:r>
          </w:p>
        </w:tc>
        <w:tc>
          <w:tcPr>
            <w:tcW w:w="2211" w:type="dxa"/>
            <w:shd w:val="clear" w:color="auto" w:fill="E7E6E6"/>
            <w:vAlign w:val="center"/>
          </w:tcPr>
          <w:p w14:paraId="683376A9" w14:textId="77777777" w:rsidR="00DF012D" w:rsidRPr="00342602" w:rsidRDefault="00DF012D" w:rsidP="00FC20AB">
            <w:pPr>
              <w:pStyle w:val="affd"/>
            </w:pPr>
            <w:r w:rsidRPr="00342602">
              <w:t>Reason</w:t>
            </w:r>
          </w:p>
        </w:tc>
      </w:tr>
      <w:tr w:rsidR="00342602" w:rsidRPr="00342602" w14:paraId="69860151" w14:textId="77777777" w:rsidTr="00FC20AB">
        <w:trPr>
          <w:jc w:val="center"/>
        </w:trPr>
        <w:tc>
          <w:tcPr>
            <w:tcW w:w="570" w:type="dxa"/>
            <w:vAlign w:val="center"/>
          </w:tcPr>
          <w:p w14:paraId="7C781F56" w14:textId="77777777" w:rsidR="00DF012D" w:rsidRPr="00342602" w:rsidRDefault="00DF012D" w:rsidP="00FC20AB">
            <w:pPr>
              <w:pStyle w:val="affd"/>
            </w:pPr>
            <w:r w:rsidRPr="00342602">
              <w:t>1</w:t>
            </w:r>
          </w:p>
        </w:tc>
        <w:tc>
          <w:tcPr>
            <w:tcW w:w="1699" w:type="dxa"/>
            <w:vAlign w:val="center"/>
          </w:tcPr>
          <w:p w14:paraId="27571031" w14:textId="77777777" w:rsidR="00DF012D" w:rsidRPr="00342602" w:rsidRDefault="00DF012D" w:rsidP="00FC20AB">
            <w:pPr>
              <w:pStyle w:val="affd"/>
            </w:pPr>
            <w:proofErr w:type="spellStart"/>
            <w:r w:rsidRPr="00342602">
              <w:t>Payatas</w:t>
            </w:r>
            <w:proofErr w:type="spellEnd"/>
            <w:r w:rsidRPr="00342602">
              <w:t>, Manila, the Philippines</w:t>
            </w:r>
          </w:p>
        </w:tc>
        <w:tc>
          <w:tcPr>
            <w:tcW w:w="707" w:type="dxa"/>
            <w:vAlign w:val="center"/>
          </w:tcPr>
          <w:p w14:paraId="5214FBA5" w14:textId="77777777" w:rsidR="00DF012D" w:rsidRPr="00342602" w:rsidRDefault="00DF012D" w:rsidP="00FC20AB">
            <w:pPr>
              <w:pStyle w:val="affd"/>
            </w:pPr>
            <w:r w:rsidRPr="00342602">
              <w:t>2000</w:t>
            </w:r>
          </w:p>
        </w:tc>
        <w:tc>
          <w:tcPr>
            <w:tcW w:w="1098" w:type="dxa"/>
            <w:vAlign w:val="center"/>
          </w:tcPr>
          <w:p w14:paraId="0A06CC9A" w14:textId="77777777" w:rsidR="00DF012D" w:rsidRPr="00342602" w:rsidRDefault="00DF012D" w:rsidP="00FC20AB">
            <w:pPr>
              <w:pStyle w:val="affd"/>
            </w:pPr>
            <w:r w:rsidRPr="00342602">
              <w:t>278</w:t>
            </w:r>
          </w:p>
        </w:tc>
        <w:tc>
          <w:tcPr>
            <w:tcW w:w="977" w:type="dxa"/>
            <w:vAlign w:val="center"/>
          </w:tcPr>
          <w:p w14:paraId="41E3D363" w14:textId="77777777" w:rsidR="00DF012D" w:rsidRPr="00342602" w:rsidRDefault="00DF012D" w:rsidP="00FC20AB">
            <w:pPr>
              <w:pStyle w:val="affd"/>
            </w:pPr>
            <w:r w:rsidRPr="00342602">
              <w:t>13-16</w:t>
            </w:r>
          </w:p>
        </w:tc>
        <w:tc>
          <w:tcPr>
            <w:tcW w:w="1040" w:type="dxa"/>
            <w:vAlign w:val="center"/>
          </w:tcPr>
          <w:p w14:paraId="5C315395" w14:textId="77777777" w:rsidR="00DF012D" w:rsidRPr="00342602" w:rsidRDefault="00DF012D" w:rsidP="00FC20AB">
            <w:pPr>
              <w:pStyle w:val="affd"/>
            </w:pPr>
            <w:r w:rsidRPr="00342602">
              <w:t xml:space="preserve">Unlined </w:t>
            </w:r>
          </w:p>
        </w:tc>
        <w:tc>
          <w:tcPr>
            <w:tcW w:w="2211" w:type="dxa"/>
            <w:vAlign w:val="center"/>
          </w:tcPr>
          <w:p w14:paraId="6B605411" w14:textId="77777777" w:rsidR="00DF012D" w:rsidRPr="00342602" w:rsidRDefault="00DF012D" w:rsidP="00FC20AB">
            <w:pPr>
              <w:pStyle w:val="affd"/>
            </w:pPr>
            <w:r w:rsidRPr="00342602">
              <w:t>Heavy rainfall(typhoon)</w:t>
            </w:r>
          </w:p>
        </w:tc>
      </w:tr>
      <w:tr w:rsidR="00342602" w:rsidRPr="00342602" w14:paraId="4F1A95A7" w14:textId="77777777" w:rsidTr="00FC20AB">
        <w:trPr>
          <w:jc w:val="center"/>
        </w:trPr>
        <w:tc>
          <w:tcPr>
            <w:tcW w:w="570" w:type="dxa"/>
            <w:vAlign w:val="center"/>
          </w:tcPr>
          <w:p w14:paraId="54ED650E" w14:textId="77777777" w:rsidR="00DF012D" w:rsidRPr="00342602" w:rsidRDefault="00DF012D" w:rsidP="00FC20AB">
            <w:pPr>
              <w:pStyle w:val="affd"/>
            </w:pPr>
            <w:r w:rsidRPr="00342602">
              <w:t>2</w:t>
            </w:r>
          </w:p>
        </w:tc>
        <w:tc>
          <w:tcPr>
            <w:tcW w:w="1699" w:type="dxa"/>
            <w:vAlign w:val="center"/>
          </w:tcPr>
          <w:p w14:paraId="324AA1C1" w14:textId="77777777" w:rsidR="00DF012D" w:rsidRPr="00342602" w:rsidRDefault="00DF012D" w:rsidP="00FC20AB">
            <w:pPr>
              <w:pStyle w:val="affd"/>
            </w:pPr>
            <w:proofErr w:type="spellStart"/>
            <w:r w:rsidRPr="00342602">
              <w:t>Leuwigajah</w:t>
            </w:r>
            <w:proofErr w:type="spellEnd"/>
            <w:r w:rsidRPr="00342602">
              <w:t>, Bandung, Indonesia</w:t>
            </w:r>
          </w:p>
        </w:tc>
        <w:tc>
          <w:tcPr>
            <w:tcW w:w="707" w:type="dxa"/>
            <w:vAlign w:val="center"/>
          </w:tcPr>
          <w:p w14:paraId="742C3084" w14:textId="77777777" w:rsidR="00DF012D" w:rsidRPr="00342602" w:rsidRDefault="00DF012D" w:rsidP="00FC20AB">
            <w:pPr>
              <w:pStyle w:val="affd"/>
            </w:pPr>
            <w:r w:rsidRPr="00342602">
              <w:t>2005</w:t>
            </w:r>
          </w:p>
        </w:tc>
        <w:tc>
          <w:tcPr>
            <w:tcW w:w="1098" w:type="dxa"/>
            <w:vAlign w:val="center"/>
          </w:tcPr>
          <w:p w14:paraId="5E4E3C20" w14:textId="77777777" w:rsidR="00DF012D" w:rsidRPr="00342602" w:rsidRDefault="00DF012D" w:rsidP="00FC20AB">
            <w:pPr>
              <w:pStyle w:val="affd"/>
            </w:pPr>
            <w:r w:rsidRPr="00342602">
              <w:t>147</w:t>
            </w:r>
          </w:p>
        </w:tc>
        <w:tc>
          <w:tcPr>
            <w:tcW w:w="977" w:type="dxa"/>
            <w:vAlign w:val="center"/>
          </w:tcPr>
          <w:p w14:paraId="7A658158" w14:textId="77777777" w:rsidR="00DF012D" w:rsidRPr="00342602" w:rsidRDefault="00DF012D" w:rsidP="00FC20AB">
            <w:pPr>
              <w:pStyle w:val="affd"/>
            </w:pPr>
            <w:r w:rsidRPr="00342602">
              <w:t>2700</w:t>
            </w:r>
          </w:p>
        </w:tc>
        <w:tc>
          <w:tcPr>
            <w:tcW w:w="1040" w:type="dxa"/>
            <w:vAlign w:val="center"/>
          </w:tcPr>
          <w:p w14:paraId="2320187D" w14:textId="77777777" w:rsidR="00DF012D" w:rsidRPr="00342602" w:rsidRDefault="00DF012D" w:rsidP="00FC20AB">
            <w:pPr>
              <w:pStyle w:val="affd"/>
            </w:pPr>
            <w:r w:rsidRPr="00342602">
              <w:t>Unlined</w:t>
            </w:r>
          </w:p>
        </w:tc>
        <w:tc>
          <w:tcPr>
            <w:tcW w:w="2211" w:type="dxa"/>
            <w:vAlign w:val="center"/>
          </w:tcPr>
          <w:p w14:paraId="21582F48" w14:textId="77777777" w:rsidR="00DF012D" w:rsidRPr="00342602" w:rsidRDefault="00DF012D" w:rsidP="00FC20AB">
            <w:pPr>
              <w:pStyle w:val="affd"/>
            </w:pPr>
            <w:r w:rsidRPr="00342602">
              <w:t>Fire and heavy rain</w:t>
            </w:r>
          </w:p>
        </w:tc>
      </w:tr>
      <w:tr w:rsidR="00342602" w:rsidRPr="00342602" w14:paraId="650E4600" w14:textId="77777777" w:rsidTr="00FC20AB">
        <w:trPr>
          <w:jc w:val="center"/>
        </w:trPr>
        <w:tc>
          <w:tcPr>
            <w:tcW w:w="570" w:type="dxa"/>
            <w:vAlign w:val="center"/>
          </w:tcPr>
          <w:p w14:paraId="49EBFFDC" w14:textId="77777777" w:rsidR="00DF012D" w:rsidRPr="00342602" w:rsidRDefault="00DF012D" w:rsidP="00FC20AB">
            <w:pPr>
              <w:pStyle w:val="affd"/>
            </w:pPr>
            <w:r w:rsidRPr="00342602">
              <w:t>3</w:t>
            </w:r>
          </w:p>
        </w:tc>
        <w:tc>
          <w:tcPr>
            <w:tcW w:w="1699" w:type="dxa"/>
            <w:vAlign w:val="center"/>
          </w:tcPr>
          <w:p w14:paraId="7DC36CBD" w14:textId="77777777" w:rsidR="00DF012D" w:rsidRPr="00342602" w:rsidRDefault="00DF012D" w:rsidP="00FC20AB">
            <w:pPr>
              <w:pStyle w:val="affd"/>
            </w:pPr>
            <w:proofErr w:type="spellStart"/>
            <w:r w:rsidRPr="00342602">
              <w:t>Bandeirantes</w:t>
            </w:r>
            <w:proofErr w:type="spellEnd"/>
            <w:r w:rsidRPr="00342602">
              <w:t>, Sao Paulo, Brazil</w:t>
            </w:r>
          </w:p>
        </w:tc>
        <w:tc>
          <w:tcPr>
            <w:tcW w:w="707" w:type="dxa"/>
            <w:vAlign w:val="center"/>
          </w:tcPr>
          <w:p w14:paraId="4D2F9C59" w14:textId="77777777" w:rsidR="00DF012D" w:rsidRPr="00342602" w:rsidRDefault="00DF012D" w:rsidP="00FC20AB">
            <w:pPr>
              <w:pStyle w:val="affd"/>
            </w:pPr>
            <w:r w:rsidRPr="00342602">
              <w:t>2991</w:t>
            </w:r>
          </w:p>
        </w:tc>
        <w:tc>
          <w:tcPr>
            <w:tcW w:w="1098" w:type="dxa"/>
            <w:vAlign w:val="center"/>
          </w:tcPr>
          <w:p w14:paraId="368DEEC1" w14:textId="77777777" w:rsidR="00DF012D" w:rsidRPr="00342602" w:rsidRDefault="00DF012D" w:rsidP="00FC20AB">
            <w:pPr>
              <w:pStyle w:val="affd"/>
            </w:pPr>
            <w:r w:rsidRPr="00342602">
              <w:t>-</w:t>
            </w:r>
          </w:p>
        </w:tc>
        <w:tc>
          <w:tcPr>
            <w:tcW w:w="977" w:type="dxa"/>
            <w:vAlign w:val="center"/>
          </w:tcPr>
          <w:p w14:paraId="7E0D3594" w14:textId="77777777" w:rsidR="00DF012D" w:rsidRPr="00342602" w:rsidRDefault="00DF012D" w:rsidP="00FC20AB">
            <w:pPr>
              <w:pStyle w:val="affd"/>
            </w:pPr>
            <w:r w:rsidRPr="00342602">
              <w:t>65</w:t>
            </w:r>
          </w:p>
        </w:tc>
        <w:tc>
          <w:tcPr>
            <w:tcW w:w="1040" w:type="dxa"/>
            <w:vAlign w:val="center"/>
          </w:tcPr>
          <w:p w14:paraId="5BCD7C4E" w14:textId="77777777" w:rsidR="00DF012D" w:rsidRPr="00342602" w:rsidRDefault="00DF012D" w:rsidP="00FC20AB">
            <w:pPr>
              <w:pStyle w:val="affd"/>
            </w:pPr>
            <w:r w:rsidRPr="00342602">
              <w:t>Lined</w:t>
            </w:r>
          </w:p>
        </w:tc>
        <w:tc>
          <w:tcPr>
            <w:tcW w:w="2211" w:type="dxa"/>
            <w:vAlign w:val="center"/>
          </w:tcPr>
          <w:p w14:paraId="75269AD1" w14:textId="77777777" w:rsidR="00DF012D" w:rsidRPr="00342602" w:rsidRDefault="00DF012D" w:rsidP="00FC20AB">
            <w:pPr>
              <w:pStyle w:val="affd"/>
            </w:pPr>
            <w:r w:rsidRPr="00342602">
              <w:t>Pore pressure</w:t>
            </w:r>
          </w:p>
        </w:tc>
      </w:tr>
      <w:tr w:rsidR="00342602" w:rsidRPr="00342602" w14:paraId="2FC49383" w14:textId="77777777" w:rsidTr="00FC20AB">
        <w:trPr>
          <w:jc w:val="center"/>
        </w:trPr>
        <w:tc>
          <w:tcPr>
            <w:tcW w:w="570" w:type="dxa"/>
            <w:vAlign w:val="center"/>
          </w:tcPr>
          <w:p w14:paraId="6FA0546D" w14:textId="77777777" w:rsidR="00DF012D" w:rsidRPr="00342602" w:rsidRDefault="00DF012D" w:rsidP="00FC20AB">
            <w:pPr>
              <w:pStyle w:val="affd"/>
            </w:pPr>
            <w:r w:rsidRPr="00342602">
              <w:t>4</w:t>
            </w:r>
          </w:p>
        </w:tc>
        <w:tc>
          <w:tcPr>
            <w:tcW w:w="1699" w:type="dxa"/>
            <w:vAlign w:val="center"/>
          </w:tcPr>
          <w:p w14:paraId="74D3BF0C" w14:textId="77777777" w:rsidR="00DF012D" w:rsidRPr="00342602" w:rsidRDefault="00DF012D" w:rsidP="00FC20AB">
            <w:pPr>
              <w:pStyle w:val="affd"/>
            </w:pPr>
            <w:proofErr w:type="spellStart"/>
            <w:r w:rsidRPr="00342602">
              <w:t>Umraniye-Hekimbasi</w:t>
            </w:r>
            <w:proofErr w:type="spellEnd"/>
            <w:r w:rsidRPr="00342602">
              <w:t>, Istanbul, Turkey</w:t>
            </w:r>
          </w:p>
        </w:tc>
        <w:tc>
          <w:tcPr>
            <w:tcW w:w="707" w:type="dxa"/>
            <w:vAlign w:val="center"/>
          </w:tcPr>
          <w:p w14:paraId="7A552D76" w14:textId="77777777" w:rsidR="00DF012D" w:rsidRPr="00342602" w:rsidRDefault="00DF012D" w:rsidP="00FC20AB">
            <w:pPr>
              <w:pStyle w:val="affd"/>
            </w:pPr>
            <w:r w:rsidRPr="00342602">
              <w:t>1993</w:t>
            </w:r>
          </w:p>
        </w:tc>
        <w:tc>
          <w:tcPr>
            <w:tcW w:w="1098" w:type="dxa"/>
            <w:vAlign w:val="center"/>
          </w:tcPr>
          <w:p w14:paraId="30BDFCAF" w14:textId="77777777" w:rsidR="00DF012D" w:rsidRPr="00342602" w:rsidRDefault="00DF012D" w:rsidP="00FC20AB">
            <w:pPr>
              <w:pStyle w:val="affd"/>
            </w:pPr>
            <w:r w:rsidRPr="00342602">
              <w:t>39</w:t>
            </w:r>
          </w:p>
        </w:tc>
        <w:tc>
          <w:tcPr>
            <w:tcW w:w="977" w:type="dxa"/>
            <w:vAlign w:val="center"/>
          </w:tcPr>
          <w:p w14:paraId="03937FF3" w14:textId="77777777" w:rsidR="00DF012D" w:rsidRPr="00342602" w:rsidRDefault="00DF012D" w:rsidP="00FC20AB">
            <w:pPr>
              <w:pStyle w:val="affd"/>
            </w:pPr>
            <w:r w:rsidRPr="00342602">
              <w:t>1200</w:t>
            </w:r>
          </w:p>
        </w:tc>
        <w:tc>
          <w:tcPr>
            <w:tcW w:w="1040" w:type="dxa"/>
            <w:vAlign w:val="center"/>
          </w:tcPr>
          <w:p w14:paraId="4CA02D7F" w14:textId="77777777" w:rsidR="00DF012D" w:rsidRPr="00342602" w:rsidRDefault="00DF012D" w:rsidP="00FC20AB">
            <w:pPr>
              <w:pStyle w:val="affd"/>
            </w:pPr>
            <w:r w:rsidRPr="00342602">
              <w:t>Unlined</w:t>
            </w:r>
          </w:p>
        </w:tc>
        <w:tc>
          <w:tcPr>
            <w:tcW w:w="2211" w:type="dxa"/>
            <w:vAlign w:val="center"/>
          </w:tcPr>
          <w:p w14:paraId="37FE3F06" w14:textId="77777777" w:rsidR="00DF012D" w:rsidRPr="00342602" w:rsidRDefault="00DF012D" w:rsidP="00FC20AB">
            <w:pPr>
              <w:pStyle w:val="affd"/>
            </w:pPr>
            <w:r w:rsidRPr="00342602">
              <w:t>Gas explosion</w:t>
            </w:r>
          </w:p>
        </w:tc>
      </w:tr>
      <w:tr w:rsidR="00342602" w:rsidRPr="00342602" w14:paraId="76E0B26A" w14:textId="77777777" w:rsidTr="00FC20AB">
        <w:trPr>
          <w:jc w:val="center"/>
        </w:trPr>
        <w:tc>
          <w:tcPr>
            <w:tcW w:w="570" w:type="dxa"/>
            <w:vAlign w:val="center"/>
          </w:tcPr>
          <w:p w14:paraId="235BC343" w14:textId="77777777" w:rsidR="00DF012D" w:rsidRPr="00342602" w:rsidRDefault="00DF012D" w:rsidP="00FC20AB">
            <w:pPr>
              <w:pStyle w:val="affd"/>
            </w:pPr>
            <w:r w:rsidRPr="00342602">
              <w:t>5</w:t>
            </w:r>
          </w:p>
        </w:tc>
        <w:tc>
          <w:tcPr>
            <w:tcW w:w="1699" w:type="dxa"/>
            <w:vAlign w:val="center"/>
          </w:tcPr>
          <w:p w14:paraId="125E9D6F" w14:textId="77777777" w:rsidR="00DF012D" w:rsidRPr="00342602" w:rsidRDefault="00DF012D" w:rsidP="00FC20AB">
            <w:pPr>
              <w:pStyle w:val="affd"/>
            </w:pPr>
            <w:r w:rsidRPr="00342602">
              <w:t>Athens, Greece</w:t>
            </w:r>
          </w:p>
        </w:tc>
        <w:tc>
          <w:tcPr>
            <w:tcW w:w="707" w:type="dxa"/>
            <w:vAlign w:val="center"/>
          </w:tcPr>
          <w:p w14:paraId="52CA78B9" w14:textId="77777777" w:rsidR="00DF012D" w:rsidRPr="00342602" w:rsidRDefault="00DF012D" w:rsidP="00FC20AB">
            <w:pPr>
              <w:pStyle w:val="affd"/>
            </w:pPr>
            <w:r w:rsidRPr="00342602">
              <w:t>2003</w:t>
            </w:r>
          </w:p>
        </w:tc>
        <w:tc>
          <w:tcPr>
            <w:tcW w:w="1098" w:type="dxa"/>
            <w:vAlign w:val="center"/>
          </w:tcPr>
          <w:p w14:paraId="3C864366" w14:textId="77777777" w:rsidR="00DF012D" w:rsidRPr="00342602" w:rsidRDefault="00DF012D" w:rsidP="00FC20AB">
            <w:pPr>
              <w:pStyle w:val="affd"/>
            </w:pPr>
            <w:r w:rsidRPr="00342602">
              <w:t>-</w:t>
            </w:r>
          </w:p>
        </w:tc>
        <w:tc>
          <w:tcPr>
            <w:tcW w:w="977" w:type="dxa"/>
            <w:vAlign w:val="center"/>
          </w:tcPr>
          <w:p w14:paraId="05D47301" w14:textId="77777777" w:rsidR="00DF012D" w:rsidRPr="00342602" w:rsidRDefault="00DF012D" w:rsidP="00FC20AB">
            <w:pPr>
              <w:pStyle w:val="affd"/>
            </w:pPr>
            <w:r w:rsidRPr="00342602">
              <w:t>800</w:t>
            </w:r>
          </w:p>
        </w:tc>
        <w:tc>
          <w:tcPr>
            <w:tcW w:w="1040" w:type="dxa"/>
            <w:vAlign w:val="center"/>
          </w:tcPr>
          <w:p w14:paraId="424CA3C3" w14:textId="77777777" w:rsidR="00DF012D" w:rsidRPr="00342602" w:rsidRDefault="00DF012D" w:rsidP="00FC20AB">
            <w:pPr>
              <w:pStyle w:val="affd"/>
            </w:pPr>
            <w:r w:rsidRPr="00342602">
              <w:t>Unlined</w:t>
            </w:r>
          </w:p>
        </w:tc>
        <w:tc>
          <w:tcPr>
            <w:tcW w:w="2211" w:type="dxa"/>
            <w:vAlign w:val="center"/>
          </w:tcPr>
          <w:p w14:paraId="113344BD" w14:textId="77777777" w:rsidR="00DF012D" w:rsidRPr="00342602" w:rsidRDefault="00DF012D" w:rsidP="00FC20AB">
            <w:pPr>
              <w:pStyle w:val="affd"/>
            </w:pPr>
            <w:r w:rsidRPr="00342602">
              <w:t>Fire and water</w:t>
            </w:r>
          </w:p>
        </w:tc>
      </w:tr>
      <w:tr w:rsidR="00342602" w:rsidRPr="00342602" w14:paraId="60DF6182" w14:textId="77777777" w:rsidTr="00FC20AB">
        <w:trPr>
          <w:jc w:val="center"/>
        </w:trPr>
        <w:tc>
          <w:tcPr>
            <w:tcW w:w="570" w:type="dxa"/>
            <w:vAlign w:val="center"/>
          </w:tcPr>
          <w:p w14:paraId="25298FB6" w14:textId="77777777" w:rsidR="00DF012D" w:rsidRPr="00342602" w:rsidRDefault="00DF012D" w:rsidP="00FC20AB">
            <w:pPr>
              <w:pStyle w:val="affd"/>
            </w:pPr>
            <w:r w:rsidRPr="00342602">
              <w:t>6</w:t>
            </w:r>
          </w:p>
        </w:tc>
        <w:tc>
          <w:tcPr>
            <w:tcW w:w="1699" w:type="dxa"/>
            <w:vAlign w:val="center"/>
          </w:tcPr>
          <w:p w14:paraId="467AEEB1" w14:textId="77777777" w:rsidR="00DF012D" w:rsidRPr="00342602" w:rsidRDefault="00DF012D" w:rsidP="00FC20AB">
            <w:pPr>
              <w:pStyle w:val="affd"/>
            </w:pPr>
            <w:r w:rsidRPr="00342602">
              <w:t>Bulbul, Durban, South Africa</w:t>
            </w:r>
          </w:p>
        </w:tc>
        <w:tc>
          <w:tcPr>
            <w:tcW w:w="707" w:type="dxa"/>
            <w:vAlign w:val="center"/>
          </w:tcPr>
          <w:p w14:paraId="7523D144" w14:textId="77777777" w:rsidR="00DF012D" w:rsidRPr="00342602" w:rsidRDefault="00DF012D" w:rsidP="00FC20AB">
            <w:pPr>
              <w:pStyle w:val="affd"/>
            </w:pPr>
            <w:r w:rsidRPr="00342602">
              <w:t>1997</w:t>
            </w:r>
          </w:p>
        </w:tc>
        <w:tc>
          <w:tcPr>
            <w:tcW w:w="1098" w:type="dxa"/>
            <w:vAlign w:val="center"/>
          </w:tcPr>
          <w:p w14:paraId="7A201D27" w14:textId="77777777" w:rsidR="00DF012D" w:rsidRPr="00342602" w:rsidRDefault="00DF012D" w:rsidP="00FC20AB">
            <w:pPr>
              <w:pStyle w:val="affd"/>
            </w:pPr>
            <w:r w:rsidRPr="00342602">
              <w:t>-</w:t>
            </w:r>
          </w:p>
        </w:tc>
        <w:tc>
          <w:tcPr>
            <w:tcW w:w="977" w:type="dxa"/>
            <w:vAlign w:val="center"/>
          </w:tcPr>
          <w:p w14:paraId="3D0B6052" w14:textId="77777777" w:rsidR="00DF012D" w:rsidRPr="00342602" w:rsidRDefault="00DF012D" w:rsidP="00FC20AB">
            <w:pPr>
              <w:pStyle w:val="affd"/>
            </w:pPr>
            <w:r w:rsidRPr="00342602">
              <w:t>160</w:t>
            </w:r>
          </w:p>
        </w:tc>
        <w:tc>
          <w:tcPr>
            <w:tcW w:w="1040" w:type="dxa"/>
            <w:vAlign w:val="center"/>
          </w:tcPr>
          <w:p w14:paraId="787B0D11" w14:textId="77777777" w:rsidR="00DF012D" w:rsidRPr="00342602" w:rsidRDefault="00DF012D" w:rsidP="00FC20AB">
            <w:pPr>
              <w:pStyle w:val="affd"/>
            </w:pPr>
            <w:r w:rsidRPr="00342602">
              <w:t>Unlined</w:t>
            </w:r>
          </w:p>
        </w:tc>
        <w:tc>
          <w:tcPr>
            <w:tcW w:w="2211" w:type="dxa"/>
            <w:vAlign w:val="center"/>
          </w:tcPr>
          <w:p w14:paraId="23B138DE" w14:textId="77777777" w:rsidR="00DF012D" w:rsidRPr="00342602" w:rsidRDefault="00DF012D" w:rsidP="00FC20AB">
            <w:pPr>
              <w:pStyle w:val="affd"/>
            </w:pPr>
            <w:r w:rsidRPr="00342602">
              <w:t>Pore pressure by liquid waste</w:t>
            </w:r>
          </w:p>
        </w:tc>
      </w:tr>
      <w:tr w:rsidR="00342602" w:rsidRPr="00342602" w14:paraId="5DCDAC8D" w14:textId="77777777" w:rsidTr="00FC20AB">
        <w:trPr>
          <w:jc w:val="center"/>
        </w:trPr>
        <w:tc>
          <w:tcPr>
            <w:tcW w:w="570" w:type="dxa"/>
            <w:vAlign w:val="center"/>
          </w:tcPr>
          <w:p w14:paraId="74AC8F4A" w14:textId="77777777" w:rsidR="00DF012D" w:rsidRPr="00342602" w:rsidRDefault="00DF012D" w:rsidP="00FC20AB">
            <w:pPr>
              <w:pStyle w:val="affd"/>
            </w:pPr>
            <w:r w:rsidRPr="00342602">
              <w:t>7</w:t>
            </w:r>
          </w:p>
        </w:tc>
        <w:tc>
          <w:tcPr>
            <w:tcW w:w="1699" w:type="dxa"/>
            <w:vAlign w:val="center"/>
          </w:tcPr>
          <w:p w14:paraId="1B020CA3" w14:textId="77777777" w:rsidR="00DF012D" w:rsidRPr="00342602" w:rsidRDefault="00DF012D" w:rsidP="00FC20AB">
            <w:pPr>
              <w:pStyle w:val="affd"/>
            </w:pPr>
            <w:r w:rsidRPr="00342602">
              <w:t>Dona Juana, Bogota, Colombia</w:t>
            </w:r>
          </w:p>
        </w:tc>
        <w:tc>
          <w:tcPr>
            <w:tcW w:w="707" w:type="dxa"/>
            <w:vAlign w:val="center"/>
          </w:tcPr>
          <w:p w14:paraId="38AB7B58" w14:textId="77777777" w:rsidR="00DF012D" w:rsidRPr="00342602" w:rsidRDefault="00DF012D" w:rsidP="00FC20AB">
            <w:pPr>
              <w:pStyle w:val="affd"/>
            </w:pPr>
            <w:r w:rsidRPr="00342602">
              <w:t>1997</w:t>
            </w:r>
          </w:p>
        </w:tc>
        <w:tc>
          <w:tcPr>
            <w:tcW w:w="1098" w:type="dxa"/>
            <w:vAlign w:val="center"/>
          </w:tcPr>
          <w:p w14:paraId="25A7A64D" w14:textId="77777777" w:rsidR="00DF012D" w:rsidRPr="00342602" w:rsidRDefault="00DF012D" w:rsidP="00FC20AB">
            <w:pPr>
              <w:pStyle w:val="affd"/>
            </w:pPr>
            <w:r w:rsidRPr="00342602">
              <w:t>-</w:t>
            </w:r>
          </w:p>
        </w:tc>
        <w:tc>
          <w:tcPr>
            <w:tcW w:w="977" w:type="dxa"/>
            <w:vAlign w:val="center"/>
          </w:tcPr>
          <w:p w14:paraId="2BA3AED1" w14:textId="77777777" w:rsidR="00DF012D" w:rsidRPr="00342602" w:rsidRDefault="00DF012D" w:rsidP="00FC20AB">
            <w:pPr>
              <w:pStyle w:val="affd"/>
            </w:pPr>
            <w:r w:rsidRPr="00342602">
              <w:t>800</w:t>
            </w:r>
          </w:p>
        </w:tc>
        <w:tc>
          <w:tcPr>
            <w:tcW w:w="1040" w:type="dxa"/>
            <w:vAlign w:val="center"/>
          </w:tcPr>
          <w:p w14:paraId="41764F68" w14:textId="77777777" w:rsidR="00DF012D" w:rsidRPr="00342602" w:rsidRDefault="00DF012D" w:rsidP="00FC20AB">
            <w:pPr>
              <w:pStyle w:val="affd"/>
            </w:pPr>
            <w:r w:rsidRPr="00342602">
              <w:t>Lined</w:t>
            </w:r>
          </w:p>
        </w:tc>
        <w:tc>
          <w:tcPr>
            <w:tcW w:w="2211" w:type="dxa"/>
            <w:vAlign w:val="center"/>
          </w:tcPr>
          <w:p w14:paraId="72D12D8F" w14:textId="77777777" w:rsidR="00DF012D" w:rsidRPr="00342602" w:rsidRDefault="00DF012D" w:rsidP="00FC20AB">
            <w:pPr>
              <w:pStyle w:val="affd"/>
            </w:pPr>
            <w:r w:rsidRPr="00342602">
              <w:t>Pore pressure by leachate</w:t>
            </w:r>
          </w:p>
        </w:tc>
      </w:tr>
      <w:tr w:rsidR="00342602" w:rsidRPr="00342602" w14:paraId="2780AB9D" w14:textId="77777777" w:rsidTr="00FC20AB">
        <w:trPr>
          <w:jc w:val="center"/>
        </w:trPr>
        <w:tc>
          <w:tcPr>
            <w:tcW w:w="570" w:type="dxa"/>
            <w:vAlign w:val="center"/>
          </w:tcPr>
          <w:p w14:paraId="366182C0" w14:textId="77777777" w:rsidR="00DF012D" w:rsidRPr="00342602" w:rsidRDefault="00DF012D" w:rsidP="00FC20AB">
            <w:pPr>
              <w:pStyle w:val="affd"/>
            </w:pPr>
            <w:r w:rsidRPr="00342602">
              <w:t>8</w:t>
            </w:r>
          </w:p>
        </w:tc>
        <w:tc>
          <w:tcPr>
            <w:tcW w:w="1699" w:type="dxa"/>
            <w:vAlign w:val="center"/>
          </w:tcPr>
          <w:p w14:paraId="55E1DE4F" w14:textId="77777777" w:rsidR="00DF012D" w:rsidRPr="00342602" w:rsidRDefault="00DF012D" w:rsidP="00FC20AB">
            <w:pPr>
              <w:pStyle w:val="affd"/>
            </w:pPr>
            <w:proofErr w:type="spellStart"/>
            <w:r w:rsidRPr="00342602">
              <w:t>Mecklenburg-vorpommern</w:t>
            </w:r>
            <w:proofErr w:type="spellEnd"/>
            <w:r w:rsidRPr="00342602">
              <w:t>, Germany</w:t>
            </w:r>
          </w:p>
        </w:tc>
        <w:tc>
          <w:tcPr>
            <w:tcW w:w="707" w:type="dxa"/>
            <w:vAlign w:val="center"/>
          </w:tcPr>
          <w:p w14:paraId="551A5F61" w14:textId="77777777" w:rsidR="00DF012D" w:rsidRPr="00342602" w:rsidRDefault="00DF012D" w:rsidP="00FC20AB">
            <w:pPr>
              <w:pStyle w:val="affd"/>
            </w:pPr>
            <w:r w:rsidRPr="00342602">
              <w:t>2001</w:t>
            </w:r>
          </w:p>
        </w:tc>
        <w:tc>
          <w:tcPr>
            <w:tcW w:w="1098" w:type="dxa"/>
            <w:vAlign w:val="center"/>
          </w:tcPr>
          <w:p w14:paraId="6FC9EE8B" w14:textId="77777777" w:rsidR="00DF012D" w:rsidRPr="00342602" w:rsidRDefault="00DF012D" w:rsidP="00FC20AB">
            <w:pPr>
              <w:pStyle w:val="affd"/>
            </w:pPr>
            <w:r w:rsidRPr="00342602">
              <w:t>-</w:t>
            </w:r>
          </w:p>
        </w:tc>
        <w:tc>
          <w:tcPr>
            <w:tcW w:w="977" w:type="dxa"/>
            <w:vAlign w:val="center"/>
          </w:tcPr>
          <w:p w14:paraId="30D13053" w14:textId="77777777" w:rsidR="00DF012D" w:rsidRPr="00342602" w:rsidRDefault="00DF012D" w:rsidP="00FC20AB">
            <w:pPr>
              <w:pStyle w:val="affd"/>
            </w:pPr>
            <w:r w:rsidRPr="00342602">
              <w:t>400</w:t>
            </w:r>
          </w:p>
        </w:tc>
        <w:tc>
          <w:tcPr>
            <w:tcW w:w="1040" w:type="dxa"/>
            <w:vAlign w:val="center"/>
          </w:tcPr>
          <w:p w14:paraId="6437B44C" w14:textId="77777777" w:rsidR="00DF012D" w:rsidRPr="00342602" w:rsidRDefault="00DF012D" w:rsidP="00FC20AB">
            <w:pPr>
              <w:pStyle w:val="affd"/>
            </w:pPr>
            <w:r w:rsidRPr="00342602">
              <w:t>Unlined</w:t>
            </w:r>
          </w:p>
        </w:tc>
        <w:tc>
          <w:tcPr>
            <w:tcW w:w="2211" w:type="dxa"/>
            <w:vAlign w:val="center"/>
          </w:tcPr>
          <w:p w14:paraId="480CA0C6" w14:textId="77777777" w:rsidR="00DF012D" w:rsidRPr="00342602" w:rsidRDefault="00DF012D" w:rsidP="00FC20AB">
            <w:pPr>
              <w:pStyle w:val="affd"/>
            </w:pPr>
            <w:r w:rsidRPr="00342602">
              <w:t>Gas and water</w:t>
            </w:r>
          </w:p>
        </w:tc>
      </w:tr>
      <w:tr w:rsidR="00342602" w:rsidRPr="00342602" w14:paraId="4B2A407D" w14:textId="77777777" w:rsidTr="00FC20AB">
        <w:trPr>
          <w:jc w:val="center"/>
        </w:trPr>
        <w:tc>
          <w:tcPr>
            <w:tcW w:w="570" w:type="dxa"/>
            <w:vAlign w:val="center"/>
          </w:tcPr>
          <w:p w14:paraId="0E447E27" w14:textId="77777777" w:rsidR="00DF012D" w:rsidRPr="00342602" w:rsidRDefault="00DF012D" w:rsidP="00FC20AB">
            <w:pPr>
              <w:pStyle w:val="affd"/>
            </w:pPr>
            <w:r w:rsidRPr="00342602">
              <w:t>9</w:t>
            </w:r>
          </w:p>
        </w:tc>
        <w:tc>
          <w:tcPr>
            <w:tcW w:w="1699" w:type="dxa"/>
            <w:vAlign w:val="center"/>
          </w:tcPr>
          <w:p w14:paraId="74A86905" w14:textId="77777777" w:rsidR="00DF012D" w:rsidRPr="00342602" w:rsidRDefault="00DF012D" w:rsidP="00FC20AB">
            <w:pPr>
              <w:pStyle w:val="affd"/>
            </w:pPr>
            <w:r w:rsidRPr="00342602">
              <w:t>Rumpke, Cincinnati, Ohio, USA</w:t>
            </w:r>
          </w:p>
        </w:tc>
        <w:tc>
          <w:tcPr>
            <w:tcW w:w="707" w:type="dxa"/>
            <w:vAlign w:val="center"/>
          </w:tcPr>
          <w:p w14:paraId="7BD1D043" w14:textId="77777777" w:rsidR="00DF012D" w:rsidRPr="00342602" w:rsidRDefault="00DF012D" w:rsidP="00FC20AB">
            <w:pPr>
              <w:pStyle w:val="affd"/>
            </w:pPr>
            <w:r w:rsidRPr="00342602">
              <w:t>1996</w:t>
            </w:r>
          </w:p>
        </w:tc>
        <w:tc>
          <w:tcPr>
            <w:tcW w:w="1098" w:type="dxa"/>
            <w:vAlign w:val="center"/>
          </w:tcPr>
          <w:p w14:paraId="3B2F8676" w14:textId="77777777" w:rsidR="00DF012D" w:rsidRPr="00342602" w:rsidRDefault="00DF012D" w:rsidP="00FC20AB">
            <w:pPr>
              <w:pStyle w:val="affd"/>
            </w:pPr>
            <w:r w:rsidRPr="00342602">
              <w:t>-</w:t>
            </w:r>
          </w:p>
        </w:tc>
        <w:tc>
          <w:tcPr>
            <w:tcW w:w="977" w:type="dxa"/>
            <w:vAlign w:val="center"/>
          </w:tcPr>
          <w:p w14:paraId="29463AE7" w14:textId="77777777" w:rsidR="00DF012D" w:rsidRPr="00342602" w:rsidRDefault="00DF012D" w:rsidP="00FC20AB">
            <w:pPr>
              <w:pStyle w:val="affd"/>
            </w:pPr>
            <w:r w:rsidRPr="00342602">
              <w:t>1200</w:t>
            </w:r>
          </w:p>
        </w:tc>
        <w:tc>
          <w:tcPr>
            <w:tcW w:w="1040" w:type="dxa"/>
            <w:vAlign w:val="center"/>
          </w:tcPr>
          <w:p w14:paraId="064E8830" w14:textId="77777777" w:rsidR="00DF012D" w:rsidRPr="00342602" w:rsidRDefault="00DF012D" w:rsidP="00FC20AB">
            <w:pPr>
              <w:pStyle w:val="affd"/>
            </w:pPr>
            <w:r w:rsidRPr="00342602">
              <w:t>Unlined</w:t>
            </w:r>
          </w:p>
        </w:tc>
        <w:tc>
          <w:tcPr>
            <w:tcW w:w="2211" w:type="dxa"/>
            <w:vAlign w:val="center"/>
          </w:tcPr>
          <w:p w14:paraId="0DCB4BDE" w14:textId="77777777" w:rsidR="00DF012D" w:rsidRPr="00342602" w:rsidRDefault="00DF012D" w:rsidP="00FC20AB">
            <w:pPr>
              <w:pStyle w:val="affd"/>
            </w:pPr>
            <w:r w:rsidRPr="00342602">
              <w:t>Excavate and explosion</w:t>
            </w:r>
          </w:p>
        </w:tc>
      </w:tr>
      <w:tr w:rsidR="00342602" w:rsidRPr="00342602" w14:paraId="4196A447" w14:textId="77777777" w:rsidTr="00FC20AB">
        <w:trPr>
          <w:jc w:val="center"/>
        </w:trPr>
        <w:tc>
          <w:tcPr>
            <w:tcW w:w="570" w:type="dxa"/>
            <w:vAlign w:val="center"/>
          </w:tcPr>
          <w:p w14:paraId="2EF8E822" w14:textId="77777777" w:rsidR="00DF012D" w:rsidRPr="00342602" w:rsidRDefault="00DF012D" w:rsidP="00FC20AB">
            <w:pPr>
              <w:pStyle w:val="affd"/>
            </w:pPr>
            <w:r w:rsidRPr="00342602">
              <w:t>10</w:t>
            </w:r>
          </w:p>
        </w:tc>
        <w:tc>
          <w:tcPr>
            <w:tcW w:w="1699" w:type="dxa"/>
            <w:vAlign w:val="center"/>
          </w:tcPr>
          <w:p w14:paraId="1DEE2956" w14:textId="77777777" w:rsidR="00DF012D" w:rsidRPr="00342602" w:rsidRDefault="00DF012D" w:rsidP="00FC20AB">
            <w:pPr>
              <w:pStyle w:val="affd"/>
            </w:pPr>
            <w:proofErr w:type="spellStart"/>
            <w:r w:rsidRPr="00342602">
              <w:t>Kettleman</w:t>
            </w:r>
            <w:proofErr w:type="spellEnd"/>
            <w:r w:rsidRPr="00342602">
              <w:t>, California, USA</w:t>
            </w:r>
          </w:p>
        </w:tc>
        <w:tc>
          <w:tcPr>
            <w:tcW w:w="707" w:type="dxa"/>
            <w:vAlign w:val="center"/>
          </w:tcPr>
          <w:p w14:paraId="54B47892" w14:textId="77777777" w:rsidR="00DF012D" w:rsidRPr="00342602" w:rsidRDefault="00DF012D" w:rsidP="00FC20AB">
            <w:pPr>
              <w:pStyle w:val="affd"/>
            </w:pPr>
            <w:r w:rsidRPr="00342602">
              <w:t>1988</w:t>
            </w:r>
          </w:p>
        </w:tc>
        <w:tc>
          <w:tcPr>
            <w:tcW w:w="1098" w:type="dxa"/>
            <w:vAlign w:val="center"/>
          </w:tcPr>
          <w:p w14:paraId="2A8258F3" w14:textId="77777777" w:rsidR="00DF012D" w:rsidRPr="00342602" w:rsidRDefault="00DF012D" w:rsidP="00FC20AB">
            <w:pPr>
              <w:pStyle w:val="affd"/>
            </w:pPr>
            <w:r w:rsidRPr="00342602">
              <w:t>-</w:t>
            </w:r>
          </w:p>
        </w:tc>
        <w:tc>
          <w:tcPr>
            <w:tcW w:w="977" w:type="dxa"/>
            <w:vAlign w:val="center"/>
          </w:tcPr>
          <w:p w14:paraId="659B28EF" w14:textId="77777777" w:rsidR="00DF012D" w:rsidRPr="00342602" w:rsidRDefault="00DF012D" w:rsidP="00FC20AB">
            <w:pPr>
              <w:pStyle w:val="affd"/>
            </w:pPr>
            <w:r w:rsidRPr="00342602">
              <w:t>490</w:t>
            </w:r>
          </w:p>
        </w:tc>
        <w:tc>
          <w:tcPr>
            <w:tcW w:w="1040" w:type="dxa"/>
            <w:vAlign w:val="center"/>
          </w:tcPr>
          <w:p w14:paraId="0C7E3DAE" w14:textId="77777777" w:rsidR="00DF012D" w:rsidRPr="00342602" w:rsidRDefault="00DF012D" w:rsidP="00FC20AB">
            <w:pPr>
              <w:pStyle w:val="affd"/>
            </w:pPr>
            <w:r w:rsidRPr="00342602">
              <w:t>Lined</w:t>
            </w:r>
          </w:p>
        </w:tc>
        <w:tc>
          <w:tcPr>
            <w:tcW w:w="2211" w:type="dxa"/>
            <w:vAlign w:val="center"/>
          </w:tcPr>
          <w:p w14:paraId="6211026B" w14:textId="77777777" w:rsidR="00DF012D" w:rsidRPr="00342602" w:rsidRDefault="00DF012D" w:rsidP="00FC20AB">
            <w:pPr>
              <w:pStyle w:val="affd"/>
            </w:pPr>
            <w:r w:rsidRPr="00342602">
              <w:t xml:space="preserve">Excess pore water </w:t>
            </w:r>
            <w:proofErr w:type="spellStart"/>
            <w:r w:rsidRPr="00342602">
              <w:t>pressuure</w:t>
            </w:r>
            <w:proofErr w:type="spellEnd"/>
          </w:p>
        </w:tc>
      </w:tr>
      <w:tr w:rsidR="00342602" w:rsidRPr="00342602" w14:paraId="58709AA9" w14:textId="77777777" w:rsidTr="00FC20AB">
        <w:trPr>
          <w:jc w:val="center"/>
        </w:trPr>
        <w:tc>
          <w:tcPr>
            <w:tcW w:w="570" w:type="dxa"/>
            <w:vAlign w:val="center"/>
          </w:tcPr>
          <w:p w14:paraId="4B2916BA" w14:textId="77777777" w:rsidR="00DF012D" w:rsidRPr="00342602" w:rsidRDefault="00DF012D" w:rsidP="00FC20AB">
            <w:pPr>
              <w:pStyle w:val="affd"/>
            </w:pPr>
            <w:r w:rsidRPr="00342602">
              <w:lastRenderedPageBreak/>
              <w:t>11</w:t>
            </w:r>
          </w:p>
        </w:tc>
        <w:tc>
          <w:tcPr>
            <w:tcW w:w="1699" w:type="dxa"/>
            <w:vAlign w:val="center"/>
          </w:tcPr>
          <w:p w14:paraId="0259BCBC" w14:textId="77777777" w:rsidR="00DF012D" w:rsidRPr="00342602" w:rsidRDefault="00DF012D" w:rsidP="00FC20AB">
            <w:pPr>
              <w:pStyle w:val="affd"/>
            </w:pPr>
            <w:r w:rsidRPr="00342602">
              <w:t>Shenzhen, Guangdong, China</w:t>
            </w:r>
          </w:p>
        </w:tc>
        <w:tc>
          <w:tcPr>
            <w:tcW w:w="707" w:type="dxa"/>
            <w:vAlign w:val="center"/>
          </w:tcPr>
          <w:p w14:paraId="47AA1FA2" w14:textId="77777777" w:rsidR="00DF012D" w:rsidRPr="00342602" w:rsidRDefault="00DF012D" w:rsidP="00FC20AB">
            <w:pPr>
              <w:pStyle w:val="affd"/>
            </w:pPr>
            <w:r w:rsidRPr="00342602">
              <w:t>2015</w:t>
            </w:r>
          </w:p>
        </w:tc>
        <w:tc>
          <w:tcPr>
            <w:tcW w:w="1098" w:type="dxa"/>
            <w:vAlign w:val="center"/>
          </w:tcPr>
          <w:p w14:paraId="648C718E" w14:textId="77777777" w:rsidR="00DF012D" w:rsidRPr="00342602" w:rsidRDefault="00DF012D" w:rsidP="00FC20AB">
            <w:pPr>
              <w:pStyle w:val="affd"/>
            </w:pPr>
            <w:r w:rsidRPr="00342602">
              <w:t>77</w:t>
            </w:r>
          </w:p>
        </w:tc>
        <w:tc>
          <w:tcPr>
            <w:tcW w:w="977" w:type="dxa"/>
            <w:vAlign w:val="center"/>
          </w:tcPr>
          <w:p w14:paraId="7AED2E0C" w14:textId="77777777" w:rsidR="00DF012D" w:rsidRPr="00342602" w:rsidRDefault="00DF012D" w:rsidP="00FC20AB">
            <w:pPr>
              <w:pStyle w:val="affd"/>
            </w:pPr>
            <w:r w:rsidRPr="00342602">
              <w:t>2730</w:t>
            </w:r>
          </w:p>
        </w:tc>
        <w:tc>
          <w:tcPr>
            <w:tcW w:w="1040" w:type="dxa"/>
            <w:vAlign w:val="center"/>
          </w:tcPr>
          <w:p w14:paraId="780C7DEA" w14:textId="77777777" w:rsidR="00DF012D" w:rsidRPr="00342602" w:rsidRDefault="00DF012D" w:rsidP="00FC20AB">
            <w:pPr>
              <w:pStyle w:val="affd"/>
            </w:pPr>
            <w:r w:rsidRPr="00342602">
              <w:t>Lined. Surface drainage system is being built</w:t>
            </w:r>
          </w:p>
        </w:tc>
        <w:tc>
          <w:tcPr>
            <w:tcW w:w="2211" w:type="dxa"/>
            <w:vAlign w:val="center"/>
          </w:tcPr>
          <w:p w14:paraId="12476815" w14:textId="77777777" w:rsidR="00DF012D" w:rsidRPr="00342602" w:rsidRDefault="00DF012D" w:rsidP="00FC20AB">
            <w:pPr>
              <w:pStyle w:val="affd"/>
            </w:pPr>
            <w:r w:rsidRPr="00342602">
              <w:t>Excess pore water pressure</w:t>
            </w:r>
          </w:p>
        </w:tc>
      </w:tr>
    </w:tbl>
    <w:p w14:paraId="1BB1677B" w14:textId="77777777" w:rsidR="00DF012D" w:rsidRPr="00342602" w:rsidRDefault="00DF012D" w:rsidP="00FC20AB">
      <w:pPr>
        <w:pStyle w:val="af3"/>
        <w:spacing w:before="156" w:after="156"/>
        <w:ind w:firstLine="480"/>
        <w:rPr>
          <w:rFonts w:ascii="等线" w:eastAsia="等线" w:hAnsi="等线"/>
          <w:sz w:val="21"/>
        </w:rPr>
      </w:pPr>
      <w:r w:rsidRPr="00342602">
        <w:rPr>
          <w:rFonts w:hint="eastAsia"/>
        </w:rPr>
        <w:t>本部分主要研究降雨入渗过程及其对于坡体渗流场的影响规律，以便为弃渣场在降雨条件下的稳定性及相应处理措施研究提供依据。采用多级建模方法，利用</w:t>
      </w:r>
      <w:r w:rsidRPr="00342602">
        <w:rPr>
          <w:rFonts w:hint="eastAsia"/>
        </w:rPr>
        <w:t>G</w:t>
      </w:r>
      <w:r w:rsidRPr="00342602">
        <w:t>EO-S</w:t>
      </w:r>
      <w:r w:rsidRPr="00342602">
        <w:rPr>
          <w:rFonts w:hint="eastAsia"/>
        </w:rPr>
        <w:t>t</w:t>
      </w:r>
      <w:r w:rsidRPr="00342602">
        <w:t>udio</w:t>
      </w:r>
      <w:r w:rsidRPr="00342602">
        <w:rPr>
          <w:rFonts w:hint="eastAsia"/>
        </w:rPr>
        <w:t>软件中边坡稳定分析和渗透分析耦合方法，</w:t>
      </w:r>
      <w:r w:rsidRPr="00342602">
        <w:t>基于多孔介质饱和</w:t>
      </w:r>
      <w:r w:rsidRPr="00342602">
        <w:t>-</w:t>
      </w:r>
      <w:r w:rsidRPr="00342602">
        <w:t>非饱和渗流理论，通过对降雨条件下具体边坡暂态渗流场的模拟和稳定性分析，</w:t>
      </w:r>
      <w:r w:rsidRPr="00342602">
        <w:rPr>
          <w:rFonts w:hint="eastAsia"/>
        </w:rPr>
        <w:t>研究降雨入渗过程及其对于坡体渗流场的影响规律，研究暴雨工况下雨水入渗渣体内部孔隙水压力变化过程，研究不同堆填阶段下坡体结构变化和地下水渗流场演化对渣土受纳场稳定性的影响，并研究滑坡失稳剪出后，液化效应触发的高速远程滑坡动力学特征。</w:t>
      </w:r>
    </w:p>
    <w:p w14:paraId="7FDB87C3" w14:textId="1BB2BB9D" w:rsidR="00DF012D" w:rsidRPr="00342602" w:rsidRDefault="00B50569">
      <w:pPr>
        <w:rPr>
          <w:rFonts w:ascii="等线" w:eastAsia="等线" w:hAnsi="等线"/>
          <w:sz w:val="21"/>
        </w:rPr>
      </w:pPr>
      <w:r w:rsidRPr="00342602">
        <w:rPr>
          <w:rFonts w:ascii="等线" w:eastAsia="等线" w:hAnsi="等线"/>
          <w:noProof/>
          <w:sz w:val="21"/>
        </w:rPr>
        <w:drawing>
          <wp:inline distT="0" distB="0" distL="0" distR="0" wp14:anchorId="3D96B23C" wp14:editId="61B2995F">
            <wp:extent cx="2495550" cy="1343025"/>
            <wp:effectExtent l="0" t="0" r="0" b="0"/>
            <wp:docPr id="71" name="图片 2" descr="30dvector.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descr="30dvector.emf"/>
                    <pic:cNvPicPr>
                      <a:picLocks noChangeAspect="1" noChangeArrowheads="1"/>
                    </pic:cNvPicPr>
                  </pic:nvPicPr>
                  <pic:blipFill>
                    <a:blip r:embed="rId42" cstate="print">
                      <a:extLst>
                        <a:ext uri="{28A0092B-C50C-407E-A947-70E740481C1C}">
                          <a14:useLocalDpi xmlns:a14="http://schemas.microsoft.com/office/drawing/2010/main" val="0"/>
                        </a:ext>
                      </a:extLst>
                    </a:blip>
                    <a:srcRect l="1529"/>
                    <a:stretch>
                      <a:fillRect/>
                    </a:stretch>
                  </pic:blipFill>
                  <pic:spPr bwMode="auto">
                    <a:xfrm>
                      <a:off x="0" y="0"/>
                      <a:ext cx="2495550" cy="1343025"/>
                    </a:xfrm>
                    <a:prstGeom prst="rect">
                      <a:avLst/>
                    </a:prstGeom>
                    <a:noFill/>
                    <a:ln>
                      <a:noFill/>
                    </a:ln>
                  </pic:spPr>
                </pic:pic>
              </a:graphicData>
            </a:graphic>
          </wp:inline>
        </w:drawing>
      </w:r>
      <w:r w:rsidRPr="00342602">
        <w:rPr>
          <w:rFonts w:ascii="等线" w:eastAsia="等线" w:hAnsi="等线"/>
          <w:noProof/>
          <w:sz w:val="21"/>
        </w:rPr>
        <w:drawing>
          <wp:inline distT="0" distB="0" distL="0" distR="0" wp14:anchorId="59408DA0" wp14:editId="171973CE">
            <wp:extent cx="2600325" cy="1419225"/>
            <wp:effectExtent l="0" t="0" r="0" b="0"/>
            <wp:docPr id="72" name="图片 0" descr="isolin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0" descr="isoline.bmp"/>
                    <pic:cNvPicPr>
                      <a:picLocks noChangeAspect="1" noChangeArrowheads="1"/>
                    </pic:cNvPicPr>
                  </pic:nvPicPr>
                  <pic:blipFill>
                    <a:blip r:embed="rId43" cstate="print">
                      <a:extLst>
                        <a:ext uri="{28A0092B-C50C-407E-A947-70E740481C1C}">
                          <a14:useLocalDpi xmlns:a14="http://schemas.microsoft.com/office/drawing/2010/main" val="0"/>
                        </a:ext>
                      </a:extLst>
                    </a:blip>
                    <a:srcRect l="1910"/>
                    <a:stretch>
                      <a:fillRect/>
                    </a:stretch>
                  </pic:blipFill>
                  <pic:spPr bwMode="auto">
                    <a:xfrm>
                      <a:off x="0" y="0"/>
                      <a:ext cx="2600325" cy="1419225"/>
                    </a:xfrm>
                    <a:prstGeom prst="rect">
                      <a:avLst/>
                    </a:prstGeom>
                    <a:noFill/>
                    <a:ln>
                      <a:noFill/>
                    </a:ln>
                  </pic:spPr>
                </pic:pic>
              </a:graphicData>
            </a:graphic>
          </wp:inline>
        </w:drawing>
      </w:r>
    </w:p>
    <w:p w14:paraId="23F438E1" w14:textId="1E227565" w:rsidR="00DF012D" w:rsidRPr="00342602" w:rsidRDefault="00FC20AB" w:rsidP="00FC20AB">
      <w:pPr>
        <w:pStyle w:val="ae"/>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5243CC">
        <w:rPr>
          <w:noProof/>
        </w:rPr>
        <w:t>27</w:t>
      </w:r>
      <w:r>
        <w:fldChar w:fldCharType="end"/>
      </w:r>
      <w:r>
        <w:t xml:space="preserve">  </w:t>
      </w:r>
      <w:r w:rsidR="00DF012D" w:rsidRPr="00342602">
        <w:rPr>
          <w:rFonts w:hint="eastAsia"/>
        </w:rPr>
        <w:t>降雨入渗条件下浸润线进化过程线（基于</w:t>
      </w:r>
      <w:r w:rsidR="00DF012D" w:rsidRPr="00342602">
        <w:t>GEO-Studio</w:t>
      </w:r>
      <w:r w:rsidR="00DF012D" w:rsidRPr="00342602">
        <w:rPr>
          <w:rFonts w:hint="eastAsia"/>
        </w:rPr>
        <w:t>）（预期）</w:t>
      </w:r>
    </w:p>
    <w:p w14:paraId="6B36DF16" w14:textId="2E3BD2C8" w:rsidR="00DF012D" w:rsidRPr="00342602" w:rsidRDefault="00FC20AB" w:rsidP="00484B7F">
      <w:pPr>
        <w:pStyle w:val="aff9"/>
      </w:pPr>
      <w:r>
        <w:rPr>
          <w:rFonts w:hint="eastAsia"/>
        </w:rPr>
        <w:t xml:space="preserve">(3) </w:t>
      </w:r>
      <w:r w:rsidR="00DF012D" w:rsidRPr="00342602">
        <w:t>考虑</w:t>
      </w:r>
      <w:r w:rsidR="00DF012D" w:rsidRPr="00342602">
        <w:rPr>
          <w:rFonts w:hint="eastAsia"/>
        </w:rPr>
        <w:t>随机特性的渣土堆积体安全性分析</w:t>
      </w:r>
    </w:p>
    <w:p w14:paraId="3319368B" w14:textId="77777777" w:rsidR="00DF012D" w:rsidRPr="00342602" w:rsidRDefault="00DF012D" w:rsidP="00FC20AB">
      <w:pPr>
        <w:pStyle w:val="af3"/>
        <w:spacing w:before="156" w:after="156"/>
        <w:ind w:firstLine="480"/>
      </w:pPr>
      <w:r w:rsidRPr="00342602">
        <w:t>采用将随机场模拟技术与有限元分析方法相结合的随机有限元法（</w:t>
      </w:r>
      <w:r w:rsidRPr="00342602">
        <w:t>Random Finite Element Method, RFEM</w:t>
      </w:r>
      <w:r w:rsidRPr="00342602">
        <w:t>）对渣土堆积体的稳定性、渗透稳定性等进行分析，将分析结果与传统分析方法得出的结果比较、总结规律，提出基于上述分析的设计理论。</w:t>
      </w:r>
    </w:p>
    <w:p w14:paraId="694E4D88" w14:textId="0320A1D3" w:rsidR="00DF012D" w:rsidRPr="00342602" w:rsidRDefault="00DF012D" w:rsidP="00FC20AB">
      <w:pPr>
        <w:pStyle w:val="af3"/>
        <w:spacing w:before="156" w:after="156"/>
        <w:ind w:firstLine="480"/>
      </w:pPr>
      <w:r w:rsidRPr="00342602">
        <w:rPr>
          <w:rFonts w:hint="eastAsia"/>
        </w:rPr>
        <w:t>工程</w:t>
      </w:r>
      <w:r w:rsidRPr="00342602">
        <w:t>和</w:t>
      </w:r>
      <w:r w:rsidRPr="00342602">
        <w:rPr>
          <w:rFonts w:hint="eastAsia"/>
        </w:rPr>
        <w:t>学术</w:t>
      </w:r>
      <w:r w:rsidRPr="00342602">
        <w:t>界多年</w:t>
      </w:r>
      <w:r w:rsidRPr="00342602">
        <w:rPr>
          <w:rFonts w:hint="eastAsia"/>
        </w:rPr>
        <w:t>以来</w:t>
      </w:r>
      <w:r w:rsidRPr="00342602">
        <w:t>就有探讨</w:t>
      </w:r>
      <w:r w:rsidRPr="00342602">
        <w:rPr>
          <w:rFonts w:hint="eastAsia"/>
        </w:rPr>
        <w:t>岩土材料</w:t>
      </w:r>
      <w:r w:rsidRPr="00342602">
        <w:t>的不确定性对结构</w:t>
      </w:r>
      <w:r w:rsidRPr="00342602">
        <w:rPr>
          <w:rFonts w:hint="eastAsia"/>
        </w:rPr>
        <w:t>反应</w:t>
      </w:r>
      <w:r w:rsidRPr="00342602">
        <w:t>影响的研究</w:t>
      </w:r>
      <w:r w:rsidRPr="00342602">
        <w:rPr>
          <w:rFonts w:hint="eastAsia"/>
        </w:rPr>
        <w:t>，</w:t>
      </w:r>
      <w:r w:rsidRPr="00342602">
        <w:rPr>
          <w:rFonts w:hint="eastAsia"/>
        </w:rPr>
        <w:t>Griffiths</w:t>
      </w:r>
      <w:r w:rsidRPr="00342602">
        <w:rPr>
          <w:rFonts w:hint="eastAsia"/>
        </w:rPr>
        <w:t>和</w:t>
      </w:r>
      <w:r w:rsidRPr="00342602">
        <w:rPr>
          <w:rFonts w:hint="eastAsia"/>
        </w:rPr>
        <w:t>Fenton</w:t>
      </w:r>
      <w:r w:rsidRPr="00342602">
        <w:rPr>
          <w:vertAlign w:val="superscript"/>
        </w:rPr>
        <w:t>[</w:t>
      </w:r>
      <w:r w:rsidR="00FC4DA9" w:rsidRPr="00342602">
        <w:rPr>
          <w:vertAlign w:val="superscript"/>
        </w:rPr>
        <w:t>5</w:t>
      </w:r>
      <w:r w:rsidR="00827D0C" w:rsidRPr="00342602">
        <w:rPr>
          <w:vertAlign w:val="superscript"/>
        </w:rPr>
        <w:t>4</w:t>
      </w:r>
      <w:r w:rsidRPr="00342602">
        <w:rPr>
          <w:vertAlign w:val="superscript"/>
        </w:rPr>
        <w:t>-</w:t>
      </w:r>
      <w:r w:rsidR="00FC4DA9" w:rsidRPr="00342602">
        <w:rPr>
          <w:vertAlign w:val="superscript"/>
        </w:rPr>
        <w:t>5</w:t>
      </w:r>
      <w:r w:rsidR="00827D0C" w:rsidRPr="00342602">
        <w:rPr>
          <w:vertAlign w:val="superscript"/>
        </w:rPr>
        <w:t>5</w:t>
      </w:r>
      <w:r w:rsidRPr="00342602">
        <w:rPr>
          <w:vertAlign w:val="superscript"/>
        </w:rPr>
        <w:t>]</w:t>
      </w:r>
      <w:r w:rsidRPr="00342602">
        <w:rPr>
          <w:rFonts w:hint="eastAsia"/>
        </w:rPr>
        <w:t>提出的</w:t>
      </w:r>
      <w:r w:rsidRPr="00342602">
        <w:t>将随机场模拟技术与有限元分析方法相结合的随机有限元法（</w:t>
      </w:r>
      <w:r w:rsidRPr="00342602">
        <w:t>Random Finite Element Method, RFEM</w:t>
      </w:r>
      <w:r w:rsidRPr="00342602">
        <w:t>）既可准确的模拟材料的空间变异性，又可较便利的与现有有限元分析工具相结合，已被用于地基沉降、边坡稳定性以及渗流分析等领域。</w:t>
      </w:r>
    </w:p>
    <w:p w14:paraId="7C014ED7" w14:textId="77777777" w:rsidR="00DF012D" w:rsidRPr="00342602" w:rsidRDefault="00DF012D" w:rsidP="00FC20AB">
      <w:pPr>
        <w:pStyle w:val="af3"/>
        <w:spacing w:before="156" w:after="156"/>
        <w:ind w:firstLine="480"/>
      </w:pPr>
      <w:r w:rsidRPr="00342602">
        <w:rPr>
          <w:rFonts w:hint="eastAsia"/>
        </w:rPr>
        <w:lastRenderedPageBreak/>
        <w:t>采用</w:t>
      </w:r>
      <w:r w:rsidRPr="00342602">
        <w:t>RFEM</w:t>
      </w:r>
      <w:r w:rsidRPr="00342602">
        <w:rPr>
          <w:rFonts w:hint="eastAsia"/>
        </w:rPr>
        <w:t>对</w:t>
      </w:r>
      <w:r w:rsidRPr="00342602">
        <w:t>渣土堆积体</w:t>
      </w:r>
      <w:r w:rsidRPr="00342602">
        <w:rPr>
          <w:rFonts w:hint="eastAsia"/>
        </w:rPr>
        <w:t>安全性分析的流程如下：</w:t>
      </w:r>
    </w:p>
    <w:p w14:paraId="593A98A6" w14:textId="77777777" w:rsidR="00DF012D" w:rsidRPr="00342602" w:rsidRDefault="00DF012D" w:rsidP="00FC20AB">
      <w:pPr>
        <w:pStyle w:val="af3"/>
        <w:spacing w:before="156" w:after="156"/>
        <w:ind w:firstLine="480"/>
      </w:pPr>
      <w:r w:rsidRPr="00342602">
        <w:t>1</w:t>
      </w:r>
      <w:r w:rsidRPr="00342602">
        <w:rPr>
          <w:rFonts w:hint="eastAsia"/>
        </w:rPr>
        <w:t>）</w:t>
      </w:r>
      <w:r w:rsidRPr="00342602">
        <w:t>采用</w:t>
      </w:r>
      <w:r w:rsidRPr="00342602">
        <w:rPr>
          <w:rFonts w:hint="eastAsia"/>
        </w:rPr>
        <w:t>局部平均细分法</w:t>
      </w:r>
      <w:r w:rsidRPr="00342602">
        <w:t>模拟</w:t>
      </w:r>
      <w:r w:rsidRPr="00342602">
        <w:rPr>
          <w:rFonts w:hint="eastAsia"/>
        </w:rPr>
        <w:t>得到一组渣土主要力学参数随机场，即进行基本随机变量抽样；</w:t>
      </w:r>
    </w:p>
    <w:p w14:paraId="37FEEC9A" w14:textId="77777777" w:rsidR="00DF012D" w:rsidRPr="00342602" w:rsidRDefault="00DF012D" w:rsidP="00FC20AB">
      <w:pPr>
        <w:pStyle w:val="af3"/>
        <w:spacing w:before="156" w:after="156"/>
        <w:ind w:firstLine="480"/>
      </w:pPr>
      <w:r w:rsidRPr="00342602">
        <w:t>2</w:t>
      </w:r>
      <w:r w:rsidRPr="00342602">
        <w:rPr>
          <w:rFonts w:hint="eastAsia"/>
        </w:rPr>
        <w:t>）将材料</w:t>
      </w:r>
      <w:r w:rsidRPr="00342602">
        <w:t>性质</w:t>
      </w:r>
      <w:r w:rsidRPr="00342602">
        <w:rPr>
          <w:rFonts w:hint="eastAsia"/>
        </w:rPr>
        <w:t>随机场映射（</w:t>
      </w:r>
      <w:r w:rsidRPr="00342602">
        <w:rPr>
          <w:rFonts w:hint="eastAsia"/>
        </w:rPr>
        <w:t>M</w:t>
      </w:r>
      <w:r w:rsidRPr="00342602">
        <w:t>apping</w:t>
      </w:r>
      <w:r w:rsidRPr="00342602">
        <w:t>）</w:t>
      </w:r>
      <w:r w:rsidRPr="00342602">
        <w:rPr>
          <w:rFonts w:hint="eastAsia"/>
        </w:rPr>
        <w:t>至</w:t>
      </w:r>
      <w:r w:rsidRPr="00342602">
        <w:t>有限元</w:t>
      </w:r>
      <w:r w:rsidRPr="00342602">
        <w:rPr>
          <w:rFonts w:hint="eastAsia"/>
        </w:rPr>
        <w:t>模型上；</w:t>
      </w:r>
    </w:p>
    <w:p w14:paraId="49C790AF" w14:textId="77777777" w:rsidR="00DF012D" w:rsidRPr="00342602" w:rsidRDefault="00DF012D" w:rsidP="00FC20AB">
      <w:pPr>
        <w:pStyle w:val="af3"/>
        <w:spacing w:before="156" w:after="156"/>
        <w:ind w:firstLine="480"/>
      </w:pPr>
      <w:r w:rsidRPr="00342602">
        <w:t>3</w:t>
      </w:r>
      <w:r w:rsidRPr="00342602">
        <w:rPr>
          <w:rFonts w:hint="eastAsia"/>
        </w:rPr>
        <w:t>）进行有限元分析计算，得出材料为随机分布时的渣土稳定性指标；</w:t>
      </w:r>
    </w:p>
    <w:p w14:paraId="08066105" w14:textId="77777777" w:rsidR="00DF012D" w:rsidRPr="00342602" w:rsidRDefault="00DF012D" w:rsidP="00FC20AB">
      <w:pPr>
        <w:pStyle w:val="af3"/>
        <w:spacing w:before="156" w:after="156"/>
        <w:ind w:firstLine="480"/>
      </w:pPr>
      <w:r w:rsidRPr="00342602">
        <w:rPr>
          <w:rFonts w:hint="eastAsia"/>
        </w:rPr>
        <w:t>重复上述</w:t>
      </w:r>
      <w:r w:rsidRPr="00342602">
        <w:t>步骤多次，</w:t>
      </w:r>
      <w:r w:rsidRPr="00342602">
        <w:rPr>
          <w:rFonts w:hint="eastAsia"/>
        </w:rPr>
        <w:t>直至计算</w:t>
      </w:r>
      <w:r w:rsidRPr="00342602">
        <w:t>得到的随机</w:t>
      </w:r>
      <w:r w:rsidRPr="00342602">
        <w:rPr>
          <w:rFonts w:hint="eastAsia"/>
        </w:rPr>
        <w:t>安全性分析结果</w:t>
      </w:r>
      <w:r w:rsidRPr="00342602">
        <w:t>样本达到</w:t>
      </w:r>
      <w:r w:rsidRPr="00342602">
        <w:rPr>
          <w:rFonts w:hint="eastAsia"/>
        </w:rPr>
        <w:t>统计稳定，即可得到安全性指标的均值、标准差以频率分布等统计特性。</w:t>
      </w:r>
    </w:p>
    <w:p w14:paraId="4F86A099" w14:textId="77777777" w:rsidR="00DF012D" w:rsidRPr="00342602" w:rsidRDefault="00DF012D" w:rsidP="00484B7F">
      <w:pPr>
        <w:pStyle w:val="aff7"/>
      </w:pPr>
      <w:r w:rsidRPr="00342602">
        <w:rPr>
          <w:rFonts w:hint="eastAsia"/>
        </w:rPr>
        <w:t>4</w:t>
      </w:r>
      <w:r w:rsidRPr="00342602">
        <w:t>.1.3.3</w:t>
      </w:r>
      <w:r w:rsidRPr="00342602">
        <w:rPr>
          <w:rFonts w:hint="eastAsia"/>
        </w:rPr>
        <w:t>大容量渣土余泥受纳场全生命</w:t>
      </w:r>
      <w:r w:rsidRPr="00342602">
        <w:t>周期</w:t>
      </w:r>
      <w:r w:rsidRPr="00342602">
        <w:rPr>
          <w:rFonts w:hint="eastAsia"/>
        </w:rPr>
        <w:t>安全保障措施</w:t>
      </w:r>
    </w:p>
    <w:p w14:paraId="7ACBF641" w14:textId="77777777" w:rsidR="00DF012D" w:rsidRPr="00342602" w:rsidRDefault="00DF012D" w:rsidP="00484B7F">
      <w:pPr>
        <w:pStyle w:val="aff9"/>
      </w:pPr>
      <w:r w:rsidRPr="00342602">
        <w:rPr>
          <w:rFonts w:hint="eastAsia"/>
        </w:rPr>
        <w:t>(</w:t>
      </w:r>
      <w:r w:rsidRPr="00342602">
        <w:t>1)</w:t>
      </w:r>
      <w:r w:rsidRPr="00342602">
        <w:rPr>
          <w:rFonts w:hint="eastAsia"/>
        </w:rPr>
        <w:t>受纳场选址、体型布置原则及挡排措施研究</w:t>
      </w:r>
    </w:p>
    <w:p w14:paraId="7DB3124C" w14:textId="77777777" w:rsidR="00DF012D" w:rsidRPr="00342602" w:rsidRDefault="00DF012D" w:rsidP="00FC20AB">
      <w:pPr>
        <w:pStyle w:val="af3"/>
        <w:spacing w:before="156" w:after="156"/>
        <w:ind w:firstLine="480"/>
      </w:pPr>
      <w:r w:rsidRPr="00342602">
        <w:rPr>
          <w:rFonts w:hint="eastAsia"/>
        </w:rPr>
        <w:t>调查全球近期发生的多起渣土场滑坡灾难，结合数值分析、试验研究影响堆渣体稳定的因素及其影响规律，综合分析稀湿渣料排弃物堆排过程安全控制技术、厚软基地弃渣场堆排过程安全控制技术等典型受纳场的城市弃渣场选址、城市弃渣场滑移变形控制；提出渣土受纳场容量最大化的结构设计原则和安全运营的控制方法。</w:t>
      </w:r>
    </w:p>
    <w:p w14:paraId="59D1E305" w14:textId="77777777" w:rsidR="00DF012D" w:rsidRPr="00342602" w:rsidRDefault="00DF012D" w:rsidP="00484B7F">
      <w:pPr>
        <w:pStyle w:val="aff9"/>
      </w:pPr>
      <w:r w:rsidRPr="00342602">
        <w:t>(2)</w:t>
      </w:r>
      <w:r w:rsidRPr="00342602">
        <w:rPr>
          <w:rFonts w:hint="eastAsia"/>
        </w:rPr>
        <w:t>基于物联网技术的渣土堆填过程控制（施工期安全控制）</w:t>
      </w:r>
    </w:p>
    <w:p w14:paraId="63FF28EE" w14:textId="77777777" w:rsidR="00DF012D" w:rsidRPr="00342602" w:rsidRDefault="00DF012D" w:rsidP="00FC20AB">
      <w:pPr>
        <w:pStyle w:val="af3"/>
        <w:spacing w:before="156" w:after="156"/>
        <w:ind w:firstLine="480"/>
      </w:pPr>
      <w:r w:rsidRPr="00342602">
        <w:rPr>
          <w:rFonts w:hint="eastAsia"/>
        </w:rPr>
        <w:t>填筑范围内应严格进行分区分期填筑，通过智慧运筹平台进行分区性质与输入渣土的性质比对，保证堆填渣土满足设计要求；填方边坡不陡于设计图纸要求坡度，回填临时边坡应满足自身稳定要求，利用物联网监控进行预警，确保施工人员设备安全。</w:t>
      </w:r>
    </w:p>
    <w:p w14:paraId="4ED224CD" w14:textId="77777777" w:rsidR="00DF012D" w:rsidRPr="00342602" w:rsidRDefault="00DF012D" w:rsidP="00484B7F">
      <w:pPr>
        <w:pStyle w:val="aff9"/>
      </w:pPr>
      <w:r w:rsidRPr="00342602">
        <w:t>(3)</w:t>
      </w:r>
      <w:r w:rsidRPr="00342602">
        <w:rPr>
          <w:rFonts w:hint="eastAsia"/>
        </w:rPr>
        <w:t>长期观测与预警机制研究</w:t>
      </w:r>
    </w:p>
    <w:p w14:paraId="6EDAAD5A" w14:textId="77777777" w:rsidR="00DF012D" w:rsidRPr="00342602" w:rsidRDefault="00DF012D" w:rsidP="00FC20AB">
      <w:pPr>
        <w:pStyle w:val="af3"/>
        <w:spacing w:before="156" w:after="156"/>
        <w:ind w:firstLine="480"/>
      </w:pPr>
      <w:r w:rsidRPr="00342602">
        <w:rPr>
          <w:rFonts w:hint="eastAsia"/>
        </w:rPr>
        <w:t>选取</w:t>
      </w:r>
      <w:r w:rsidRPr="00342602">
        <w:t>2</w:t>
      </w:r>
      <w:r w:rsidRPr="00342602">
        <w:t>～</w:t>
      </w:r>
      <w:r w:rsidRPr="00342602">
        <w:t>3</w:t>
      </w:r>
      <w:r w:rsidRPr="00342602">
        <w:rPr>
          <w:rFonts w:hint="eastAsia"/>
        </w:rPr>
        <w:t>个受纳场原型的观测实践，通过对边坡土体中水分、寻找影响渣场安全监测的稳定关键，对上述边坡机理研究中孔隙水计算分析进行现场验证，提出受纳场设计时孔隙水应力简化处理原则，规范渣场观测。结合数值分析与监测成果，分析受纳场边坡触发滑坡开始，稳定状态</w:t>
      </w:r>
      <w:r w:rsidRPr="00342602">
        <w:rPr>
          <w:rFonts w:hint="eastAsia"/>
        </w:rPr>
        <w:t>-</w:t>
      </w:r>
      <w:r w:rsidRPr="00342602">
        <w:rPr>
          <w:rFonts w:hint="eastAsia"/>
        </w:rPr>
        <w:t>失稳</w:t>
      </w:r>
      <w:r w:rsidRPr="00342602">
        <w:rPr>
          <w:rFonts w:hint="eastAsia"/>
        </w:rPr>
        <w:t>-</w:t>
      </w:r>
      <w:r w:rsidRPr="00342602">
        <w:rPr>
          <w:rFonts w:hint="eastAsia"/>
        </w:rPr>
        <w:t>失稳后的强度降低</w:t>
      </w:r>
      <w:r w:rsidRPr="00342602">
        <w:rPr>
          <w:rFonts w:hint="eastAsia"/>
        </w:rPr>
        <w:t>-</w:t>
      </w:r>
      <w:r w:rsidRPr="00342602">
        <w:rPr>
          <w:rFonts w:hint="eastAsia"/>
        </w:rPr>
        <w:t>运动过程中边坡应变、孔隙水应力量级，初步建立预警机制。通过埋设张力计（量测吸力）、含水量探头、土压力盒、测斜管、雨量计以及地表径流量测等组成一个完整的监测系统，通过人工降雨和天然降雨的量测，系统研究受纳场边坡中水分、</w:t>
      </w:r>
      <w:r w:rsidRPr="00342602">
        <w:rPr>
          <w:rFonts w:hint="eastAsia"/>
        </w:rPr>
        <w:lastRenderedPageBreak/>
        <w:t>孔隙水压力、应力状态以及渣土变形的监测，探讨边坡中土</w:t>
      </w:r>
      <w:r w:rsidRPr="00342602">
        <w:rPr>
          <w:rFonts w:hint="eastAsia"/>
        </w:rPr>
        <w:t>-</w:t>
      </w:r>
      <w:r w:rsidRPr="00342602">
        <w:rPr>
          <w:rFonts w:hint="eastAsia"/>
        </w:rPr>
        <w:t>水相互作用机理，从而对降雨诱发的受纳场边坡失稳机理有实测数据的支撑，全面监测受纳场力学性态，对失稳机理有更进一步的认识，也为后续受纳场监测设计的合理性做一个原型复核、分析与总结。</w:t>
      </w:r>
    </w:p>
    <w:p w14:paraId="56395094" w14:textId="58442FAB" w:rsidR="00DF012D" w:rsidRPr="00342602" w:rsidRDefault="00FC20AB" w:rsidP="00FC20AB">
      <w:pPr>
        <w:pStyle w:val="ae"/>
        <w:rPr>
          <w:rFonts w:eastAsia="楷体"/>
          <w:kern w:val="0"/>
        </w:rP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9</w:t>
      </w:r>
      <w:r>
        <w:fldChar w:fldCharType="end"/>
      </w:r>
      <w:r>
        <w:t xml:space="preserve">  </w:t>
      </w:r>
      <w:r w:rsidR="00DF012D" w:rsidRPr="00342602">
        <w:rPr>
          <w:rFonts w:eastAsia="楷体" w:hint="eastAsia"/>
          <w:kern w:val="0"/>
        </w:rPr>
        <w:t>渣土受纳场原型观测试验及孔隙水压力量测</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158"/>
        <w:gridCol w:w="2439"/>
        <w:gridCol w:w="2522"/>
        <w:gridCol w:w="1956"/>
      </w:tblGrid>
      <w:tr w:rsidR="00342602" w:rsidRPr="00342602" w14:paraId="5C09A882" w14:textId="77777777" w:rsidTr="00331815">
        <w:trPr>
          <w:jc w:val="center"/>
        </w:trPr>
        <w:tc>
          <w:tcPr>
            <w:tcW w:w="1158" w:type="dxa"/>
            <w:shd w:val="clear" w:color="auto" w:fill="E7E6E6"/>
          </w:tcPr>
          <w:p w14:paraId="6FD51368" w14:textId="77777777" w:rsidR="00DF012D" w:rsidRPr="00342602" w:rsidRDefault="00DF012D" w:rsidP="00FC20AB">
            <w:pPr>
              <w:pStyle w:val="affd"/>
            </w:pPr>
            <w:r w:rsidRPr="00342602">
              <w:rPr>
                <w:rFonts w:hint="eastAsia"/>
              </w:rPr>
              <w:t>序号</w:t>
            </w:r>
          </w:p>
        </w:tc>
        <w:tc>
          <w:tcPr>
            <w:tcW w:w="2439" w:type="dxa"/>
            <w:shd w:val="clear" w:color="auto" w:fill="E7E6E6"/>
          </w:tcPr>
          <w:p w14:paraId="5C566E39" w14:textId="77777777" w:rsidR="00DF012D" w:rsidRPr="00342602" w:rsidRDefault="00DF012D" w:rsidP="00FC20AB">
            <w:pPr>
              <w:pStyle w:val="affd"/>
            </w:pPr>
            <w:r w:rsidRPr="00342602">
              <w:rPr>
                <w:rFonts w:hint="eastAsia"/>
              </w:rPr>
              <w:t>监测项目</w:t>
            </w:r>
          </w:p>
        </w:tc>
        <w:tc>
          <w:tcPr>
            <w:tcW w:w="2522" w:type="dxa"/>
            <w:shd w:val="clear" w:color="auto" w:fill="E7E6E6"/>
          </w:tcPr>
          <w:p w14:paraId="7ACF5AD8" w14:textId="77777777" w:rsidR="00DF012D" w:rsidRPr="00342602" w:rsidRDefault="00DF012D" w:rsidP="00FC20AB">
            <w:pPr>
              <w:pStyle w:val="affd"/>
            </w:pPr>
            <w:r w:rsidRPr="00342602">
              <w:rPr>
                <w:rFonts w:hint="eastAsia"/>
              </w:rPr>
              <w:t>仪器类型</w:t>
            </w:r>
          </w:p>
        </w:tc>
        <w:tc>
          <w:tcPr>
            <w:tcW w:w="1956" w:type="dxa"/>
            <w:shd w:val="clear" w:color="auto" w:fill="E7E6E6"/>
          </w:tcPr>
          <w:p w14:paraId="7FDCFE03" w14:textId="77777777" w:rsidR="00DF012D" w:rsidRPr="00342602" w:rsidRDefault="00DF012D" w:rsidP="00FC20AB">
            <w:pPr>
              <w:pStyle w:val="affd"/>
            </w:pPr>
            <w:r w:rsidRPr="00342602">
              <w:rPr>
                <w:rFonts w:hint="eastAsia"/>
              </w:rPr>
              <w:t>数量</w:t>
            </w:r>
          </w:p>
        </w:tc>
      </w:tr>
      <w:tr w:rsidR="00342602" w:rsidRPr="00342602" w14:paraId="3C1F936B" w14:textId="77777777">
        <w:trPr>
          <w:jc w:val="center"/>
        </w:trPr>
        <w:tc>
          <w:tcPr>
            <w:tcW w:w="1158" w:type="dxa"/>
          </w:tcPr>
          <w:p w14:paraId="799260F5" w14:textId="77777777" w:rsidR="00DF012D" w:rsidRPr="00342602" w:rsidRDefault="00DF012D" w:rsidP="00FC20AB">
            <w:pPr>
              <w:pStyle w:val="affd"/>
            </w:pPr>
            <w:r w:rsidRPr="00342602">
              <w:t>1</w:t>
            </w:r>
          </w:p>
        </w:tc>
        <w:tc>
          <w:tcPr>
            <w:tcW w:w="2439" w:type="dxa"/>
          </w:tcPr>
          <w:p w14:paraId="7F9EA01E" w14:textId="77777777" w:rsidR="00DF012D" w:rsidRPr="00342602" w:rsidRDefault="00DF012D" w:rsidP="00FC20AB">
            <w:pPr>
              <w:pStyle w:val="affd"/>
            </w:pPr>
            <w:r w:rsidRPr="00342602">
              <w:rPr>
                <w:rFonts w:hint="eastAsia"/>
              </w:rPr>
              <w:t>吸力或孔隙水压力</w:t>
            </w:r>
          </w:p>
        </w:tc>
        <w:tc>
          <w:tcPr>
            <w:tcW w:w="2522" w:type="dxa"/>
          </w:tcPr>
          <w:p w14:paraId="0371AEB1" w14:textId="77777777" w:rsidR="00DF012D" w:rsidRPr="00342602" w:rsidRDefault="00DF012D" w:rsidP="00FC20AB">
            <w:pPr>
              <w:pStyle w:val="affd"/>
            </w:pPr>
            <w:r w:rsidRPr="00342602">
              <w:rPr>
                <w:rFonts w:hint="eastAsia"/>
              </w:rPr>
              <w:t>喷射补水式张力计</w:t>
            </w:r>
          </w:p>
        </w:tc>
        <w:tc>
          <w:tcPr>
            <w:tcW w:w="1956" w:type="dxa"/>
          </w:tcPr>
          <w:p w14:paraId="3B475F4B" w14:textId="77777777" w:rsidR="00DF012D" w:rsidRPr="00342602" w:rsidRDefault="00DF012D" w:rsidP="00FC20AB">
            <w:pPr>
              <w:pStyle w:val="affd"/>
            </w:pPr>
            <w:r w:rsidRPr="00342602">
              <w:t>12</w:t>
            </w:r>
          </w:p>
        </w:tc>
      </w:tr>
      <w:tr w:rsidR="00342602" w:rsidRPr="00342602" w14:paraId="612F6091" w14:textId="77777777">
        <w:trPr>
          <w:jc w:val="center"/>
        </w:trPr>
        <w:tc>
          <w:tcPr>
            <w:tcW w:w="1158" w:type="dxa"/>
          </w:tcPr>
          <w:p w14:paraId="22673B2D" w14:textId="77777777" w:rsidR="00DF012D" w:rsidRPr="00342602" w:rsidRDefault="00DF012D" w:rsidP="00FC20AB">
            <w:pPr>
              <w:pStyle w:val="affd"/>
            </w:pPr>
            <w:r w:rsidRPr="00342602">
              <w:t>2</w:t>
            </w:r>
          </w:p>
        </w:tc>
        <w:tc>
          <w:tcPr>
            <w:tcW w:w="2439" w:type="dxa"/>
          </w:tcPr>
          <w:p w14:paraId="6D55F5E0" w14:textId="77777777" w:rsidR="00DF012D" w:rsidRPr="00342602" w:rsidRDefault="00DF012D" w:rsidP="00FC20AB">
            <w:pPr>
              <w:pStyle w:val="affd"/>
            </w:pPr>
            <w:r w:rsidRPr="00342602">
              <w:rPr>
                <w:rFonts w:hint="eastAsia"/>
              </w:rPr>
              <w:t>含水量</w:t>
            </w:r>
          </w:p>
        </w:tc>
        <w:tc>
          <w:tcPr>
            <w:tcW w:w="2522" w:type="dxa"/>
          </w:tcPr>
          <w:p w14:paraId="15C68BFD" w14:textId="77777777" w:rsidR="00DF012D" w:rsidRPr="00342602" w:rsidRDefault="00DF012D" w:rsidP="00FC20AB">
            <w:pPr>
              <w:pStyle w:val="affd"/>
            </w:pPr>
            <w:r w:rsidRPr="00342602">
              <w:rPr>
                <w:rFonts w:hint="eastAsia"/>
              </w:rPr>
              <w:t>含水量探头</w:t>
            </w:r>
          </w:p>
        </w:tc>
        <w:tc>
          <w:tcPr>
            <w:tcW w:w="1956" w:type="dxa"/>
          </w:tcPr>
          <w:p w14:paraId="7CF514E4" w14:textId="77777777" w:rsidR="00DF012D" w:rsidRPr="00342602" w:rsidRDefault="00DF012D" w:rsidP="00FC20AB">
            <w:pPr>
              <w:pStyle w:val="affd"/>
            </w:pPr>
            <w:r w:rsidRPr="00342602">
              <w:t>12</w:t>
            </w:r>
          </w:p>
        </w:tc>
      </w:tr>
      <w:tr w:rsidR="00342602" w:rsidRPr="00342602" w14:paraId="7FF5B0FC" w14:textId="77777777">
        <w:trPr>
          <w:jc w:val="center"/>
        </w:trPr>
        <w:tc>
          <w:tcPr>
            <w:tcW w:w="1158" w:type="dxa"/>
          </w:tcPr>
          <w:p w14:paraId="719890AF" w14:textId="77777777" w:rsidR="00DF012D" w:rsidRPr="00342602" w:rsidRDefault="00DF012D" w:rsidP="00FC20AB">
            <w:pPr>
              <w:pStyle w:val="affd"/>
            </w:pPr>
            <w:r w:rsidRPr="00342602">
              <w:t>3</w:t>
            </w:r>
          </w:p>
        </w:tc>
        <w:tc>
          <w:tcPr>
            <w:tcW w:w="2439" w:type="dxa"/>
          </w:tcPr>
          <w:p w14:paraId="04F38D01" w14:textId="77777777" w:rsidR="00DF012D" w:rsidRPr="00342602" w:rsidRDefault="00DF012D" w:rsidP="00FC20AB">
            <w:pPr>
              <w:pStyle w:val="affd"/>
            </w:pPr>
            <w:r w:rsidRPr="00342602">
              <w:rPr>
                <w:rFonts w:hint="eastAsia"/>
              </w:rPr>
              <w:t>水平应力</w:t>
            </w:r>
          </w:p>
        </w:tc>
        <w:tc>
          <w:tcPr>
            <w:tcW w:w="2522" w:type="dxa"/>
          </w:tcPr>
          <w:p w14:paraId="0E75038F" w14:textId="77777777" w:rsidR="00DF012D" w:rsidRPr="00342602" w:rsidRDefault="00DF012D" w:rsidP="00FC20AB">
            <w:pPr>
              <w:pStyle w:val="affd"/>
            </w:pPr>
            <w:r w:rsidRPr="00342602">
              <w:rPr>
                <w:rFonts w:hint="eastAsia"/>
              </w:rPr>
              <w:t>振弦式土压力盒</w:t>
            </w:r>
          </w:p>
        </w:tc>
        <w:tc>
          <w:tcPr>
            <w:tcW w:w="1956" w:type="dxa"/>
          </w:tcPr>
          <w:p w14:paraId="3A162E29" w14:textId="77777777" w:rsidR="00DF012D" w:rsidRPr="00342602" w:rsidRDefault="00DF012D" w:rsidP="00FC20AB">
            <w:pPr>
              <w:pStyle w:val="affd"/>
            </w:pPr>
            <w:r w:rsidRPr="00342602">
              <w:t>12</w:t>
            </w:r>
          </w:p>
        </w:tc>
      </w:tr>
      <w:tr w:rsidR="00342602" w:rsidRPr="00342602" w14:paraId="345D45CE" w14:textId="77777777">
        <w:trPr>
          <w:jc w:val="center"/>
        </w:trPr>
        <w:tc>
          <w:tcPr>
            <w:tcW w:w="1158" w:type="dxa"/>
          </w:tcPr>
          <w:p w14:paraId="0F93A870" w14:textId="77777777" w:rsidR="00DF012D" w:rsidRPr="00342602" w:rsidRDefault="00DF012D" w:rsidP="00FC20AB">
            <w:pPr>
              <w:pStyle w:val="affd"/>
            </w:pPr>
            <w:r w:rsidRPr="00342602">
              <w:t>4</w:t>
            </w:r>
          </w:p>
        </w:tc>
        <w:tc>
          <w:tcPr>
            <w:tcW w:w="2439" w:type="dxa"/>
          </w:tcPr>
          <w:p w14:paraId="2EB191F4" w14:textId="77777777" w:rsidR="00DF012D" w:rsidRPr="00342602" w:rsidRDefault="00DF012D" w:rsidP="00FC20AB">
            <w:pPr>
              <w:pStyle w:val="affd"/>
            </w:pPr>
            <w:r w:rsidRPr="00342602">
              <w:rPr>
                <w:rFonts w:hint="eastAsia"/>
              </w:rPr>
              <w:t>降雨强度</w:t>
            </w:r>
          </w:p>
        </w:tc>
        <w:tc>
          <w:tcPr>
            <w:tcW w:w="2522" w:type="dxa"/>
          </w:tcPr>
          <w:p w14:paraId="6D38F922" w14:textId="77777777" w:rsidR="00DF012D" w:rsidRPr="00342602" w:rsidRDefault="00DF012D" w:rsidP="00FC20AB">
            <w:pPr>
              <w:pStyle w:val="affd"/>
            </w:pPr>
            <w:r w:rsidRPr="00342602">
              <w:rPr>
                <w:rFonts w:hint="eastAsia"/>
              </w:rPr>
              <w:t>自动记录雨量计</w:t>
            </w:r>
          </w:p>
        </w:tc>
        <w:tc>
          <w:tcPr>
            <w:tcW w:w="1956" w:type="dxa"/>
          </w:tcPr>
          <w:p w14:paraId="3DBA6FBC" w14:textId="77777777" w:rsidR="00DF012D" w:rsidRPr="00342602" w:rsidRDefault="00DF012D" w:rsidP="00FC20AB">
            <w:pPr>
              <w:pStyle w:val="affd"/>
            </w:pPr>
            <w:r w:rsidRPr="00342602">
              <w:t>6</w:t>
            </w:r>
          </w:p>
        </w:tc>
      </w:tr>
      <w:tr w:rsidR="00342602" w:rsidRPr="00342602" w14:paraId="55410A4E" w14:textId="77777777">
        <w:trPr>
          <w:jc w:val="center"/>
        </w:trPr>
        <w:tc>
          <w:tcPr>
            <w:tcW w:w="1158" w:type="dxa"/>
          </w:tcPr>
          <w:p w14:paraId="794BC6C0" w14:textId="77777777" w:rsidR="00DF012D" w:rsidRPr="00342602" w:rsidRDefault="00DF012D" w:rsidP="00FC20AB">
            <w:pPr>
              <w:pStyle w:val="affd"/>
            </w:pPr>
            <w:r w:rsidRPr="00342602">
              <w:t>5</w:t>
            </w:r>
          </w:p>
        </w:tc>
        <w:tc>
          <w:tcPr>
            <w:tcW w:w="2439" w:type="dxa"/>
          </w:tcPr>
          <w:p w14:paraId="6B14A890" w14:textId="77777777" w:rsidR="00DF012D" w:rsidRPr="00342602" w:rsidRDefault="00DF012D" w:rsidP="00FC20AB">
            <w:pPr>
              <w:pStyle w:val="affd"/>
            </w:pPr>
            <w:r w:rsidRPr="00342602">
              <w:rPr>
                <w:rFonts w:hint="eastAsia"/>
              </w:rPr>
              <w:t>地表径流</w:t>
            </w:r>
          </w:p>
        </w:tc>
        <w:tc>
          <w:tcPr>
            <w:tcW w:w="2522" w:type="dxa"/>
          </w:tcPr>
          <w:p w14:paraId="12937D0C" w14:textId="77777777" w:rsidR="00DF012D" w:rsidRPr="00342602" w:rsidRDefault="00DF012D" w:rsidP="00FC20AB">
            <w:pPr>
              <w:pStyle w:val="affd"/>
            </w:pPr>
            <w:r w:rsidRPr="00342602">
              <w:rPr>
                <w:rFonts w:hint="eastAsia"/>
              </w:rPr>
              <w:t>三角堰流量测量系统</w:t>
            </w:r>
          </w:p>
        </w:tc>
        <w:tc>
          <w:tcPr>
            <w:tcW w:w="1956" w:type="dxa"/>
          </w:tcPr>
          <w:p w14:paraId="3F30FC04" w14:textId="77777777" w:rsidR="00DF012D" w:rsidRPr="00342602" w:rsidRDefault="00DF012D" w:rsidP="00FC20AB">
            <w:pPr>
              <w:pStyle w:val="affd"/>
            </w:pPr>
            <w:r w:rsidRPr="00342602">
              <w:t>2</w:t>
            </w:r>
          </w:p>
        </w:tc>
      </w:tr>
      <w:tr w:rsidR="00342602" w:rsidRPr="00342602" w14:paraId="28B5CCB0" w14:textId="77777777">
        <w:trPr>
          <w:jc w:val="center"/>
        </w:trPr>
        <w:tc>
          <w:tcPr>
            <w:tcW w:w="1158" w:type="dxa"/>
          </w:tcPr>
          <w:p w14:paraId="3B353EE8" w14:textId="77777777" w:rsidR="00DF012D" w:rsidRPr="00342602" w:rsidRDefault="00DF012D" w:rsidP="00FC20AB">
            <w:pPr>
              <w:pStyle w:val="affd"/>
            </w:pPr>
            <w:r w:rsidRPr="00342602">
              <w:t>6</w:t>
            </w:r>
          </w:p>
        </w:tc>
        <w:tc>
          <w:tcPr>
            <w:tcW w:w="2439" w:type="dxa"/>
          </w:tcPr>
          <w:p w14:paraId="04BB2BB1" w14:textId="77777777" w:rsidR="00DF012D" w:rsidRPr="00342602" w:rsidRDefault="00DF012D" w:rsidP="00FC20AB">
            <w:pPr>
              <w:pStyle w:val="affd"/>
            </w:pPr>
            <w:r w:rsidRPr="00342602">
              <w:rPr>
                <w:rFonts w:hint="eastAsia"/>
              </w:rPr>
              <w:t>水平位移</w:t>
            </w:r>
          </w:p>
        </w:tc>
        <w:tc>
          <w:tcPr>
            <w:tcW w:w="2522" w:type="dxa"/>
          </w:tcPr>
          <w:p w14:paraId="1B87DDE0" w14:textId="77777777" w:rsidR="00DF012D" w:rsidRPr="00342602" w:rsidRDefault="00DF012D" w:rsidP="00FC20AB">
            <w:pPr>
              <w:pStyle w:val="affd"/>
            </w:pPr>
            <w:r w:rsidRPr="00342602">
              <w:rPr>
                <w:rFonts w:hint="eastAsia"/>
              </w:rPr>
              <w:t>测斜管</w:t>
            </w:r>
          </w:p>
        </w:tc>
        <w:tc>
          <w:tcPr>
            <w:tcW w:w="1956" w:type="dxa"/>
          </w:tcPr>
          <w:p w14:paraId="4657932C" w14:textId="77777777" w:rsidR="00DF012D" w:rsidRPr="00342602" w:rsidRDefault="00DF012D" w:rsidP="00FC20AB">
            <w:pPr>
              <w:pStyle w:val="affd"/>
            </w:pPr>
            <w:r w:rsidRPr="00342602">
              <w:t>2</w:t>
            </w:r>
          </w:p>
        </w:tc>
      </w:tr>
      <w:tr w:rsidR="00342602" w:rsidRPr="00342602" w14:paraId="3AA44D80" w14:textId="77777777">
        <w:trPr>
          <w:jc w:val="center"/>
        </w:trPr>
        <w:tc>
          <w:tcPr>
            <w:tcW w:w="1158" w:type="dxa"/>
          </w:tcPr>
          <w:p w14:paraId="617A3D46" w14:textId="77777777" w:rsidR="00DF012D" w:rsidRPr="00342602" w:rsidRDefault="00DF012D" w:rsidP="00FC20AB">
            <w:pPr>
              <w:pStyle w:val="affd"/>
            </w:pPr>
            <w:r w:rsidRPr="00342602">
              <w:t>7</w:t>
            </w:r>
          </w:p>
        </w:tc>
        <w:tc>
          <w:tcPr>
            <w:tcW w:w="2439" w:type="dxa"/>
          </w:tcPr>
          <w:p w14:paraId="298D8F42" w14:textId="77777777" w:rsidR="00DF012D" w:rsidRPr="00342602" w:rsidRDefault="00DF012D" w:rsidP="00FC20AB">
            <w:pPr>
              <w:pStyle w:val="affd"/>
            </w:pPr>
            <w:r w:rsidRPr="00342602">
              <w:rPr>
                <w:rFonts w:hint="eastAsia"/>
              </w:rPr>
              <w:t>竖向位移</w:t>
            </w:r>
          </w:p>
        </w:tc>
        <w:tc>
          <w:tcPr>
            <w:tcW w:w="2522" w:type="dxa"/>
          </w:tcPr>
          <w:p w14:paraId="36BD8EE0" w14:textId="77777777" w:rsidR="00DF012D" w:rsidRPr="00342602" w:rsidRDefault="00DF012D" w:rsidP="00FC20AB">
            <w:pPr>
              <w:pStyle w:val="affd"/>
            </w:pPr>
            <w:r w:rsidRPr="00342602">
              <w:rPr>
                <w:rFonts w:hint="eastAsia"/>
              </w:rPr>
              <w:t>沉降标</w:t>
            </w:r>
          </w:p>
        </w:tc>
        <w:tc>
          <w:tcPr>
            <w:tcW w:w="1956" w:type="dxa"/>
          </w:tcPr>
          <w:p w14:paraId="211EEE2F" w14:textId="77777777" w:rsidR="00DF012D" w:rsidRPr="00342602" w:rsidRDefault="00DF012D" w:rsidP="00FC20AB">
            <w:pPr>
              <w:pStyle w:val="affd"/>
            </w:pPr>
            <w:r w:rsidRPr="00342602">
              <w:t>12</w:t>
            </w:r>
          </w:p>
        </w:tc>
      </w:tr>
    </w:tbl>
    <w:p w14:paraId="4C3E0BD4" w14:textId="77777777" w:rsidR="00DF012D" w:rsidRPr="00342602" w:rsidRDefault="00DF012D" w:rsidP="00FC20AB">
      <w:pPr>
        <w:pStyle w:val="af3"/>
        <w:spacing w:before="156" w:after="156"/>
        <w:ind w:firstLine="480"/>
      </w:pPr>
      <w:r w:rsidRPr="00342602">
        <w:rPr>
          <w:rFonts w:hint="eastAsia"/>
        </w:rPr>
        <w:t>在征得相关管理部门同意的前提下，可将监测数据纳入智慧运筹平台进行统一管理，一方面，当监测数据接近预定限值时发出预警信息；另一方面，收集多个受纳场实测地下水、应力、变形等实测数据，统计分析受纳场一般性渗流、力学规律，进一步检验、复核受纳场在设计、计算分析中所选取的参数、假设及本构模型的合理性，进而校正、改进受纳场设计过程的关键参数选取与预测分析方法。</w:t>
      </w:r>
    </w:p>
    <w:p w14:paraId="0358A62D" w14:textId="77777777" w:rsidR="00DF012D" w:rsidRPr="00342602" w:rsidRDefault="00DF012D" w:rsidP="00484B7F">
      <w:pPr>
        <w:pStyle w:val="aff9"/>
      </w:pPr>
      <w:r w:rsidRPr="00342602">
        <w:t>(4)</w:t>
      </w:r>
      <w:r w:rsidRPr="00342602">
        <w:rPr>
          <w:rFonts w:hint="eastAsia"/>
        </w:rPr>
        <w:t>受纳场定期巡检记录规范化存档及提示</w:t>
      </w:r>
    </w:p>
    <w:p w14:paraId="7AEBBDDF" w14:textId="77777777" w:rsidR="00DF012D" w:rsidRPr="00342602" w:rsidRDefault="00DF012D" w:rsidP="00FC20AB">
      <w:pPr>
        <w:pStyle w:val="af3"/>
        <w:spacing w:before="156" w:after="156"/>
        <w:ind w:firstLine="480"/>
      </w:pPr>
      <w:r w:rsidRPr="00342602">
        <w:rPr>
          <w:rFonts w:hint="eastAsia"/>
        </w:rPr>
        <w:t>将受纳场定期巡检记录，如边坡冲蚀情况、局部崩塌范围、坡面裂缝宽度、局部不均匀沉降等检查记录、检查照片等档案集成纳入智慧运筹平台。</w:t>
      </w:r>
    </w:p>
    <w:p w14:paraId="40E016B0" w14:textId="77777777" w:rsidR="00DF012D" w:rsidRPr="00342602" w:rsidRDefault="00DF012D" w:rsidP="00484B7F">
      <w:pPr>
        <w:pStyle w:val="aff9"/>
      </w:pPr>
      <w:r w:rsidRPr="00342602">
        <w:rPr>
          <w:rFonts w:hint="eastAsia"/>
        </w:rPr>
        <w:t>(</w:t>
      </w:r>
      <w:r w:rsidRPr="00342602">
        <w:t>5)</w:t>
      </w:r>
      <w:r w:rsidRPr="00342602">
        <w:rPr>
          <w:rFonts w:hint="eastAsia"/>
        </w:rPr>
        <w:t>城市余泥渣土受纳场建设与运行技术指南等相关规程、规范编制</w:t>
      </w:r>
    </w:p>
    <w:p w14:paraId="6FD32F62" w14:textId="77777777" w:rsidR="00DF012D" w:rsidRPr="00342602" w:rsidRDefault="00DF012D" w:rsidP="00FC20AB">
      <w:pPr>
        <w:pStyle w:val="af3"/>
        <w:spacing w:before="156" w:after="156"/>
        <w:ind w:firstLine="480"/>
        <w:rPr>
          <w:szCs w:val="24"/>
        </w:rPr>
      </w:pPr>
      <w:r w:rsidRPr="00342602">
        <w:rPr>
          <w:rFonts w:hint="eastAsia"/>
        </w:rPr>
        <w:t>为促进社会经济和环境保护的协调发展，规范</w:t>
      </w:r>
      <w:r w:rsidRPr="00342602">
        <w:t>城市</w:t>
      </w:r>
      <w:r w:rsidRPr="00342602">
        <w:rPr>
          <w:rFonts w:hint="eastAsia"/>
        </w:rPr>
        <w:t>余泥</w:t>
      </w:r>
      <w:r w:rsidRPr="00342602">
        <w:t>渣土受纳场工程建设与运营管理</w:t>
      </w:r>
      <w:r w:rsidRPr="00342602">
        <w:rPr>
          <w:rFonts w:hint="eastAsia"/>
        </w:rPr>
        <w:t>，提高科学管理水平，保护环境，推进技术进步，充分发挥投资效益，制定相关城市余泥渣土处置相关的指南、规程与规范。目前，也正在参编《工程渣土堆填处置技术规范》（浙江省地方标准）《城市余泥渣土受纳场</w:t>
      </w:r>
      <w:r w:rsidRPr="00342602">
        <w:t>工程建设</w:t>
      </w:r>
      <w:r w:rsidRPr="00342602">
        <w:rPr>
          <w:rFonts w:hint="eastAsia"/>
        </w:rPr>
        <w:t>与</w:t>
      </w:r>
      <w:r w:rsidRPr="00342602">
        <w:t>运营</w:t>
      </w:r>
      <w:r w:rsidRPr="00342602">
        <w:rPr>
          <w:rFonts w:hint="eastAsia"/>
        </w:rPr>
        <w:t>管理技术</w:t>
      </w:r>
      <w:r w:rsidRPr="00342602">
        <w:t>指南</w:t>
      </w:r>
      <w:r w:rsidRPr="00342602">
        <w:rPr>
          <w:rFonts w:hint="eastAsia"/>
        </w:rPr>
        <w:t>》，现处于大纲编制阶段。结合本研究，将相关研究工作进一步细化，做到力学理论、计算分析、工程设计、施工验收、运营监测等方面的协调、可行，形成的成套规范化技术体系。初步研究大纲体系如下：</w:t>
      </w:r>
    </w:p>
    <w:p w14:paraId="13CDAD74" w14:textId="037495CF" w:rsidR="00DF012D" w:rsidRPr="00342602" w:rsidRDefault="00FC20AB" w:rsidP="00FC20AB">
      <w:pPr>
        <w:pStyle w:val="ae"/>
        <w:rPr>
          <w:rFonts w:eastAsia="楷体"/>
          <w:kern w:val="0"/>
        </w:rPr>
      </w:pPr>
      <w:r>
        <w:rPr>
          <w:rFonts w:hint="eastAsia"/>
        </w:rPr>
        <w:lastRenderedPageBreak/>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10</w:t>
      </w:r>
      <w:r>
        <w:fldChar w:fldCharType="end"/>
      </w:r>
      <w:r w:rsidR="00DF012D" w:rsidRPr="00342602">
        <w:rPr>
          <w:rFonts w:eastAsia="楷体"/>
          <w:kern w:val="0"/>
        </w:rPr>
        <w:t xml:space="preserve">  </w:t>
      </w:r>
      <w:r w:rsidR="00DF012D" w:rsidRPr="00342602">
        <w:rPr>
          <w:rFonts w:eastAsia="楷体" w:hint="eastAsia"/>
          <w:kern w:val="0"/>
        </w:rPr>
        <w:t>城市余泥渣土受纳场建设与运行技术指南编制框架（预期）</w:t>
      </w:r>
    </w:p>
    <w:tbl>
      <w:tblPr>
        <w:tblW w:w="5000" w:type="pct"/>
        <w:jc w:val="center"/>
        <w:tblLook w:val="0000" w:firstRow="0" w:lastRow="0" w:firstColumn="0" w:lastColumn="0" w:noHBand="0" w:noVBand="0"/>
      </w:tblPr>
      <w:tblGrid>
        <w:gridCol w:w="704"/>
        <w:gridCol w:w="1984"/>
        <w:gridCol w:w="5614"/>
      </w:tblGrid>
      <w:tr w:rsidR="00342602" w:rsidRPr="00342602" w14:paraId="4AFA171E" w14:textId="77777777" w:rsidTr="005243CC">
        <w:trPr>
          <w:jc w:val="center"/>
        </w:trPr>
        <w:tc>
          <w:tcPr>
            <w:tcW w:w="424" w:type="pct"/>
            <w:tcBorders>
              <w:top w:val="single" w:sz="4" w:space="0" w:color="auto"/>
              <w:left w:val="single" w:sz="4" w:space="0" w:color="auto"/>
              <w:bottom w:val="single" w:sz="4" w:space="0" w:color="auto"/>
              <w:right w:val="single" w:sz="4" w:space="0" w:color="auto"/>
            </w:tcBorders>
            <w:shd w:val="clear" w:color="auto" w:fill="E7E6E6"/>
            <w:vAlign w:val="center"/>
          </w:tcPr>
          <w:p w14:paraId="5483EF84" w14:textId="77777777" w:rsidR="00DF012D" w:rsidRPr="00342602" w:rsidRDefault="00DF012D" w:rsidP="00FC20AB">
            <w:pPr>
              <w:pStyle w:val="affd"/>
            </w:pPr>
            <w:r w:rsidRPr="00342602">
              <w:rPr>
                <w:rFonts w:hint="eastAsia"/>
              </w:rPr>
              <w:t>序号</w:t>
            </w:r>
          </w:p>
        </w:tc>
        <w:tc>
          <w:tcPr>
            <w:tcW w:w="1195" w:type="pct"/>
            <w:tcBorders>
              <w:top w:val="single" w:sz="4" w:space="0" w:color="auto"/>
              <w:left w:val="nil"/>
              <w:bottom w:val="single" w:sz="4" w:space="0" w:color="auto"/>
              <w:right w:val="single" w:sz="4" w:space="0" w:color="auto"/>
            </w:tcBorders>
            <w:shd w:val="clear" w:color="auto" w:fill="E7E6E6"/>
            <w:vAlign w:val="center"/>
          </w:tcPr>
          <w:p w14:paraId="64887384" w14:textId="77777777" w:rsidR="00DF012D" w:rsidRPr="00342602" w:rsidRDefault="00DF012D" w:rsidP="00FC20AB">
            <w:pPr>
              <w:pStyle w:val="affd"/>
            </w:pPr>
            <w:r w:rsidRPr="00342602">
              <w:rPr>
                <w:rFonts w:hint="eastAsia"/>
              </w:rPr>
              <w:t>编制条目</w:t>
            </w:r>
          </w:p>
        </w:tc>
        <w:tc>
          <w:tcPr>
            <w:tcW w:w="3381" w:type="pct"/>
            <w:tcBorders>
              <w:top w:val="single" w:sz="4" w:space="0" w:color="auto"/>
              <w:left w:val="nil"/>
              <w:bottom w:val="single" w:sz="4" w:space="0" w:color="auto"/>
              <w:right w:val="single" w:sz="4" w:space="0" w:color="auto"/>
            </w:tcBorders>
            <w:shd w:val="clear" w:color="auto" w:fill="E7E6E6"/>
            <w:vAlign w:val="center"/>
          </w:tcPr>
          <w:p w14:paraId="61C4839D" w14:textId="77777777" w:rsidR="00DF012D" w:rsidRPr="00342602" w:rsidRDefault="00DF012D" w:rsidP="00FC20AB">
            <w:pPr>
              <w:pStyle w:val="affd"/>
            </w:pPr>
            <w:r w:rsidRPr="00342602">
              <w:rPr>
                <w:rFonts w:hint="eastAsia"/>
              </w:rPr>
              <w:t>主要内容</w:t>
            </w:r>
          </w:p>
        </w:tc>
      </w:tr>
      <w:tr w:rsidR="00342602" w:rsidRPr="00342602" w14:paraId="21275D30" w14:textId="77777777" w:rsidTr="005243CC">
        <w:trPr>
          <w:jc w:val="center"/>
        </w:trPr>
        <w:tc>
          <w:tcPr>
            <w:tcW w:w="424" w:type="pct"/>
            <w:tcBorders>
              <w:top w:val="single" w:sz="4" w:space="0" w:color="auto"/>
              <w:left w:val="single" w:sz="4" w:space="0" w:color="auto"/>
              <w:bottom w:val="single" w:sz="4" w:space="0" w:color="auto"/>
              <w:right w:val="single" w:sz="4" w:space="0" w:color="auto"/>
            </w:tcBorders>
            <w:vAlign w:val="center"/>
          </w:tcPr>
          <w:p w14:paraId="7755C81D" w14:textId="77777777" w:rsidR="00DF012D" w:rsidRPr="00342602" w:rsidRDefault="00DF012D" w:rsidP="00FC20AB">
            <w:pPr>
              <w:pStyle w:val="affd"/>
            </w:pPr>
            <w:r w:rsidRPr="00342602">
              <w:t>1</w:t>
            </w:r>
          </w:p>
        </w:tc>
        <w:tc>
          <w:tcPr>
            <w:tcW w:w="1195" w:type="pct"/>
            <w:tcBorders>
              <w:top w:val="single" w:sz="4" w:space="0" w:color="auto"/>
              <w:left w:val="nil"/>
              <w:bottom w:val="single" w:sz="4" w:space="0" w:color="auto"/>
              <w:right w:val="single" w:sz="4" w:space="0" w:color="auto"/>
            </w:tcBorders>
            <w:vAlign w:val="center"/>
          </w:tcPr>
          <w:p w14:paraId="30EB0828" w14:textId="77777777" w:rsidR="00DF012D" w:rsidRPr="00342602" w:rsidRDefault="00DF012D" w:rsidP="00FC20AB">
            <w:pPr>
              <w:pStyle w:val="affd"/>
            </w:pPr>
            <w:r w:rsidRPr="00342602">
              <w:rPr>
                <w:rFonts w:hint="eastAsia"/>
              </w:rPr>
              <w:t>级别和标准</w:t>
            </w:r>
          </w:p>
        </w:tc>
        <w:tc>
          <w:tcPr>
            <w:tcW w:w="3381" w:type="pct"/>
            <w:tcBorders>
              <w:top w:val="single" w:sz="4" w:space="0" w:color="auto"/>
              <w:left w:val="nil"/>
              <w:bottom w:val="single" w:sz="4" w:space="0" w:color="auto"/>
              <w:right w:val="single" w:sz="4" w:space="0" w:color="auto"/>
            </w:tcBorders>
            <w:vAlign w:val="center"/>
          </w:tcPr>
          <w:p w14:paraId="43A4B7AE" w14:textId="77777777" w:rsidR="00DF012D" w:rsidRPr="00342602" w:rsidRDefault="00DF012D" w:rsidP="00FC20AB">
            <w:pPr>
              <w:pStyle w:val="affd"/>
            </w:pPr>
            <w:r w:rsidRPr="00342602">
              <w:rPr>
                <w:rFonts w:hint="eastAsia"/>
              </w:rPr>
              <w:t>受纳场级别、受纳场防洪标准、受纳场拦挡建筑物级别</w:t>
            </w:r>
          </w:p>
        </w:tc>
      </w:tr>
      <w:tr w:rsidR="00342602" w:rsidRPr="00342602" w14:paraId="0B637FCF" w14:textId="77777777" w:rsidTr="005243CC">
        <w:trPr>
          <w:jc w:val="center"/>
        </w:trPr>
        <w:tc>
          <w:tcPr>
            <w:tcW w:w="424" w:type="pct"/>
            <w:tcBorders>
              <w:top w:val="single" w:sz="4" w:space="0" w:color="auto"/>
              <w:left w:val="single" w:sz="4" w:space="0" w:color="auto"/>
              <w:bottom w:val="single" w:sz="4" w:space="0" w:color="auto"/>
              <w:right w:val="single" w:sz="4" w:space="0" w:color="auto"/>
            </w:tcBorders>
            <w:vAlign w:val="center"/>
          </w:tcPr>
          <w:p w14:paraId="7E2EBF25" w14:textId="77777777" w:rsidR="00DF012D" w:rsidRPr="00342602" w:rsidRDefault="00DF012D" w:rsidP="00FC20AB">
            <w:pPr>
              <w:pStyle w:val="affd"/>
            </w:pPr>
            <w:r w:rsidRPr="00342602">
              <w:t>2</w:t>
            </w:r>
          </w:p>
        </w:tc>
        <w:tc>
          <w:tcPr>
            <w:tcW w:w="1195" w:type="pct"/>
            <w:tcBorders>
              <w:top w:val="single" w:sz="4" w:space="0" w:color="auto"/>
              <w:left w:val="nil"/>
              <w:bottom w:val="single" w:sz="4" w:space="0" w:color="auto"/>
              <w:right w:val="single" w:sz="4" w:space="0" w:color="auto"/>
            </w:tcBorders>
            <w:vAlign w:val="center"/>
          </w:tcPr>
          <w:p w14:paraId="6267DDEF" w14:textId="77777777" w:rsidR="00DF012D" w:rsidRPr="00342602" w:rsidRDefault="00DF012D" w:rsidP="00FC20AB">
            <w:pPr>
              <w:pStyle w:val="affd"/>
            </w:pPr>
            <w:r w:rsidRPr="00342602">
              <w:rPr>
                <w:rFonts w:hint="eastAsia"/>
              </w:rPr>
              <w:t>规划选址与勘测</w:t>
            </w:r>
          </w:p>
        </w:tc>
        <w:tc>
          <w:tcPr>
            <w:tcW w:w="3381" w:type="pct"/>
            <w:tcBorders>
              <w:top w:val="single" w:sz="4" w:space="0" w:color="auto"/>
              <w:left w:val="nil"/>
              <w:bottom w:val="single" w:sz="4" w:space="0" w:color="auto"/>
              <w:right w:val="single" w:sz="4" w:space="0" w:color="auto"/>
            </w:tcBorders>
            <w:vAlign w:val="center"/>
          </w:tcPr>
          <w:p w14:paraId="45B9FE74" w14:textId="77777777" w:rsidR="00DF012D" w:rsidRPr="00342602" w:rsidRDefault="00DF012D" w:rsidP="00FC20AB">
            <w:pPr>
              <w:pStyle w:val="affd"/>
            </w:pPr>
            <w:r w:rsidRPr="00342602">
              <w:rPr>
                <w:rFonts w:hint="eastAsia"/>
              </w:rPr>
              <w:t>一般性要求；受纳场选址；勘测技术要求</w:t>
            </w:r>
          </w:p>
        </w:tc>
      </w:tr>
      <w:tr w:rsidR="00342602" w:rsidRPr="00342602" w14:paraId="7A851AEA" w14:textId="77777777" w:rsidTr="005243CC">
        <w:trPr>
          <w:jc w:val="center"/>
        </w:trPr>
        <w:tc>
          <w:tcPr>
            <w:tcW w:w="424" w:type="pct"/>
            <w:tcBorders>
              <w:top w:val="single" w:sz="4" w:space="0" w:color="auto"/>
              <w:left w:val="single" w:sz="4" w:space="0" w:color="auto"/>
              <w:bottom w:val="single" w:sz="4" w:space="0" w:color="auto"/>
              <w:right w:val="single" w:sz="4" w:space="0" w:color="auto"/>
            </w:tcBorders>
            <w:vAlign w:val="center"/>
          </w:tcPr>
          <w:p w14:paraId="032AEF9C" w14:textId="77777777" w:rsidR="00DF012D" w:rsidRPr="00342602" w:rsidRDefault="00DF012D" w:rsidP="00FC20AB">
            <w:pPr>
              <w:pStyle w:val="affd"/>
            </w:pPr>
            <w:r w:rsidRPr="00342602">
              <w:t>3</w:t>
            </w:r>
          </w:p>
        </w:tc>
        <w:tc>
          <w:tcPr>
            <w:tcW w:w="1195" w:type="pct"/>
            <w:tcBorders>
              <w:top w:val="single" w:sz="4" w:space="0" w:color="auto"/>
              <w:left w:val="nil"/>
              <w:bottom w:val="single" w:sz="4" w:space="0" w:color="auto"/>
              <w:right w:val="single" w:sz="4" w:space="0" w:color="auto"/>
            </w:tcBorders>
            <w:vAlign w:val="center"/>
          </w:tcPr>
          <w:p w14:paraId="2136EB1F" w14:textId="77777777" w:rsidR="00DF012D" w:rsidRPr="00342602" w:rsidRDefault="00DF012D" w:rsidP="00FC20AB">
            <w:pPr>
              <w:pStyle w:val="affd"/>
            </w:pPr>
            <w:r w:rsidRPr="00342602">
              <w:rPr>
                <w:rFonts w:hint="eastAsia"/>
              </w:rPr>
              <w:t>工程设计</w:t>
            </w:r>
          </w:p>
        </w:tc>
        <w:tc>
          <w:tcPr>
            <w:tcW w:w="3381" w:type="pct"/>
            <w:tcBorders>
              <w:top w:val="single" w:sz="4" w:space="0" w:color="auto"/>
              <w:left w:val="nil"/>
              <w:bottom w:val="single" w:sz="4" w:space="0" w:color="auto"/>
              <w:right w:val="single" w:sz="4" w:space="0" w:color="auto"/>
            </w:tcBorders>
            <w:vAlign w:val="center"/>
          </w:tcPr>
          <w:p w14:paraId="52E6C7A0" w14:textId="77777777" w:rsidR="00DF012D" w:rsidRPr="00342602" w:rsidRDefault="00DF012D" w:rsidP="00FC20AB">
            <w:pPr>
              <w:pStyle w:val="affd"/>
            </w:pPr>
            <w:r w:rsidRPr="00342602">
              <w:rPr>
                <w:rFonts w:hint="eastAsia"/>
              </w:rPr>
              <w:t>工程布置、堆填工程、拦挡工程、排导工程、防渗工程、监测设施、与周边已有设施的影响分析</w:t>
            </w:r>
          </w:p>
        </w:tc>
      </w:tr>
      <w:tr w:rsidR="00342602" w:rsidRPr="00342602" w14:paraId="52EA8993" w14:textId="77777777" w:rsidTr="005243CC">
        <w:trPr>
          <w:jc w:val="center"/>
        </w:trPr>
        <w:tc>
          <w:tcPr>
            <w:tcW w:w="424" w:type="pct"/>
            <w:tcBorders>
              <w:top w:val="single" w:sz="4" w:space="0" w:color="auto"/>
              <w:left w:val="single" w:sz="4" w:space="0" w:color="auto"/>
              <w:bottom w:val="single" w:sz="4" w:space="0" w:color="auto"/>
              <w:right w:val="single" w:sz="4" w:space="0" w:color="auto"/>
            </w:tcBorders>
            <w:vAlign w:val="center"/>
          </w:tcPr>
          <w:p w14:paraId="5F668262" w14:textId="77777777" w:rsidR="00DF012D" w:rsidRPr="00342602" w:rsidRDefault="00DF012D" w:rsidP="00FC20AB">
            <w:pPr>
              <w:pStyle w:val="affd"/>
            </w:pPr>
            <w:r w:rsidRPr="00342602">
              <w:t>4</w:t>
            </w:r>
          </w:p>
        </w:tc>
        <w:tc>
          <w:tcPr>
            <w:tcW w:w="1195" w:type="pct"/>
            <w:tcBorders>
              <w:top w:val="single" w:sz="4" w:space="0" w:color="auto"/>
              <w:left w:val="nil"/>
              <w:bottom w:val="single" w:sz="4" w:space="0" w:color="auto"/>
              <w:right w:val="single" w:sz="4" w:space="0" w:color="auto"/>
            </w:tcBorders>
            <w:vAlign w:val="center"/>
          </w:tcPr>
          <w:p w14:paraId="7AA4E1B5" w14:textId="77777777" w:rsidR="00DF012D" w:rsidRPr="00342602" w:rsidRDefault="00DF012D" w:rsidP="00FC20AB">
            <w:pPr>
              <w:pStyle w:val="affd"/>
            </w:pPr>
            <w:r w:rsidRPr="00342602">
              <w:rPr>
                <w:rFonts w:hint="eastAsia"/>
              </w:rPr>
              <w:t>施工与验收</w:t>
            </w:r>
          </w:p>
        </w:tc>
        <w:tc>
          <w:tcPr>
            <w:tcW w:w="3381" w:type="pct"/>
            <w:tcBorders>
              <w:top w:val="single" w:sz="4" w:space="0" w:color="auto"/>
              <w:left w:val="nil"/>
              <w:bottom w:val="single" w:sz="4" w:space="0" w:color="auto"/>
              <w:right w:val="single" w:sz="4" w:space="0" w:color="auto"/>
            </w:tcBorders>
            <w:vAlign w:val="center"/>
          </w:tcPr>
          <w:p w14:paraId="2273E37A" w14:textId="77777777" w:rsidR="00DF012D" w:rsidRPr="00342602" w:rsidRDefault="00DF012D" w:rsidP="00FC20AB">
            <w:pPr>
              <w:pStyle w:val="affd"/>
            </w:pPr>
            <w:r w:rsidRPr="00342602">
              <w:rPr>
                <w:rFonts w:hint="eastAsia"/>
              </w:rPr>
              <w:t>工程施工、工程验收</w:t>
            </w:r>
          </w:p>
        </w:tc>
      </w:tr>
      <w:tr w:rsidR="00342602" w:rsidRPr="00342602" w14:paraId="646BDB6B" w14:textId="77777777" w:rsidTr="005243CC">
        <w:trPr>
          <w:jc w:val="center"/>
        </w:trPr>
        <w:tc>
          <w:tcPr>
            <w:tcW w:w="424" w:type="pct"/>
            <w:tcBorders>
              <w:top w:val="single" w:sz="4" w:space="0" w:color="auto"/>
              <w:left w:val="single" w:sz="4" w:space="0" w:color="auto"/>
              <w:bottom w:val="single" w:sz="4" w:space="0" w:color="auto"/>
              <w:right w:val="single" w:sz="4" w:space="0" w:color="auto"/>
            </w:tcBorders>
            <w:vAlign w:val="center"/>
          </w:tcPr>
          <w:p w14:paraId="0AACA678" w14:textId="77777777" w:rsidR="00DF012D" w:rsidRPr="00342602" w:rsidRDefault="00DF012D" w:rsidP="00FC20AB">
            <w:pPr>
              <w:pStyle w:val="affd"/>
            </w:pPr>
            <w:r w:rsidRPr="00342602">
              <w:t>5</w:t>
            </w:r>
          </w:p>
        </w:tc>
        <w:tc>
          <w:tcPr>
            <w:tcW w:w="1195" w:type="pct"/>
            <w:tcBorders>
              <w:top w:val="single" w:sz="4" w:space="0" w:color="auto"/>
              <w:left w:val="nil"/>
              <w:bottom w:val="single" w:sz="4" w:space="0" w:color="auto"/>
              <w:right w:val="single" w:sz="4" w:space="0" w:color="auto"/>
            </w:tcBorders>
            <w:vAlign w:val="center"/>
          </w:tcPr>
          <w:p w14:paraId="1C7B09CF" w14:textId="77777777" w:rsidR="00DF012D" w:rsidRPr="00342602" w:rsidRDefault="00DF012D" w:rsidP="00FC20AB">
            <w:pPr>
              <w:pStyle w:val="affd"/>
            </w:pPr>
            <w:r w:rsidRPr="00342602">
              <w:rPr>
                <w:rFonts w:hint="eastAsia"/>
              </w:rPr>
              <w:t>运营与监测</w:t>
            </w:r>
          </w:p>
        </w:tc>
        <w:tc>
          <w:tcPr>
            <w:tcW w:w="3381" w:type="pct"/>
            <w:tcBorders>
              <w:top w:val="single" w:sz="4" w:space="0" w:color="auto"/>
              <w:left w:val="nil"/>
              <w:bottom w:val="single" w:sz="4" w:space="0" w:color="auto"/>
              <w:right w:val="single" w:sz="4" w:space="0" w:color="auto"/>
            </w:tcBorders>
            <w:vAlign w:val="center"/>
          </w:tcPr>
          <w:p w14:paraId="3734173A" w14:textId="77777777" w:rsidR="00DF012D" w:rsidRPr="00342602" w:rsidRDefault="00DF012D" w:rsidP="00FC20AB">
            <w:pPr>
              <w:pStyle w:val="affd"/>
            </w:pPr>
            <w:r w:rsidRPr="00342602">
              <w:rPr>
                <w:rFonts w:hint="eastAsia"/>
              </w:rPr>
              <w:t>运营管理、安全监测、水保监测、环保监测</w:t>
            </w:r>
          </w:p>
        </w:tc>
      </w:tr>
      <w:tr w:rsidR="00342602" w:rsidRPr="00342602" w14:paraId="6F95F942" w14:textId="77777777" w:rsidTr="005243CC">
        <w:trPr>
          <w:jc w:val="center"/>
        </w:trPr>
        <w:tc>
          <w:tcPr>
            <w:tcW w:w="424" w:type="pct"/>
            <w:tcBorders>
              <w:top w:val="single" w:sz="4" w:space="0" w:color="auto"/>
              <w:left w:val="single" w:sz="4" w:space="0" w:color="auto"/>
              <w:bottom w:val="single" w:sz="4" w:space="0" w:color="auto"/>
              <w:right w:val="single" w:sz="4" w:space="0" w:color="auto"/>
            </w:tcBorders>
            <w:vAlign w:val="center"/>
          </w:tcPr>
          <w:p w14:paraId="18CD7F6D" w14:textId="77777777" w:rsidR="00DF012D" w:rsidRPr="00342602" w:rsidRDefault="00DF012D" w:rsidP="00FC20AB">
            <w:pPr>
              <w:pStyle w:val="affd"/>
            </w:pPr>
            <w:r w:rsidRPr="00342602">
              <w:t>6</w:t>
            </w:r>
          </w:p>
        </w:tc>
        <w:tc>
          <w:tcPr>
            <w:tcW w:w="1195" w:type="pct"/>
            <w:tcBorders>
              <w:top w:val="single" w:sz="4" w:space="0" w:color="auto"/>
              <w:left w:val="nil"/>
              <w:bottom w:val="single" w:sz="4" w:space="0" w:color="auto"/>
              <w:right w:val="single" w:sz="4" w:space="0" w:color="auto"/>
            </w:tcBorders>
            <w:vAlign w:val="center"/>
          </w:tcPr>
          <w:p w14:paraId="1E9E2D20" w14:textId="77777777" w:rsidR="00DF012D" w:rsidRPr="00342602" w:rsidRDefault="00DF012D" w:rsidP="00FC20AB">
            <w:pPr>
              <w:pStyle w:val="affd"/>
            </w:pPr>
            <w:r w:rsidRPr="00342602">
              <w:rPr>
                <w:rFonts w:hint="eastAsia"/>
              </w:rPr>
              <w:t>封场与维护</w:t>
            </w:r>
          </w:p>
        </w:tc>
        <w:tc>
          <w:tcPr>
            <w:tcW w:w="3381" w:type="pct"/>
            <w:tcBorders>
              <w:top w:val="single" w:sz="4" w:space="0" w:color="auto"/>
              <w:left w:val="nil"/>
              <w:bottom w:val="single" w:sz="4" w:space="0" w:color="auto"/>
              <w:right w:val="single" w:sz="4" w:space="0" w:color="auto"/>
            </w:tcBorders>
            <w:vAlign w:val="center"/>
          </w:tcPr>
          <w:p w14:paraId="3535E4C4" w14:textId="77777777" w:rsidR="00DF012D" w:rsidRPr="00342602" w:rsidRDefault="00DF012D" w:rsidP="00FC20AB">
            <w:pPr>
              <w:pStyle w:val="affd"/>
            </w:pPr>
            <w:r w:rsidRPr="00342602">
              <w:rPr>
                <w:rFonts w:hint="eastAsia"/>
              </w:rPr>
              <w:t>封场管理、设施维护、受纳场利用</w:t>
            </w:r>
          </w:p>
        </w:tc>
      </w:tr>
    </w:tbl>
    <w:p w14:paraId="678852CF" w14:textId="625F6C79" w:rsidR="00DF012D" w:rsidRPr="00342602" w:rsidRDefault="00B50569" w:rsidP="005243CC">
      <w:pPr>
        <w:pStyle w:val="ae"/>
      </w:pPr>
      <w:r w:rsidRPr="00342602">
        <w:rPr>
          <w:noProof/>
        </w:rPr>
        <w:drawing>
          <wp:inline distT="0" distB="0" distL="0" distR="0" wp14:anchorId="1C860732" wp14:editId="2FD03A75">
            <wp:extent cx="4772025" cy="4486275"/>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772025" cy="4486275"/>
                    </a:xfrm>
                    <a:prstGeom prst="rect">
                      <a:avLst/>
                    </a:prstGeom>
                    <a:noFill/>
                    <a:ln>
                      <a:noFill/>
                    </a:ln>
                  </pic:spPr>
                </pic:pic>
              </a:graphicData>
            </a:graphic>
          </wp:inline>
        </w:drawing>
      </w:r>
    </w:p>
    <w:p w14:paraId="73DDB686" w14:textId="65B84944" w:rsidR="00096B31" w:rsidRPr="00342602" w:rsidRDefault="005243CC" w:rsidP="005243CC">
      <w:pPr>
        <w:pStyle w:val="ae"/>
        <w:rPr>
          <w:rFonts w:ascii="宋体" w:hAnsi="宋体" w:cs="宋体"/>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28</w:t>
      </w:r>
      <w:r>
        <w:fldChar w:fldCharType="end"/>
      </w:r>
      <w:r>
        <w:rPr>
          <w:rFonts w:ascii="宋体" w:hAnsi="宋体" w:cs="宋体" w:hint="eastAsia"/>
          <w:szCs w:val="24"/>
        </w:rPr>
        <w:t xml:space="preserve"> </w:t>
      </w:r>
      <w:r>
        <w:rPr>
          <w:rFonts w:ascii="宋体" w:hAnsi="宋体" w:cs="宋体"/>
          <w:szCs w:val="24"/>
        </w:rPr>
        <w:t xml:space="preserve"> </w:t>
      </w:r>
      <w:r w:rsidRPr="00342602">
        <w:rPr>
          <w:rFonts w:hint="eastAsia"/>
        </w:rPr>
        <w:t>研究大纲体系</w:t>
      </w:r>
    </w:p>
    <w:p w14:paraId="1BB01F07" w14:textId="77777777" w:rsidR="00096B31" w:rsidRPr="00342602" w:rsidRDefault="00096B31" w:rsidP="007E7919">
      <w:pPr>
        <w:pStyle w:val="aff5"/>
      </w:pPr>
      <w:bookmarkStart w:id="482" w:name="_Toc47740812"/>
      <w:r w:rsidRPr="00342602">
        <w:rPr>
          <w:rFonts w:hint="eastAsia"/>
        </w:rPr>
        <w:t>4.1.4</w:t>
      </w:r>
      <w:r w:rsidRPr="00342602">
        <w:rPr>
          <w:rFonts w:hint="eastAsia"/>
        </w:rPr>
        <w:t>技术应用与工程示范</w:t>
      </w:r>
      <w:bookmarkEnd w:id="482"/>
    </w:p>
    <w:p w14:paraId="4EA31C32" w14:textId="06FB0960" w:rsidR="00096B31" w:rsidRPr="00342602" w:rsidRDefault="00484B7F" w:rsidP="00484B7F">
      <w:pPr>
        <w:pStyle w:val="aff7"/>
      </w:pPr>
      <w:r w:rsidRPr="00342602">
        <w:rPr>
          <w:rFonts w:hint="eastAsia"/>
        </w:rPr>
        <w:t>4.1.4.</w:t>
      </w:r>
      <w:r w:rsidRPr="00342602">
        <w:t>1</w:t>
      </w:r>
      <w:r w:rsidR="00096B31" w:rsidRPr="00342602">
        <w:rPr>
          <w:rFonts w:hint="eastAsia"/>
        </w:rPr>
        <w:t>智能运筹系统的示范应用</w:t>
      </w:r>
    </w:p>
    <w:p w14:paraId="627D7D08" w14:textId="47F75BA4" w:rsidR="00096B31" w:rsidRDefault="00096B31" w:rsidP="00096B31">
      <w:pPr>
        <w:pStyle w:val="af3"/>
        <w:spacing w:before="156" w:after="156"/>
        <w:ind w:firstLine="480"/>
      </w:pPr>
      <w:r w:rsidRPr="005B14EE">
        <w:rPr>
          <w:rFonts w:hint="eastAsia"/>
        </w:rPr>
        <w:t>拟率先将运筹系统应用在杭州市及周边之江路、北支江、阳陂湖、丰收湖、大峃镇龙川</w:t>
      </w:r>
      <w:r w:rsidRPr="005B14EE">
        <w:rPr>
          <w:rFonts w:hint="eastAsia"/>
        </w:rPr>
        <w:t>B</w:t>
      </w:r>
      <w:r w:rsidRPr="005B14EE">
        <w:rPr>
          <w:rFonts w:hint="eastAsia"/>
        </w:rPr>
        <w:t>地块安置小区、</w:t>
      </w:r>
      <w:r w:rsidRPr="00342602">
        <w:rPr>
          <w:rFonts w:hint="eastAsia"/>
        </w:rPr>
        <w:t>拱墅区上塘单元</w:t>
      </w:r>
      <w:r w:rsidRPr="00342602">
        <w:t>FG04-R21-03</w:t>
      </w:r>
      <w:r w:rsidRPr="00342602">
        <w:rPr>
          <w:rFonts w:hint="eastAsia"/>
        </w:rPr>
        <w:t>地块农转居、杭州至临安城际铁路工程等项目进行测试及试运行，检验渣土台账、智能调运</w:t>
      </w:r>
      <w:r w:rsidR="005B14EE">
        <w:rPr>
          <w:rFonts w:hint="eastAsia"/>
        </w:rPr>
        <w:t>、动态</w:t>
      </w:r>
      <w:r w:rsidR="005B14EE">
        <w:rPr>
          <w:rFonts w:hint="eastAsia"/>
        </w:rPr>
        <w:lastRenderedPageBreak/>
        <w:t>平衡</w:t>
      </w:r>
      <w:r w:rsidRPr="00342602">
        <w:rPr>
          <w:rFonts w:hint="eastAsia"/>
        </w:rPr>
        <w:t>等功能的适用性及合理性。</w:t>
      </w:r>
    </w:p>
    <w:p w14:paraId="3FFCA171" w14:textId="2419E704" w:rsidR="00D26BEA" w:rsidRPr="005B14EE" w:rsidRDefault="009A192E" w:rsidP="00D26BEA">
      <w:pPr>
        <w:pStyle w:val="ae"/>
        <w:rPr>
          <w:rFonts w:ascii="楷体" w:eastAsia="楷体" w:hAnsi="楷体"/>
        </w:rP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11</w:t>
      </w:r>
      <w:r>
        <w:fldChar w:fldCharType="end"/>
      </w:r>
      <w:r w:rsidR="00D26BEA" w:rsidRPr="005B14EE">
        <w:rPr>
          <w:rFonts w:ascii="楷体" w:eastAsia="楷体" w:hAnsi="楷体"/>
        </w:rPr>
        <w:t xml:space="preserve">  </w:t>
      </w:r>
      <w:r w:rsidR="005B14EE">
        <w:rPr>
          <w:rFonts w:ascii="楷体" w:eastAsia="楷体" w:hAnsi="楷体" w:hint="eastAsia"/>
        </w:rPr>
        <w:t>拟应用本项目技术的部分示范工程列表</w:t>
      </w:r>
    </w:p>
    <w:tbl>
      <w:tblPr>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68"/>
        <w:gridCol w:w="1022"/>
        <w:gridCol w:w="2983"/>
        <w:gridCol w:w="2693"/>
        <w:gridCol w:w="1389"/>
      </w:tblGrid>
      <w:tr w:rsidR="00342602" w:rsidRPr="00342602" w14:paraId="2DC4CA49" w14:textId="77777777" w:rsidTr="005B14EE">
        <w:tc>
          <w:tcPr>
            <w:tcW w:w="668" w:type="dxa"/>
            <w:shd w:val="clear" w:color="auto" w:fill="E7E6E6"/>
          </w:tcPr>
          <w:p w14:paraId="03329811" w14:textId="77777777" w:rsidR="00096B31" w:rsidRPr="00342602" w:rsidRDefault="00096B31" w:rsidP="007334DC">
            <w:pPr>
              <w:pStyle w:val="af8"/>
              <w:spacing w:line="240" w:lineRule="auto"/>
              <w:ind w:firstLineChars="0" w:firstLine="0"/>
              <w:outlineLvl w:val="3"/>
              <w:rPr>
                <w:b/>
                <w:sz w:val="21"/>
                <w:szCs w:val="21"/>
              </w:rPr>
            </w:pPr>
            <w:r w:rsidRPr="00342602">
              <w:rPr>
                <w:rFonts w:hint="eastAsia"/>
                <w:b/>
                <w:sz w:val="21"/>
                <w:szCs w:val="21"/>
              </w:rPr>
              <w:t>序号</w:t>
            </w:r>
          </w:p>
        </w:tc>
        <w:tc>
          <w:tcPr>
            <w:tcW w:w="1022" w:type="dxa"/>
            <w:shd w:val="clear" w:color="auto" w:fill="E7E6E6"/>
          </w:tcPr>
          <w:p w14:paraId="470076D4" w14:textId="77777777" w:rsidR="00096B31" w:rsidRPr="00342602" w:rsidRDefault="00096B31" w:rsidP="007334DC">
            <w:pPr>
              <w:pStyle w:val="af8"/>
              <w:spacing w:line="240" w:lineRule="auto"/>
              <w:ind w:firstLineChars="0" w:firstLine="0"/>
              <w:outlineLvl w:val="3"/>
              <w:rPr>
                <w:b/>
                <w:sz w:val="21"/>
                <w:szCs w:val="21"/>
              </w:rPr>
            </w:pPr>
            <w:r w:rsidRPr="00342602">
              <w:rPr>
                <w:rFonts w:hint="eastAsia"/>
                <w:b/>
                <w:sz w:val="21"/>
                <w:szCs w:val="21"/>
              </w:rPr>
              <w:t>项目名称</w:t>
            </w:r>
          </w:p>
        </w:tc>
        <w:tc>
          <w:tcPr>
            <w:tcW w:w="2983" w:type="dxa"/>
            <w:shd w:val="clear" w:color="auto" w:fill="E7E6E6"/>
          </w:tcPr>
          <w:p w14:paraId="77DB74C3" w14:textId="77777777" w:rsidR="00096B31" w:rsidRPr="00342602" w:rsidRDefault="00096B31" w:rsidP="007334DC">
            <w:pPr>
              <w:pStyle w:val="af8"/>
              <w:spacing w:line="240" w:lineRule="auto"/>
              <w:ind w:firstLineChars="0" w:firstLine="0"/>
              <w:outlineLvl w:val="3"/>
              <w:rPr>
                <w:b/>
                <w:sz w:val="21"/>
                <w:szCs w:val="21"/>
              </w:rPr>
            </w:pPr>
            <w:r w:rsidRPr="00342602">
              <w:rPr>
                <w:rFonts w:hint="eastAsia"/>
                <w:b/>
                <w:sz w:val="21"/>
                <w:szCs w:val="21"/>
              </w:rPr>
              <w:t>工程特性</w:t>
            </w:r>
          </w:p>
        </w:tc>
        <w:tc>
          <w:tcPr>
            <w:tcW w:w="2693" w:type="dxa"/>
            <w:shd w:val="clear" w:color="auto" w:fill="E7E6E6"/>
          </w:tcPr>
          <w:p w14:paraId="391B5434" w14:textId="77777777" w:rsidR="00096B31" w:rsidRPr="00342602" w:rsidRDefault="00096B31" w:rsidP="007334DC">
            <w:pPr>
              <w:pStyle w:val="af8"/>
              <w:spacing w:line="240" w:lineRule="auto"/>
              <w:ind w:firstLineChars="0" w:firstLine="0"/>
              <w:outlineLvl w:val="3"/>
              <w:rPr>
                <w:b/>
                <w:sz w:val="21"/>
                <w:szCs w:val="21"/>
              </w:rPr>
            </w:pPr>
            <w:r w:rsidRPr="00342602">
              <w:rPr>
                <w:rFonts w:hint="eastAsia"/>
                <w:b/>
                <w:sz w:val="21"/>
                <w:szCs w:val="21"/>
              </w:rPr>
              <w:t>工程面貌</w:t>
            </w:r>
          </w:p>
        </w:tc>
        <w:tc>
          <w:tcPr>
            <w:tcW w:w="1389" w:type="dxa"/>
            <w:shd w:val="clear" w:color="auto" w:fill="E7E6E6"/>
          </w:tcPr>
          <w:p w14:paraId="687A1000" w14:textId="77777777" w:rsidR="00096B31" w:rsidRPr="00342602" w:rsidRDefault="00096B31" w:rsidP="007334DC">
            <w:pPr>
              <w:pStyle w:val="af8"/>
              <w:spacing w:line="240" w:lineRule="auto"/>
              <w:ind w:firstLineChars="0" w:firstLine="0"/>
              <w:outlineLvl w:val="3"/>
              <w:rPr>
                <w:b/>
                <w:bCs/>
                <w:sz w:val="21"/>
                <w:szCs w:val="21"/>
              </w:rPr>
            </w:pPr>
            <w:r w:rsidRPr="00342602">
              <w:rPr>
                <w:rFonts w:hint="eastAsia"/>
                <w:b/>
                <w:bCs/>
                <w:sz w:val="21"/>
                <w:szCs w:val="21"/>
              </w:rPr>
              <w:t>渣土方量</w:t>
            </w:r>
          </w:p>
        </w:tc>
      </w:tr>
      <w:tr w:rsidR="00342602" w:rsidRPr="00342602" w14:paraId="336AF187" w14:textId="77777777" w:rsidTr="005B14EE">
        <w:tc>
          <w:tcPr>
            <w:tcW w:w="668" w:type="dxa"/>
          </w:tcPr>
          <w:p w14:paraId="719116C7" w14:textId="77777777" w:rsidR="00096B31" w:rsidRPr="00342602" w:rsidRDefault="00096B31" w:rsidP="007334DC">
            <w:pPr>
              <w:pStyle w:val="af8"/>
              <w:spacing w:line="240" w:lineRule="auto"/>
              <w:ind w:firstLineChars="0" w:firstLine="0"/>
              <w:outlineLvl w:val="3"/>
              <w:rPr>
                <w:b/>
                <w:sz w:val="21"/>
                <w:szCs w:val="21"/>
              </w:rPr>
            </w:pPr>
            <w:r w:rsidRPr="00342602">
              <w:rPr>
                <w:rFonts w:hint="eastAsia"/>
                <w:b/>
                <w:sz w:val="21"/>
                <w:szCs w:val="21"/>
              </w:rPr>
              <w:t>1</w:t>
            </w:r>
          </w:p>
        </w:tc>
        <w:tc>
          <w:tcPr>
            <w:tcW w:w="1022" w:type="dxa"/>
          </w:tcPr>
          <w:p w14:paraId="6623BC56" w14:textId="77777777" w:rsidR="00096B31" w:rsidRPr="00342602" w:rsidRDefault="00096B31" w:rsidP="007334DC">
            <w:pPr>
              <w:pStyle w:val="af8"/>
              <w:spacing w:line="240" w:lineRule="auto"/>
              <w:ind w:firstLineChars="0" w:firstLine="0"/>
              <w:outlineLvl w:val="3"/>
              <w:rPr>
                <w:sz w:val="21"/>
                <w:szCs w:val="21"/>
              </w:rPr>
            </w:pPr>
            <w:r w:rsidRPr="00342602">
              <w:rPr>
                <w:rFonts w:hint="eastAsia"/>
                <w:sz w:val="21"/>
                <w:szCs w:val="21"/>
              </w:rPr>
              <w:t>北支江综合整治</w:t>
            </w:r>
            <w:r w:rsidRPr="00342602">
              <w:rPr>
                <w:sz w:val="21"/>
                <w:szCs w:val="21"/>
              </w:rPr>
              <w:t>工程</w:t>
            </w:r>
          </w:p>
        </w:tc>
        <w:tc>
          <w:tcPr>
            <w:tcW w:w="2983" w:type="dxa"/>
          </w:tcPr>
          <w:p w14:paraId="03FD2CC0" w14:textId="77777777" w:rsidR="00096B31" w:rsidRPr="00342602" w:rsidRDefault="00096B31" w:rsidP="007334DC">
            <w:pPr>
              <w:pStyle w:val="af8"/>
              <w:spacing w:line="240" w:lineRule="auto"/>
              <w:ind w:firstLineChars="0" w:firstLine="0"/>
              <w:outlineLvl w:val="3"/>
              <w:rPr>
                <w:sz w:val="21"/>
                <w:szCs w:val="21"/>
              </w:rPr>
            </w:pPr>
            <w:r w:rsidRPr="00342602">
              <w:rPr>
                <w:sz w:val="21"/>
                <w:szCs w:val="21"/>
              </w:rPr>
              <w:t>北支江位于富阳主城区下游</w:t>
            </w:r>
            <w:r w:rsidRPr="00342602">
              <w:rPr>
                <w:sz w:val="21"/>
                <w:szCs w:val="21"/>
              </w:rPr>
              <w:t>3km</w:t>
            </w:r>
            <w:r w:rsidRPr="00342602">
              <w:rPr>
                <w:rFonts w:hint="eastAsia"/>
                <w:sz w:val="21"/>
                <w:szCs w:val="21"/>
              </w:rPr>
              <w:t>，</w:t>
            </w:r>
            <w:r w:rsidRPr="00342602">
              <w:rPr>
                <w:sz w:val="21"/>
                <w:szCs w:val="21"/>
              </w:rPr>
              <w:t>是</w:t>
            </w:r>
            <w:r w:rsidRPr="00342602">
              <w:rPr>
                <w:sz w:val="21"/>
                <w:szCs w:val="21"/>
              </w:rPr>
              <w:t>2022</w:t>
            </w:r>
            <w:r w:rsidRPr="00342602">
              <w:rPr>
                <w:sz w:val="21"/>
                <w:szCs w:val="21"/>
              </w:rPr>
              <w:t>年杭州亚运会赛艇皮划艇赛事举办地，主要内容有</w:t>
            </w:r>
            <w:r w:rsidRPr="00342602">
              <w:rPr>
                <w:rFonts w:hint="eastAsia"/>
                <w:sz w:val="21"/>
                <w:szCs w:val="21"/>
              </w:rPr>
              <w:t>亚运场馆工程、</w:t>
            </w:r>
            <w:r w:rsidRPr="00342602">
              <w:rPr>
                <w:sz w:val="21"/>
                <w:szCs w:val="21"/>
              </w:rPr>
              <w:t>堵坝拆除及清淤</w:t>
            </w:r>
            <w:r w:rsidRPr="00342602">
              <w:rPr>
                <w:rFonts w:hint="eastAsia"/>
                <w:sz w:val="21"/>
                <w:szCs w:val="21"/>
              </w:rPr>
              <w:t>工程</w:t>
            </w:r>
            <w:r w:rsidRPr="00342602">
              <w:rPr>
                <w:sz w:val="21"/>
                <w:szCs w:val="21"/>
              </w:rPr>
              <w:t>、上游水闸船闸</w:t>
            </w:r>
            <w:r w:rsidRPr="00342602">
              <w:rPr>
                <w:rFonts w:hint="eastAsia"/>
                <w:sz w:val="21"/>
                <w:szCs w:val="21"/>
              </w:rPr>
              <w:t>工程</w:t>
            </w:r>
            <w:r w:rsidRPr="00342602">
              <w:rPr>
                <w:sz w:val="21"/>
                <w:szCs w:val="21"/>
              </w:rPr>
              <w:t>、下游水闸船闸</w:t>
            </w:r>
            <w:r w:rsidRPr="00342602">
              <w:rPr>
                <w:rFonts w:hint="eastAsia"/>
                <w:sz w:val="21"/>
                <w:szCs w:val="21"/>
              </w:rPr>
              <w:t>工程</w:t>
            </w:r>
            <w:r w:rsidRPr="00342602">
              <w:rPr>
                <w:sz w:val="21"/>
                <w:szCs w:val="21"/>
              </w:rPr>
              <w:t>、南岸堤防</w:t>
            </w:r>
            <w:r w:rsidRPr="00342602">
              <w:rPr>
                <w:rFonts w:hint="eastAsia"/>
                <w:sz w:val="21"/>
                <w:szCs w:val="21"/>
              </w:rPr>
              <w:t>工程</w:t>
            </w:r>
            <w:r w:rsidRPr="00342602">
              <w:rPr>
                <w:sz w:val="21"/>
                <w:szCs w:val="21"/>
              </w:rPr>
              <w:t>、</w:t>
            </w:r>
            <w:r w:rsidRPr="00342602">
              <w:rPr>
                <w:rFonts w:hint="eastAsia"/>
                <w:sz w:val="21"/>
                <w:szCs w:val="21"/>
              </w:rPr>
              <w:t>景观工程、</w:t>
            </w:r>
            <w:r w:rsidRPr="00342602">
              <w:rPr>
                <w:sz w:val="21"/>
                <w:szCs w:val="21"/>
              </w:rPr>
              <w:t>过江通道</w:t>
            </w:r>
            <w:r w:rsidRPr="00342602">
              <w:rPr>
                <w:rFonts w:hint="eastAsia"/>
                <w:sz w:val="21"/>
                <w:szCs w:val="21"/>
              </w:rPr>
              <w:t>工程。</w:t>
            </w:r>
          </w:p>
        </w:tc>
        <w:tc>
          <w:tcPr>
            <w:tcW w:w="2693" w:type="dxa"/>
          </w:tcPr>
          <w:p w14:paraId="22AA7EBE" w14:textId="7AB8D41D" w:rsidR="00096B31" w:rsidRPr="00342602" w:rsidRDefault="00B50569" w:rsidP="007334DC">
            <w:pPr>
              <w:pStyle w:val="af8"/>
              <w:spacing w:line="240" w:lineRule="auto"/>
              <w:ind w:firstLineChars="0" w:firstLine="0"/>
              <w:jc w:val="center"/>
              <w:outlineLvl w:val="3"/>
              <w:rPr>
                <w:b/>
                <w:sz w:val="21"/>
                <w:szCs w:val="21"/>
              </w:rPr>
            </w:pPr>
            <w:r w:rsidRPr="00342602">
              <w:rPr>
                <w:noProof/>
                <w:sz w:val="21"/>
                <w:szCs w:val="21"/>
              </w:rPr>
              <w:drawing>
                <wp:inline distT="0" distB="0" distL="0" distR="0" wp14:anchorId="5CCEDB5C" wp14:editId="18053F6F">
                  <wp:extent cx="1546412" cy="952500"/>
                  <wp:effectExtent l="0" t="0" r="0" b="0"/>
                  <wp:docPr id="7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549005" cy="954097"/>
                          </a:xfrm>
                          <a:prstGeom prst="rect">
                            <a:avLst/>
                          </a:prstGeom>
                          <a:noFill/>
                          <a:ln>
                            <a:noFill/>
                          </a:ln>
                        </pic:spPr>
                      </pic:pic>
                    </a:graphicData>
                  </a:graphic>
                </wp:inline>
              </w:drawing>
            </w:r>
          </w:p>
        </w:tc>
        <w:tc>
          <w:tcPr>
            <w:tcW w:w="1389" w:type="dxa"/>
          </w:tcPr>
          <w:p w14:paraId="01CD1352" w14:textId="77777777" w:rsidR="00096B31" w:rsidRPr="00342602" w:rsidRDefault="00096B31" w:rsidP="007334DC">
            <w:pPr>
              <w:pStyle w:val="af8"/>
              <w:spacing w:line="240" w:lineRule="auto"/>
              <w:ind w:firstLineChars="0" w:firstLine="0"/>
              <w:outlineLvl w:val="3"/>
              <w:rPr>
                <w:sz w:val="21"/>
                <w:szCs w:val="21"/>
              </w:rPr>
            </w:pPr>
            <w:r w:rsidRPr="00342602">
              <w:rPr>
                <w:rFonts w:hint="eastAsia"/>
                <w:sz w:val="21"/>
                <w:szCs w:val="21"/>
              </w:rPr>
              <w:t>本项目土石方总开挖量</w:t>
            </w:r>
            <w:r w:rsidRPr="00342602">
              <w:rPr>
                <w:sz w:val="21"/>
                <w:szCs w:val="21"/>
              </w:rPr>
              <w:t>411</w:t>
            </w:r>
            <w:r w:rsidRPr="00342602">
              <w:rPr>
                <w:rFonts w:hint="eastAsia"/>
                <w:sz w:val="21"/>
                <w:szCs w:val="21"/>
              </w:rPr>
              <w:t>万</w:t>
            </w:r>
            <w:r w:rsidRPr="00342602">
              <w:rPr>
                <w:rFonts w:hint="eastAsia"/>
                <w:sz w:val="21"/>
                <w:szCs w:val="21"/>
              </w:rPr>
              <w:t>m</w:t>
            </w:r>
            <w:r w:rsidRPr="00FE5D91">
              <w:rPr>
                <w:sz w:val="21"/>
                <w:szCs w:val="21"/>
                <w:vertAlign w:val="superscript"/>
              </w:rPr>
              <w:t>3</w:t>
            </w:r>
            <w:r w:rsidRPr="00342602">
              <w:rPr>
                <w:rFonts w:hint="eastAsia"/>
                <w:sz w:val="21"/>
                <w:szCs w:val="21"/>
              </w:rPr>
              <w:t>，总填筑量</w:t>
            </w:r>
            <w:r w:rsidRPr="00342602">
              <w:rPr>
                <w:sz w:val="21"/>
                <w:szCs w:val="21"/>
              </w:rPr>
              <w:t>211</w:t>
            </w:r>
            <w:r w:rsidRPr="00342602">
              <w:rPr>
                <w:rFonts w:hint="eastAsia"/>
                <w:sz w:val="21"/>
                <w:szCs w:val="21"/>
              </w:rPr>
              <w:t>万</w:t>
            </w:r>
            <w:r w:rsidRPr="00342602">
              <w:rPr>
                <w:rFonts w:hint="eastAsia"/>
                <w:sz w:val="21"/>
                <w:szCs w:val="21"/>
              </w:rPr>
              <w:t>m</w:t>
            </w:r>
            <w:r w:rsidRPr="00342602">
              <w:rPr>
                <w:sz w:val="21"/>
                <w:szCs w:val="21"/>
              </w:rPr>
              <w:t>3</w:t>
            </w:r>
          </w:p>
        </w:tc>
      </w:tr>
      <w:tr w:rsidR="00342602" w:rsidRPr="00342602" w14:paraId="60074089" w14:textId="77777777" w:rsidTr="005B14EE">
        <w:tc>
          <w:tcPr>
            <w:tcW w:w="668" w:type="dxa"/>
          </w:tcPr>
          <w:p w14:paraId="28C09F7D" w14:textId="77777777" w:rsidR="00096B31" w:rsidRPr="00342602" w:rsidRDefault="00096B31" w:rsidP="007334DC">
            <w:pPr>
              <w:pStyle w:val="af8"/>
              <w:spacing w:line="240" w:lineRule="auto"/>
              <w:ind w:firstLineChars="0" w:firstLine="0"/>
              <w:outlineLvl w:val="3"/>
              <w:rPr>
                <w:b/>
                <w:sz w:val="21"/>
                <w:szCs w:val="21"/>
              </w:rPr>
            </w:pPr>
            <w:r w:rsidRPr="00342602">
              <w:rPr>
                <w:rFonts w:hint="eastAsia"/>
                <w:b/>
                <w:sz w:val="21"/>
                <w:szCs w:val="21"/>
              </w:rPr>
              <w:t>2</w:t>
            </w:r>
          </w:p>
        </w:tc>
        <w:tc>
          <w:tcPr>
            <w:tcW w:w="1022" w:type="dxa"/>
          </w:tcPr>
          <w:p w14:paraId="00B347EB" w14:textId="035452ED" w:rsidR="00096B31" w:rsidRPr="00342602" w:rsidRDefault="005B14EE" w:rsidP="007334DC">
            <w:pPr>
              <w:pStyle w:val="af8"/>
              <w:spacing w:line="240" w:lineRule="auto"/>
              <w:ind w:firstLineChars="0" w:firstLine="0"/>
              <w:outlineLvl w:val="3"/>
              <w:rPr>
                <w:b/>
                <w:sz w:val="21"/>
                <w:szCs w:val="21"/>
              </w:rPr>
            </w:pPr>
            <w:r>
              <w:rPr>
                <w:rFonts w:hint="eastAsia"/>
                <w:sz w:val="21"/>
                <w:szCs w:val="21"/>
              </w:rPr>
              <w:t>之</w:t>
            </w:r>
            <w:r w:rsidR="00096B31" w:rsidRPr="00342602">
              <w:rPr>
                <w:rFonts w:hint="eastAsia"/>
                <w:sz w:val="21"/>
                <w:szCs w:val="21"/>
              </w:rPr>
              <w:t>江路输水管廊及道路提升工程</w:t>
            </w:r>
          </w:p>
        </w:tc>
        <w:tc>
          <w:tcPr>
            <w:tcW w:w="2983" w:type="dxa"/>
          </w:tcPr>
          <w:p w14:paraId="78DABD1D" w14:textId="77777777" w:rsidR="00096B31" w:rsidRPr="00342602" w:rsidRDefault="00096B31" w:rsidP="007334DC">
            <w:pPr>
              <w:pStyle w:val="af8"/>
              <w:spacing w:line="240" w:lineRule="auto"/>
              <w:ind w:firstLineChars="0" w:firstLine="0"/>
              <w:outlineLvl w:val="3"/>
              <w:rPr>
                <w:b/>
                <w:sz w:val="21"/>
                <w:szCs w:val="21"/>
              </w:rPr>
            </w:pPr>
            <w:r w:rsidRPr="00342602">
              <w:rPr>
                <w:rFonts w:hint="eastAsia"/>
                <w:sz w:val="21"/>
                <w:szCs w:val="21"/>
              </w:rPr>
              <w:t>包括新建输水管廊与道路提升改造两个方面，其中隧道长度约</w:t>
            </w:r>
            <w:r w:rsidRPr="00342602">
              <w:rPr>
                <w:rFonts w:hint="eastAsia"/>
                <w:sz w:val="21"/>
                <w:szCs w:val="21"/>
              </w:rPr>
              <w:t>5.62km</w:t>
            </w:r>
            <w:r w:rsidRPr="00342602">
              <w:rPr>
                <w:rFonts w:hint="eastAsia"/>
                <w:sz w:val="21"/>
                <w:szCs w:val="21"/>
              </w:rPr>
              <w:t>，采用盾构隧道，内径为</w:t>
            </w:r>
            <w:r w:rsidRPr="00342602">
              <w:rPr>
                <w:rFonts w:hint="eastAsia"/>
                <w:sz w:val="21"/>
                <w:szCs w:val="21"/>
              </w:rPr>
              <w:t>13.3m</w:t>
            </w:r>
            <w:r w:rsidRPr="00342602">
              <w:rPr>
                <w:rFonts w:hint="eastAsia"/>
                <w:sz w:val="21"/>
                <w:szCs w:val="21"/>
              </w:rPr>
              <w:t>，外径为</w:t>
            </w:r>
            <w:r w:rsidRPr="00342602">
              <w:rPr>
                <w:rFonts w:hint="eastAsia"/>
                <w:sz w:val="21"/>
                <w:szCs w:val="21"/>
              </w:rPr>
              <w:t>14.5m</w:t>
            </w:r>
            <w:r w:rsidRPr="00342602">
              <w:rPr>
                <w:rFonts w:hint="eastAsia"/>
                <w:sz w:val="21"/>
                <w:szCs w:val="21"/>
              </w:rPr>
              <w:t>。采用管线、交通、景观三合一同步研究的建设方案</w:t>
            </w:r>
          </w:p>
        </w:tc>
        <w:tc>
          <w:tcPr>
            <w:tcW w:w="2693" w:type="dxa"/>
          </w:tcPr>
          <w:p w14:paraId="7A95EAF5" w14:textId="79FA7A8A" w:rsidR="00096B31" w:rsidRPr="00342602" w:rsidRDefault="00B50569" w:rsidP="007334DC">
            <w:pPr>
              <w:pStyle w:val="af8"/>
              <w:spacing w:line="240" w:lineRule="auto"/>
              <w:ind w:firstLineChars="0" w:firstLine="0"/>
              <w:outlineLvl w:val="3"/>
              <w:rPr>
                <w:b/>
                <w:sz w:val="21"/>
                <w:szCs w:val="21"/>
              </w:rPr>
            </w:pPr>
            <w:r w:rsidRPr="00342602">
              <w:rPr>
                <w:noProof/>
                <w:sz w:val="21"/>
                <w:szCs w:val="21"/>
              </w:rPr>
              <w:drawing>
                <wp:inline distT="0" distB="0" distL="0" distR="0" wp14:anchorId="06C23C3B" wp14:editId="6F855079">
                  <wp:extent cx="1659808" cy="695325"/>
                  <wp:effectExtent l="0" t="0" r="0" b="0"/>
                  <wp:docPr id="7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
                          <pic:cNvPicPr>
                            <a:picLocks noChangeAspect="1" noChangeArrowheads="1"/>
                          </pic:cNvPicPr>
                        </pic:nvPicPr>
                        <pic:blipFill>
                          <a:blip r:embed="rId46" cstate="print">
                            <a:extLst>
                              <a:ext uri="{28A0092B-C50C-407E-A947-70E740481C1C}">
                                <a14:useLocalDpi xmlns:a14="http://schemas.microsoft.com/office/drawing/2010/main" val="0"/>
                              </a:ext>
                            </a:extLst>
                          </a:blip>
                          <a:srcRect t="55701" r="38908" b="8427"/>
                          <a:stretch>
                            <a:fillRect/>
                          </a:stretch>
                        </pic:blipFill>
                        <pic:spPr bwMode="auto">
                          <a:xfrm>
                            <a:off x="0" y="0"/>
                            <a:ext cx="1663452" cy="696852"/>
                          </a:xfrm>
                          <a:prstGeom prst="rect">
                            <a:avLst/>
                          </a:prstGeom>
                          <a:noFill/>
                          <a:ln>
                            <a:noFill/>
                          </a:ln>
                        </pic:spPr>
                      </pic:pic>
                    </a:graphicData>
                  </a:graphic>
                </wp:inline>
              </w:drawing>
            </w:r>
          </w:p>
        </w:tc>
        <w:tc>
          <w:tcPr>
            <w:tcW w:w="1389" w:type="dxa"/>
          </w:tcPr>
          <w:p w14:paraId="6463B442" w14:textId="77777777" w:rsidR="00096B31" w:rsidRPr="00342602" w:rsidRDefault="00096B31" w:rsidP="007334DC">
            <w:pPr>
              <w:pStyle w:val="af8"/>
              <w:spacing w:line="240" w:lineRule="auto"/>
              <w:ind w:firstLineChars="0" w:firstLine="0"/>
              <w:outlineLvl w:val="3"/>
              <w:rPr>
                <w:sz w:val="21"/>
                <w:szCs w:val="21"/>
              </w:rPr>
            </w:pPr>
            <w:r w:rsidRPr="00342602">
              <w:rPr>
                <w:rFonts w:hint="eastAsia"/>
                <w:sz w:val="21"/>
                <w:szCs w:val="21"/>
              </w:rPr>
              <w:t>之江路工程土石方弃渣约</w:t>
            </w:r>
            <w:r w:rsidRPr="00342602">
              <w:rPr>
                <w:sz w:val="21"/>
                <w:szCs w:val="21"/>
              </w:rPr>
              <w:t>250</w:t>
            </w:r>
            <w:r w:rsidRPr="00342602">
              <w:rPr>
                <w:sz w:val="21"/>
                <w:szCs w:val="21"/>
              </w:rPr>
              <w:t>万</w:t>
            </w:r>
            <w:r w:rsidRPr="00342602">
              <w:rPr>
                <w:sz w:val="21"/>
                <w:szCs w:val="21"/>
              </w:rPr>
              <w:t>m³</w:t>
            </w:r>
            <w:r w:rsidRPr="00342602">
              <w:rPr>
                <w:rFonts w:hint="eastAsia"/>
                <w:sz w:val="21"/>
                <w:szCs w:val="21"/>
              </w:rPr>
              <w:t>，</w:t>
            </w:r>
            <w:r w:rsidRPr="00342602">
              <w:rPr>
                <w:sz w:val="21"/>
                <w:szCs w:val="21"/>
              </w:rPr>
              <w:t>其中明挖基坑土石方约</w:t>
            </w:r>
            <w:r w:rsidRPr="00342602">
              <w:rPr>
                <w:rFonts w:hint="eastAsia"/>
                <w:sz w:val="21"/>
                <w:szCs w:val="21"/>
              </w:rPr>
              <w:t>9</w:t>
            </w:r>
            <w:r w:rsidRPr="00342602">
              <w:rPr>
                <w:sz w:val="21"/>
                <w:szCs w:val="21"/>
              </w:rPr>
              <w:t>8</w:t>
            </w:r>
            <w:r w:rsidRPr="00342602">
              <w:rPr>
                <w:sz w:val="21"/>
                <w:szCs w:val="21"/>
              </w:rPr>
              <w:t>万</w:t>
            </w:r>
            <w:r w:rsidRPr="00342602">
              <w:rPr>
                <w:sz w:val="21"/>
                <w:szCs w:val="21"/>
              </w:rPr>
              <w:t>m³</w:t>
            </w:r>
            <w:r w:rsidRPr="00342602">
              <w:rPr>
                <w:rFonts w:hint="eastAsia"/>
                <w:sz w:val="21"/>
                <w:szCs w:val="21"/>
              </w:rPr>
              <w:t>，</w:t>
            </w:r>
            <w:r w:rsidRPr="00342602">
              <w:rPr>
                <w:sz w:val="21"/>
                <w:szCs w:val="21"/>
              </w:rPr>
              <w:t>盾构土石方约</w:t>
            </w:r>
            <w:r w:rsidRPr="00342602">
              <w:rPr>
                <w:sz w:val="21"/>
                <w:szCs w:val="21"/>
              </w:rPr>
              <w:t>1</w:t>
            </w:r>
            <w:r w:rsidRPr="00342602">
              <w:rPr>
                <w:rFonts w:hint="eastAsia"/>
                <w:sz w:val="21"/>
                <w:szCs w:val="21"/>
              </w:rPr>
              <w:t>52</w:t>
            </w:r>
            <w:r w:rsidRPr="00342602">
              <w:rPr>
                <w:sz w:val="21"/>
                <w:szCs w:val="21"/>
              </w:rPr>
              <w:t>万</w:t>
            </w:r>
            <w:r w:rsidRPr="00342602">
              <w:rPr>
                <w:sz w:val="21"/>
                <w:szCs w:val="21"/>
              </w:rPr>
              <w:t>m³</w:t>
            </w:r>
            <w:r w:rsidRPr="00342602">
              <w:rPr>
                <w:rFonts w:hint="eastAsia"/>
                <w:sz w:val="21"/>
                <w:szCs w:val="21"/>
              </w:rPr>
              <w:t>。</w:t>
            </w:r>
          </w:p>
        </w:tc>
      </w:tr>
      <w:tr w:rsidR="00342602" w:rsidRPr="00342602" w14:paraId="715CB8C3" w14:textId="77777777" w:rsidTr="005B14EE">
        <w:tc>
          <w:tcPr>
            <w:tcW w:w="668" w:type="dxa"/>
          </w:tcPr>
          <w:p w14:paraId="1143AB94" w14:textId="77777777" w:rsidR="00096B31" w:rsidRPr="00342602" w:rsidRDefault="00096B31" w:rsidP="007334DC">
            <w:pPr>
              <w:pStyle w:val="af8"/>
              <w:spacing w:line="240" w:lineRule="auto"/>
              <w:ind w:firstLineChars="0" w:firstLine="0"/>
              <w:outlineLvl w:val="3"/>
              <w:rPr>
                <w:b/>
                <w:sz w:val="21"/>
                <w:szCs w:val="21"/>
              </w:rPr>
            </w:pPr>
            <w:r w:rsidRPr="00342602">
              <w:rPr>
                <w:rFonts w:hint="eastAsia"/>
                <w:b/>
                <w:sz w:val="21"/>
                <w:szCs w:val="21"/>
              </w:rPr>
              <w:t>3</w:t>
            </w:r>
          </w:p>
        </w:tc>
        <w:tc>
          <w:tcPr>
            <w:tcW w:w="1022" w:type="dxa"/>
          </w:tcPr>
          <w:p w14:paraId="6C19FE24" w14:textId="77777777" w:rsidR="00096B31" w:rsidRPr="00342602" w:rsidRDefault="00096B31" w:rsidP="007334DC">
            <w:pPr>
              <w:pStyle w:val="af8"/>
              <w:spacing w:line="240" w:lineRule="auto"/>
              <w:ind w:firstLineChars="0" w:firstLine="0"/>
              <w:outlineLvl w:val="3"/>
              <w:rPr>
                <w:b/>
                <w:sz w:val="21"/>
                <w:szCs w:val="21"/>
              </w:rPr>
            </w:pPr>
            <w:r w:rsidRPr="00342602">
              <w:rPr>
                <w:rFonts w:hint="eastAsia"/>
                <w:sz w:val="21"/>
                <w:szCs w:val="21"/>
              </w:rPr>
              <w:t>阳陂湖生态修复治理项目</w:t>
            </w:r>
          </w:p>
        </w:tc>
        <w:tc>
          <w:tcPr>
            <w:tcW w:w="2983" w:type="dxa"/>
          </w:tcPr>
          <w:p w14:paraId="3C379FD1" w14:textId="77777777" w:rsidR="00096B31" w:rsidRPr="00342602" w:rsidRDefault="00096B31" w:rsidP="007334DC">
            <w:pPr>
              <w:pStyle w:val="af8"/>
              <w:spacing w:line="240" w:lineRule="auto"/>
              <w:ind w:firstLineChars="0" w:firstLine="0"/>
              <w:outlineLvl w:val="3"/>
              <w:rPr>
                <w:sz w:val="21"/>
                <w:szCs w:val="21"/>
              </w:rPr>
            </w:pPr>
            <w:r w:rsidRPr="00342602">
              <w:rPr>
                <w:rFonts w:hint="eastAsia"/>
                <w:sz w:val="21"/>
                <w:szCs w:val="21"/>
              </w:rPr>
              <w:t>内容包括湖体、水闸、泵站、渠道改造、园路、驳坎绿化工程及庙山公建配套工程等，占地面积</w:t>
            </w:r>
            <w:r w:rsidRPr="00342602">
              <w:rPr>
                <w:rFonts w:hint="eastAsia"/>
                <w:sz w:val="21"/>
                <w:szCs w:val="21"/>
              </w:rPr>
              <w:t>3006</w:t>
            </w:r>
            <w:r w:rsidRPr="00342602">
              <w:rPr>
                <w:rFonts w:hint="eastAsia"/>
                <w:sz w:val="21"/>
                <w:szCs w:val="21"/>
              </w:rPr>
              <w:t>亩。</w:t>
            </w:r>
          </w:p>
        </w:tc>
        <w:tc>
          <w:tcPr>
            <w:tcW w:w="2693" w:type="dxa"/>
          </w:tcPr>
          <w:p w14:paraId="3CFAEEC4" w14:textId="552D1250" w:rsidR="00096B31" w:rsidRPr="00342602" w:rsidRDefault="005B14EE" w:rsidP="007334DC">
            <w:pPr>
              <w:pStyle w:val="af8"/>
              <w:spacing w:line="240" w:lineRule="auto"/>
              <w:ind w:firstLineChars="0" w:firstLine="0"/>
              <w:outlineLvl w:val="3"/>
              <w:rPr>
                <w:b/>
                <w:sz w:val="21"/>
                <w:szCs w:val="21"/>
              </w:rPr>
            </w:pPr>
            <w:r w:rsidRPr="004B3FCD">
              <w:rPr>
                <w:rFonts w:ascii="宋体" w:eastAsia="宋体" w:hAnsi="宋体" w:cs="宋体"/>
                <w:noProof/>
                <w:szCs w:val="24"/>
              </w:rPr>
              <w:drawing>
                <wp:inline distT="0" distB="0" distL="0" distR="0" wp14:anchorId="3D247954" wp14:editId="2CE56C8C">
                  <wp:extent cx="1592280" cy="838200"/>
                  <wp:effectExtent l="0" t="0" r="825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627089" cy="856524"/>
                          </a:xfrm>
                          <a:prstGeom prst="rect">
                            <a:avLst/>
                          </a:prstGeom>
                          <a:noFill/>
                          <a:ln>
                            <a:noFill/>
                          </a:ln>
                        </pic:spPr>
                      </pic:pic>
                    </a:graphicData>
                  </a:graphic>
                </wp:inline>
              </w:drawing>
            </w:r>
          </w:p>
        </w:tc>
        <w:tc>
          <w:tcPr>
            <w:tcW w:w="1389" w:type="dxa"/>
          </w:tcPr>
          <w:p w14:paraId="01A6A6E1" w14:textId="77777777" w:rsidR="00096B31" w:rsidRPr="00342602" w:rsidRDefault="00096B31" w:rsidP="007334DC">
            <w:pPr>
              <w:pStyle w:val="af8"/>
              <w:spacing w:line="240" w:lineRule="auto"/>
              <w:ind w:firstLineChars="0" w:firstLine="0"/>
              <w:outlineLvl w:val="3"/>
              <w:rPr>
                <w:sz w:val="21"/>
                <w:szCs w:val="21"/>
              </w:rPr>
            </w:pPr>
            <w:r w:rsidRPr="00342602">
              <w:rPr>
                <w:rFonts w:hint="eastAsia"/>
                <w:sz w:val="21"/>
                <w:szCs w:val="21"/>
              </w:rPr>
              <w:t>土方开挖、短驳、回填的方量约</w:t>
            </w:r>
            <w:r w:rsidRPr="00342602">
              <w:rPr>
                <w:rFonts w:hint="eastAsia"/>
                <w:sz w:val="21"/>
                <w:szCs w:val="21"/>
              </w:rPr>
              <w:t>60</w:t>
            </w:r>
            <w:r w:rsidRPr="00342602">
              <w:rPr>
                <w:rFonts w:hint="eastAsia"/>
                <w:sz w:val="21"/>
                <w:szCs w:val="21"/>
              </w:rPr>
              <w:t>万</w:t>
            </w:r>
            <w:r w:rsidRPr="00342602">
              <w:rPr>
                <w:rFonts w:hint="eastAsia"/>
                <w:sz w:val="21"/>
                <w:szCs w:val="21"/>
              </w:rPr>
              <w:t>m3</w:t>
            </w:r>
            <w:r w:rsidRPr="00342602">
              <w:rPr>
                <w:rFonts w:hint="eastAsia"/>
                <w:sz w:val="21"/>
                <w:szCs w:val="21"/>
              </w:rPr>
              <w:t>；阳陂花境节点需要外进的渣土约</w:t>
            </w:r>
            <w:r w:rsidRPr="00342602">
              <w:rPr>
                <w:rFonts w:hint="eastAsia"/>
                <w:sz w:val="21"/>
                <w:szCs w:val="21"/>
              </w:rPr>
              <w:t>35</w:t>
            </w:r>
            <w:r w:rsidRPr="00342602">
              <w:rPr>
                <w:rFonts w:hint="eastAsia"/>
                <w:sz w:val="21"/>
                <w:szCs w:val="21"/>
              </w:rPr>
              <w:t>万</w:t>
            </w:r>
            <w:r w:rsidRPr="00342602">
              <w:rPr>
                <w:rFonts w:hint="eastAsia"/>
                <w:sz w:val="21"/>
                <w:szCs w:val="21"/>
              </w:rPr>
              <w:t>m3</w:t>
            </w:r>
          </w:p>
        </w:tc>
      </w:tr>
      <w:tr w:rsidR="00342602" w:rsidRPr="00342602" w14:paraId="3C35DC84" w14:textId="77777777" w:rsidTr="005B14EE">
        <w:tc>
          <w:tcPr>
            <w:tcW w:w="668" w:type="dxa"/>
          </w:tcPr>
          <w:p w14:paraId="0D29056F" w14:textId="77777777" w:rsidR="00096B31" w:rsidRPr="00342602" w:rsidRDefault="00096B31" w:rsidP="007334DC">
            <w:pPr>
              <w:pStyle w:val="af8"/>
              <w:spacing w:line="240" w:lineRule="auto"/>
              <w:ind w:firstLineChars="0" w:firstLine="0"/>
              <w:outlineLvl w:val="3"/>
              <w:rPr>
                <w:b/>
                <w:sz w:val="21"/>
                <w:szCs w:val="21"/>
              </w:rPr>
            </w:pPr>
            <w:r w:rsidRPr="00342602">
              <w:rPr>
                <w:rFonts w:hint="eastAsia"/>
                <w:b/>
                <w:sz w:val="21"/>
                <w:szCs w:val="21"/>
              </w:rPr>
              <w:t>4</w:t>
            </w:r>
          </w:p>
        </w:tc>
        <w:tc>
          <w:tcPr>
            <w:tcW w:w="1022" w:type="dxa"/>
          </w:tcPr>
          <w:p w14:paraId="79C22440" w14:textId="77777777" w:rsidR="00096B31" w:rsidRPr="00342602" w:rsidRDefault="00096B31" w:rsidP="007334DC">
            <w:pPr>
              <w:pStyle w:val="af8"/>
              <w:spacing w:line="240" w:lineRule="auto"/>
              <w:ind w:firstLineChars="0" w:firstLine="0"/>
              <w:outlineLvl w:val="3"/>
              <w:rPr>
                <w:b/>
                <w:sz w:val="21"/>
                <w:szCs w:val="21"/>
              </w:rPr>
            </w:pPr>
            <w:r w:rsidRPr="00342602">
              <w:rPr>
                <w:rFonts w:hint="eastAsia"/>
                <w:sz w:val="21"/>
                <w:szCs w:val="21"/>
              </w:rPr>
              <w:t>丰收湖公园工程</w:t>
            </w:r>
          </w:p>
        </w:tc>
        <w:tc>
          <w:tcPr>
            <w:tcW w:w="2983" w:type="dxa"/>
          </w:tcPr>
          <w:p w14:paraId="27F59C8B" w14:textId="77777777" w:rsidR="00096B31" w:rsidRPr="00342602" w:rsidRDefault="00096B31" w:rsidP="007334DC">
            <w:pPr>
              <w:pStyle w:val="af8"/>
              <w:spacing w:line="240" w:lineRule="auto"/>
              <w:ind w:firstLineChars="0" w:firstLine="0"/>
              <w:outlineLvl w:val="3"/>
              <w:rPr>
                <w:b/>
                <w:sz w:val="21"/>
                <w:szCs w:val="21"/>
              </w:rPr>
            </w:pPr>
            <w:r w:rsidRPr="00342602">
              <w:rPr>
                <w:rFonts w:hint="eastAsia"/>
                <w:sz w:val="21"/>
                <w:szCs w:val="21"/>
              </w:rPr>
              <w:t>项目位于杭州市数字商贸城单元的核心区域，项目地跨余杭、江干两区。总占地面积约为</w:t>
            </w:r>
            <w:r w:rsidRPr="00342602">
              <w:rPr>
                <w:rFonts w:hint="eastAsia"/>
                <w:sz w:val="21"/>
                <w:szCs w:val="21"/>
              </w:rPr>
              <w:t>13.7</w:t>
            </w:r>
            <w:r w:rsidRPr="00342602">
              <w:rPr>
                <w:rFonts w:hint="eastAsia"/>
                <w:sz w:val="21"/>
                <w:szCs w:val="21"/>
              </w:rPr>
              <w:t>公顷，建设内容主要包括园林、景观、人工湖、园路、景观桥梁、景观建筑、水体治理、闸泵站、明渠、暗渠等。</w:t>
            </w:r>
          </w:p>
        </w:tc>
        <w:tc>
          <w:tcPr>
            <w:tcW w:w="2693" w:type="dxa"/>
          </w:tcPr>
          <w:p w14:paraId="14834C8D" w14:textId="028D1E39" w:rsidR="00096B31" w:rsidRPr="00342602" w:rsidRDefault="00B50569" w:rsidP="007334DC">
            <w:pPr>
              <w:pStyle w:val="af8"/>
              <w:spacing w:line="240" w:lineRule="auto"/>
              <w:ind w:firstLineChars="0" w:firstLine="0"/>
              <w:outlineLvl w:val="3"/>
              <w:rPr>
                <w:b/>
                <w:sz w:val="21"/>
                <w:szCs w:val="21"/>
              </w:rPr>
            </w:pPr>
            <w:r w:rsidRPr="00342602">
              <w:rPr>
                <w:noProof/>
                <w:sz w:val="20"/>
              </w:rPr>
              <w:drawing>
                <wp:inline distT="0" distB="0" distL="0" distR="0" wp14:anchorId="1CFB7DF1" wp14:editId="600EB73F">
                  <wp:extent cx="1504950" cy="1058654"/>
                  <wp:effectExtent l="0" t="0" r="0" b="8255"/>
                  <wp:docPr id="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508450" cy="1061116"/>
                          </a:xfrm>
                          <a:prstGeom prst="rect">
                            <a:avLst/>
                          </a:prstGeom>
                          <a:noFill/>
                          <a:ln>
                            <a:noFill/>
                          </a:ln>
                        </pic:spPr>
                      </pic:pic>
                    </a:graphicData>
                  </a:graphic>
                </wp:inline>
              </w:drawing>
            </w:r>
          </w:p>
        </w:tc>
        <w:tc>
          <w:tcPr>
            <w:tcW w:w="1389" w:type="dxa"/>
          </w:tcPr>
          <w:p w14:paraId="0C1C7EB7" w14:textId="77777777" w:rsidR="00096B31" w:rsidRPr="00342602" w:rsidRDefault="00096B31" w:rsidP="007334DC">
            <w:pPr>
              <w:pStyle w:val="af8"/>
              <w:spacing w:line="240" w:lineRule="auto"/>
              <w:ind w:firstLineChars="0" w:firstLine="0"/>
              <w:outlineLvl w:val="3"/>
              <w:rPr>
                <w:b/>
                <w:sz w:val="21"/>
                <w:szCs w:val="21"/>
              </w:rPr>
            </w:pPr>
            <w:r w:rsidRPr="00342602">
              <w:rPr>
                <w:rFonts w:hint="eastAsia"/>
                <w:sz w:val="21"/>
                <w:szCs w:val="21"/>
              </w:rPr>
              <w:t>丰收湖公园工程总承包项目土石方开挖约</w:t>
            </w:r>
            <w:r w:rsidRPr="00342602">
              <w:rPr>
                <w:sz w:val="21"/>
                <w:szCs w:val="21"/>
              </w:rPr>
              <w:t>20.0</w:t>
            </w:r>
            <w:r w:rsidRPr="00342602">
              <w:rPr>
                <w:rFonts w:hint="eastAsia"/>
                <w:sz w:val="21"/>
                <w:szCs w:val="21"/>
              </w:rPr>
              <w:t>万</w:t>
            </w:r>
            <w:r w:rsidRPr="00342602">
              <w:rPr>
                <w:sz w:val="21"/>
                <w:szCs w:val="21"/>
              </w:rPr>
              <w:t>m³</w:t>
            </w:r>
          </w:p>
        </w:tc>
      </w:tr>
      <w:tr w:rsidR="00342602" w:rsidRPr="00342602" w14:paraId="6992B3CD" w14:textId="77777777" w:rsidTr="005B14EE">
        <w:tc>
          <w:tcPr>
            <w:tcW w:w="668" w:type="dxa"/>
          </w:tcPr>
          <w:p w14:paraId="795989F8" w14:textId="77777777" w:rsidR="00096B31" w:rsidRPr="00342602" w:rsidRDefault="00096B31" w:rsidP="007334DC">
            <w:pPr>
              <w:pStyle w:val="af8"/>
              <w:spacing w:line="240" w:lineRule="auto"/>
              <w:ind w:firstLineChars="0" w:firstLine="0"/>
              <w:outlineLvl w:val="3"/>
              <w:rPr>
                <w:b/>
                <w:sz w:val="21"/>
                <w:szCs w:val="21"/>
              </w:rPr>
            </w:pPr>
            <w:r w:rsidRPr="00342602">
              <w:rPr>
                <w:rFonts w:hint="eastAsia"/>
                <w:b/>
                <w:sz w:val="21"/>
                <w:szCs w:val="21"/>
              </w:rPr>
              <w:t>5</w:t>
            </w:r>
          </w:p>
        </w:tc>
        <w:tc>
          <w:tcPr>
            <w:tcW w:w="1022" w:type="dxa"/>
          </w:tcPr>
          <w:p w14:paraId="7B0EDD03" w14:textId="77777777" w:rsidR="00096B31" w:rsidRPr="00342602" w:rsidRDefault="00096B31" w:rsidP="007334DC">
            <w:pPr>
              <w:pStyle w:val="af8"/>
              <w:spacing w:line="240" w:lineRule="auto"/>
              <w:ind w:firstLineChars="0" w:firstLine="0"/>
              <w:outlineLvl w:val="3"/>
              <w:rPr>
                <w:b/>
                <w:sz w:val="21"/>
                <w:szCs w:val="21"/>
              </w:rPr>
            </w:pPr>
            <w:r w:rsidRPr="00342602">
              <w:rPr>
                <w:rFonts w:hint="eastAsia"/>
              </w:rPr>
              <w:t>拱墅区上塘单元</w:t>
            </w:r>
            <w:r w:rsidRPr="00342602">
              <w:t>FG04-R21-03</w:t>
            </w:r>
            <w:r w:rsidRPr="00342602">
              <w:rPr>
                <w:rFonts w:hint="eastAsia"/>
              </w:rPr>
              <w:t>项目</w:t>
            </w:r>
          </w:p>
        </w:tc>
        <w:tc>
          <w:tcPr>
            <w:tcW w:w="2983" w:type="dxa"/>
          </w:tcPr>
          <w:p w14:paraId="0441A7EA" w14:textId="77777777" w:rsidR="00096B31" w:rsidRPr="00342602" w:rsidRDefault="00096B31" w:rsidP="007334DC">
            <w:pPr>
              <w:pStyle w:val="af8"/>
              <w:spacing w:line="240" w:lineRule="auto"/>
              <w:ind w:firstLineChars="0" w:firstLine="0"/>
              <w:outlineLvl w:val="3"/>
              <w:rPr>
                <w:b/>
                <w:sz w:val="21"/>
                <w:szCs w:val="21"/>
              </w:rPr>
            </w:pPr>
            <w:r w:rsidRPr="00342602">
              <w:rPr>
                <w:rFonts w:hint="eastAsia"/>
              </w:rPr>
              <w:t>本项目位于拱墅区，</w:t>
            </w:r>
            <w:r w:rsidRPr="00342602">
              <w:t>项目为高层居住建筑及低层公共建筑</w:t>
            </w:r>
            <w:r w:rsidRPr="00342602">
              <w:t>,</w:t>
            </w:r>
            <w:r w:rsidRPr="00342602">
              <w:rPr>
                <w:rFonts w:hint="eastAsia"/>
              </w:rPr>
              <w:t>属于民用建筑。地块内主要设计为四栋十八层、三栋二十二层高层住宅、及相应配套公建；地下室建设为</w:t>
            </w:r>
            <w:r w:rsidRPr="00342602">
              <w:t>2</w:t>
            </w:r>
            <w:r w:rsidRPr="00342602">
              <w:rPr>
                <w:rFonts w:hint="eastAsia"/>
              </w:rPr>
              <w:t>层地下室。</w:t>
            </w:r>
          </w:p>
        </w:tc>
        <w:tc>
          <w:tcPr>
            <w:tcW w:w="2693" w:type="dxa"/>
          </w:tcPr>
          <w:p w14:paraId="65D37E2B" w14:textId="06DB9B5A" w:rsidR="00096B31" w:rsidRPr="00342602" w:rsidRDefault="00B50569" w:rsidP="007334DC">
            <w:pPr>
              <w:pStyle w:val="af8"/>
              <w:spacing w:line="240" w:lineRule="auto"/>
              <w:ind w:firstLineChars="0" w:firstLine="0"/>
              <w:outlineLvl w:val="3"/>
              <w:rPr>
                <w:b/>
                <w:sz w:val="21"/>
                <w:szCs w:val="21"/>
              </w:rPr>
            </w:pPr>
            <w:r w:rsidRPr="00342602">
              <w:rPr>
                <w:noProof/>
              </w:rPr>
              <w:drawing>
                <wp:inline distT="0" distB="0" distL="0" distR="0" wp14:anchorId="771B39E0" wp14:editId="45B6C3E4">
                  <wp:extent cx="1555750" cy="1164014"/>
                  <wp:effectExtent l="0" t="0" r="6350" b="0"/>
                  <wp:docPr id="78" name="图片 3" descr="E:\YQ\2018工作\06_AZF_03地块上塘单元安置房\03图纸资料\1.设计图纸\上塘03效果图20190416\鸟瞰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descr="E:\YQ\2018工作\06_AZF_03地块上塘单元安置房\03图纸资料\1.设计图纸\上塘03效果图20190416\鸟瞰图.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565460" cy="1171279"/>
                          </a:xfrm>
                          <a:prstGeom prst="rect">
                            <a:avLst/>
                          </a:prstGeom>
                          <a:noFill/>
                          <a:ln>
                            <a:noFill/>
                          </a:ln>
                        </pic:spPr>
                      </pic:pic>
                    </a:graphicData>
                  </a:graphic>
                </wp:inline>
              </w:drawing>
            </w:r>
          </w:p>
        </w:tc>
        <w:tc>
          <w:tcPr>
            <w:tcW w:w="1389" w:type="dxa"/>
          </w:tcPr>
          <w:p w14:paraId="7D9C205E" w14:textId="77777777" w:rsidR="00096B31" w:rsidRPr="00342602" w:rsidRDefault="00096B31" w:rsidP="007334DC">
            <w:pPr>
              <w:pStyle w:val="af8"/>
              <w:spacing w:line="240" w:lineRule="auto"/>
              <w:ind w:firstLineChars="0" w:firstLine="0"/>
              <w:outlineLvl w:val="3"/>
              <w:rPr>
                <w:b/>
                <w:sz w:val="21"/>
                <w:szCs w:val="21"/>
              </w:rPr>
            </w:pPr>
            <w:r w:rsidRPr="00342602">
              <w:rPr>
                <w:rFonts w:hint="eastAsia"/>
              </w:rPr>
              <w:t>土石方弃渣约</w:t>
            </w:r>
            <w:r w:rsidRPr="00342602">
              <w:t>19</w:t>
            </w:r>
            <w:r w:rsidRPr="00342602">
              <w:t>万</w:t>
            </w:r>
            <w:r w:rsidRPr="00342602">
              <w:t>m³</w:t>
            </w:r>
            <w:r w:rsidRPr="00342602">
              <w:rPr>
                <w:rFonts w:hint="eastAsia"/>
              </w:rPr>
              <w:t>，</w:t>
            </w:r>
            <w:r w:rsidRPr="00342602">
              <w:t>其中明挖基坑土石方约</w:t>
            </w:r>
            <w:r w:rsidRPr="00342602">
              <w:t>19</w:t>
            </w:r>
            <w:r w:rsidRPr="00342602">
              <w:t>万</w:t>
            </w:r>
            <w:r w:rsidRPr="00342602">
              <w:t>m³</w:t>
            </w:r>
            <w:r w:rsidRPr="00342602">
              <w:rPr>
                <w:rFonts w:hint="eastAsia"/>
              </w:rPr>
              <w:t>、泥浆</w:t>
            </w:r>
            <w:r w:rsidRPr="00342602">
              <w:t>1.68</w:t>
            </w:r>
            <w:r w:rsidRPr="00342602">
              <w:rPr>
                <w:rFonts w:hint="eastAsia"/>
              </w:rPr>
              <w:t>万</w:t>
            </w:r>
            <w:r w:rsidRPr="00342602">
              <w:t>m³</w:t>
            </w:r>
            <w:r w:rsidRPr="00342602">
              <w:rPr>
                <w:rFonts w:hint="eastAsia"/>
              </w:rPr>
              <w:t>。</w:t>
            </w:r>
          </w:p>
        </w:tc>
      </w:tr>
      <w:tr w:rsidR="00342602" w:rsidRPr="00342602" w14:paraId="13B6B4B1" w14:textId="77777777" w:rsidTr="005B14EE">
        <w:tc>
          <w:tcPr>
            <w:tcW w:w="668" w:type="dxa"/>
          </w:tcPr>
          <w:p w14:paraId="3C08B0D7" w14:textId="77777777" w:rsidR="00096B31" w:rsidRPr="00342602" w:rsidRDefault="00096B31" w:rsidP="007334DC">
            <w:pPr>
              <w:pStyle w:val="af8"/>
              <w:spacing w:line="240" w:lineRule="auto"/>
              <w:ind w:firstLineChars="0" w:firstLine="0"/>
              <w:outlineLvl w:val="3"/>
              <w:rPr>
                <w:b/>
                <w:sz w:val="21"/>
                <w:szCs w:val="21"/>
              </w:rPr>
            </w:pPr>
            <w:r w:rsidRPr="00342602">
              <w:rPr>
                <w:rFonts w:hint="eastAsia"/>
                <w:b/>
                <w:sz w:val="21"/>
                <w:szCs w:val="21"/>
              </w:rPr>
              <w:lastRenderedPageBreak/>
              <w:t>6</w:t>
            </w:r>
          </w:p>
        </w:tc>
        <w:tc>
          <w:tcPr>
            <w:tcW w:w="1022" w:type="dxa"/>
          </w:tcPr>
          <w:p w14:paraId="3474FB21" w14:textId="77777777" w:rsidR="00096B31" w:rsidRPr="00342602" w:rsidRDefault="00096B31" w:rsidP="007334DC">
            <w:pPr>
              <w:pStyle w:val="af8"/>
              <w:spacing w:line="240" w:lineRule="auto"/>
              <w:ind w:firstLineChars="0" w:firstLine="0"/>
              <w:outlineLvl w:val="3"/>
            </w:pPr>
            <w:proofErr w:type="spellStart"/>
            <w:r w:rsidRPr="00342602">
              <w:rPr>
                <w:rFonts w:hint="eastAsia"/>
                <w:lang w:val="x-none" w:eastAsia="x-none"/>
              </w:rPr>
              <w:t>杭州至临安城际铁路</w:t>
            </w:r>
            <w:r w:rsidRPr="00342602">
              <w:rPr>
                <w:rFonts w:hint="eastAsia"/>
              </w:rPr>
              <w:t>工程</w:t>
            </w:r>
            <w:proofErr w:type="spellEnd"/>
          </w:p>
        </w:tc>
        <w:tc>
          <w:tcPr>
            <w:tcW w:w="2983" w:type="dxa"/>
          </w:tcPr>
          <w:p w14:paraId="06D2DE5C" w14:textId="1E57E3A8" w:rsidR="00096B31" w:rsidRPr="00342602" w:rsidRDefault="00096B31" w:rsidP="007334DC">
            <w:pPr>
              <w:pStyle w:val="af8"/>
              <w:spacing w:line="240" w:lineRule="auto"/>
              <w:ind w:firstLineChars="0" w:firstLine="0"/>
              <w:outlineLvl w:val="3"/>
            </w:pPr>
            <w:proofErr w:type="spellStart"/>
            <w:r w:rsidRPr="00342602">
              <w:rPr>
                <w:rFonts w:hint="eastAsia"/>
                <w:lang w:val="x-none" w:eastAsia="x-none"/>
              </w:rPr>
              <w:t>杭州至临安城际铁路</w:t>
            </w:r>
            <w:r w:rsidRPr="00342602">
              <w:rPr>
                <w:rFonts w:hint="eastAsia"/>
              </w:rPr>
              <w:t>工程上泉车辆基地出入段线连接锦南新城站与上泉车辆基地</w:t>
            </w:r>
            <w:proofErr w:type="spellEnd"/>
            <w:r w:rsidRPr="00342602">
              <w:rPr>
                <w:rFonts w:hint="eastAsia"/>
              </w:rPr>
              <w:t>，</w:t>
            </w:r>
            <w:r w:rsidRPr="00342602">
              <w:rPr>
                <w:rFonts w:hint="eastAsia"/>
                <w:lang w:val="x-none" w:eastAsia="x-none"/>
              </w:rPr>
              <w:t>为地下两层双柱三跨（左端为三柱四跨）箱型框架结构。车站主体一般宽度</w:t>
            </w:r>
            <w:r w:rsidRPr="00342602">
              <w:rPr>
                <w:rFonts w:hint="eastAsia"/>
                <w:lang w:val="x-none" w:eastAsia="x-none"/>
              </w:rPr>
              <w:t>21.3m</w:t>
            </w:r>
            <w:r w:rsidRPr="00342602">
              <w:rPr>
                <w:rFonts w:hint="eastAsia"/>
                <w:lang w:val="x-none" w:eastAsia="x-none"/>
              </w:rPr>
              <w:t>，盾构井段宽度为</w:t>
            </w:r>
            <w:r w:rsidRPr="00342602">
              <w:rPr>
                <w:rFonts w:hint="eastAsia"/>
                <w:lang w:val="x-none" w:eastAsia="x-none"/>
              </w:rPr>
              <w:t>26.4m</w:t>
            </w:r>
            <w:r w:rsidRPr="00342602">
              <w:rPr>
                <w:rFonts w:hint="eastAsia"/>
                <w:lang w:val="x-none" w:eastAsia="x-none"/>
              </w:rPr>
              <w:t>。</w:t>
            </w:r>
          </w:p>
        </w:tc>
        <w:tc>
          <w:tcPr>
            <w:tcW w:w="2693" w:type="dxa"/>
          </w:tcPr>
          <w:p w14:paraId="62A919D4" w14:textId="22A18E6E" w:rsidR="00096B31" w:rsidRPr="00342602" w:rsidRDefault="00B50569" w:rsidP="007334DC">
            <w:pPr>
              <w:pStyle w:val="af8"/>
              <w:spacing w:line="240" w:lineRule="auto"/>
              <w:ind w:firstLineChars="0" w:firstLine="0"/>
              <w:outlineLvl w:val="3"/>
            </w:pPr>
            <w:r w:rsidRPr="00342602">
              <w:rPr>
                <w:noProof/>
              </w:rPr>
              <w:drawing>
                <wp:inline distT="0" distB="0" distL="0" distR="0" wp14:anchorId="6A883079" wp14:editId="46E38CE9">
                  <wp:extent cx="1905000" cy="1200150"/>
                  <wp:effectExtent l="0" t="0" r="0" b="0"/>
                  <wp:docPr id="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0">
                            <a:extLst>
                              <a:ext uri="{28A0092B-C50C-407E-A947-70E740481C1C}">
                                <a14:useLocalDpi xmlns:a14="http://schemas.microsoft.com/office/drawing/2010/main" val="0"/>
                              </a:ext>
                            </a:extLst>
                          </a:blip>
                          <a:srcRect l="5309"/>
                          <a:stretch>
                            <a:fillRect/>
                          </a:stretch>
                        </pic:blipFill>
                        <pic:spPr bwMode="auto">
                          <a:xfrm>
                            <a:off x="0" y="0"/>
                            <a:ext cx="1905000" cy="1200150"/>
                          </a:xfrm>
                          <a:prstGeom prst="rect">
                            <a:avLst/>
                          </a:prstGeom>
                          <a:noFill/>
                          <a:ln>
                            <a:noFill/>
                          </a:ln>
                        </pic:spPr>
                      </pic:pic>
                    </a:graphicData>
                  </a:graphic>
                </wp:inline>
              </w:drawing>
            </w:r>
          </w:p>
        </w:tc>
        <w:tc>
          <w:tcPr>
            <w:tcW w:w="1389" w:type="dxa"/>
          </w:tcPr>
          <w:p w14:paraId="0C50D2E1" w14:textId="77777777" w:rsidR="00096B31" w:rsidRPr="00342602" w:rsidRDefault="00096B31" w:rsidP="007334DC">
            <w:pPr>
              <w:pStyle w:val="af8"/>
              <w:spacing w:line="240" w:lineRule="auto"/>
              <w:ind w:firstLineChars="0" w:firstLine="0"/>
              <w:outlineLvl w:val="3"/>
            </w:pPr>
            <w:r w:rsidRPr="00342602">
              <w:rPr>
                <w:rFonts w:hint="eastAsia"/>
              </w:rPr>
              <w:t>土石方弃渣约</w:t>
            </w:r>
            <w:r w:rsidRPr="00342602">
              <w:rPr>
                <w:rFonts w:hint="eastAsia"/>
                <w:lang w:val="x-none" w:eastAsia="x-none"/>
              </w:rPr>
              <w:t>55</w:t>
            </w:r>
            <w:r w:rsidRPr="00342602">
              <w:t>万</w:t>
            </w:r>
            <w:r w:rsidRPr="00342602">
              <w:t>m³</w:t>
            </w:r>
            <w:r w:rsidRPr="00342602">
              <w:rPr>
                <w:rFonts w:hint="eastAsia"/>
              </w:rPr>
              <w:t>，</w:t>
            </w:r>
            <w:r w:rsidRPr="00342602">
              <w:t>其中明挖基坑土石方约</w:t>
            </w:r>
            <w:r w:rsidRPr="00342602">
              <w:rPr>
                <w:rFonts w:hint="eastAsia"/>
                <w:lang w:val="x-none" w:eastAsia="x-none"/>
              </w:rPr>
              <w:t>29</w:t>
            </w:r>
            <w:r w:rsidRPr="00342602">
              <w:t>万</w:t>
            </w:r>
            <w:r w:rsidRPr="00342602">
              <w:t>m³</w:t>
            </w:r>
            <w:r w:rsidRPr="00342602">
              <w:rPr>
                <w:rFonts w:hint="eastAsia"/>
              </w:rPr>
              <w:t>，</w:t>
            </w:r>
            <w:r w:rsidRPr="00342602">
              <w:t>盾构土石方约</w:t>
            </w:r>
            <w:r w:rsidRPr="00342602">
              <w:rPr>
                <w:rFonts w:hint="eastAsia"/>
                <w:lang w:val="x-none" w:eastAsia="x-none"/>
              </w:rPr>
              <w:t>26</w:t>
            </w:r>
            <w:r w:rsidRPr="00342602">
              <w:t>万</w:t>
            </w:r>
            <w:r w:rsidRPr="00342602">
              <w:t>m³</w:t>
            </w:r>
            <w:r w:rsidRPr="00342602">
              <w:rPr>
                <w:rFonts w:hint="eastAsia"/>
              </w:rPr>
              <w:t>。</w:t>
            </w:r>
          </w:p>
        </w:tc>
      </w:tr>
    </w:tbl>
    <w:p w14:paraId="633EB18E" w14:textId="77777777" w:rsidR="00096B31" w:rsidRPr="00342602" w:rsidRDefault="00096B31" w:rsidP="00096B31">
      <w:pPr>
        <w:pStyle w:val="af3"/>
        <w:spacing w:before="156" w:after="156"/>
        <w:ind w:firstLine="480"/>
      </w:pPr>
    </w:p>
    <w:p w14:paraId="772E8AD2" w14:textId="101D67DA" w:rsidR="00096B31" w:rsidRPr="00342602" w:rsidRDefault="00484B7F" w:rsidP="00484B7F">
      <w:pPr>
        <w:pStyle w:val="aff7"/>
      </w:pPr>
      <w:r w:rsidRPr="00342602">
        <w:rPr>
          <w:rFonts w:hint="eastAsia"/>
        </w:rPr>
        <w:t>4.1.4</w:t>
      </w:r>
      <w:r w:rsidRPr="00342602">
        <w:t>.2</w:t>
      </w:r>
      <w:r w:rsidR="00096B31" w:rsidRPr="00342602">
        <w:rPr>
          <w:rFonts w:hint="eastAsia"/>
        </w:rPr>
        <w:t>资源化利用</w:t>
      </w:r>
    </w:p>
    <w:p w14:paraId="4F908C41" w14:textId="77777777" w:rsidR="00096B31" w:rsidRPr="00342602" w:rsidRDefault="00096B31" w:rsidP="00096B31">
      <w:pPr>
        <w:pStyle w:val="af3"/>
        <w:spacing w:before="156" w:after="156"/>
        <w:ind w:firstLine="480"/>
      </w:pPr>
      <w:r w:rsidRPr="00342602">
        <w:rPr>
          <w:rFonts w:hint="eastAsia"/>
        </w:rPr>
        <w:t>以之江路输水管廊及道路提升工程、瑞安市东新产城汀田小微园（二期）建设工程为试点，采用本项目余泥固化、渣土新型石化剂等技术进行机械脱水后的泥饼固化、石化，将固化后的初级资源化产品进行道路填筑、基坑回填等利用。</w:t>
      </w:r>
    </w:p>
    <w:p w14:paraId="77617E17" w14:textId="77777777" w:rsidR="00096B31" w:rsidRPr="00342602" w:rsidRDefault="00096B31" w:rsidP="00096B31">
      <w:pPr>
        <w:pStyle w:val="af3"/>
        <w:spacing w:before="156" w:after="156"/>
        <w:ind w:firstLine="480"/>
      </w:pPr>
      <w:r w:rsidRPr="00342602">
        <w:rPr>
          <w:rFonts w:hint="eastAsia"/>
        </w:rPr>
        <w:t>之江路工程土石方弃渣约</w:t>
      </w:r>
      <w:r w:rsidRPr="00342602">
        <w:t>250</w:t>
      </w:r>
      <w:r w:rsidRPr="00342602">
        <w:t>万</w:t>
      </w:r>
      <w:r w:rsidRPr="00342602">
        <w:t>m³</w:t>
      </w:r>
      <w:r w:rsidRPr="00342602">
        <w:rPr>
          <w:rFonts w:hint="eastAsia"/>
        </w:rPr>
        <w:t>，</w:t>
      </w:r>
      <w:r w:rsidRPr="00342602">
        <w:t>其中明挖基坑土石方约</w:t>
      </w:r>
      <w:r w:rsidRPr="00342602">
        <w:rPr>
          <w:rFonts w:hint="eastAsia"/>
        </w:rPr>
        <w:t>9</w:t>
      </w:r>
      <w:r w:rsidRPr="00342602">
        <w:t>8</w:t>
      </w:r>
      <w:r w:rsidRPr="00342602">
        <w:t>万</w:t>
      </w:r>
      <w:r w:rsidRPr="00342602">
        <w:t>m³</w:t>
      </w:r>
      <w:r w:rsidRPr="00342602">
        <w:rPr>
          <w:rFonts w:hint="eastAsia"/>
        </w:rPr>
        <w:t>，</w:t>
      </w:r>
      <w:r w:rsidRPr="00342602">
        <w:t>盾构土石方约</w:t>
      </w:r>
      <w:r w:rsidRPr="00342602">
        <w:t>1</w:t>
      </w:r>
      <w:r w:rsidRPr="00342602">
        <w:rPr>
          <w:rFonts w:hint="eastAsia"/>
        </w:rPr>
        <w:t>52</w:t>
      </w:r>
      <w:r w:rsidRPr="00342602">
        <w:t>万</w:t>
      </w:r>
      <w:r w:rsidRPr="00342602">
        <w:t>m³</w:t>
      </w:r>
      <w:r w:rsidRPr="00342602">
        <w:rPr>
          <w:rFonts w:hint="eastAsia"/>
        </w:rPr>
        <w:t>。盾构土石方为泥浆渣土混合状态，经筛分机处理分离渣土量约</w:t>
      </w:r>
      <w:r w:rsidRPr="00342602">
        <w:t>91.2</w:t>
      </w:r>
      <w:r w:rsidRPr="00342602">
        <w:rPr>
          <w:rFonts w:hint="eastAsia"/>
        </w:rPr>
        <w:t>万</w:t>
      </w:r>
      <w:r w:rsidRPr="00342602">
        <w:t>m</w:t>
      </w:r>
      <w:r w:rsidRPr="00342602">
        <w:rPr>
          <w:rFonts w:ascii="Calibri" w:hAnsi="Calibri" w:cs="Calibri"/>
        </w:rPr>
        <w:t>³</w:t>
      </w:r>
      <w:r w:rsidRPr="00342602">
        <w:rPr>
          <w:rFonts w:ascii="楷体" w:hAnsi="楷体" w:cs="楷体" w:hint="eastAsia"/>
        </w:rPr>
        <w:t>（盾构渣土分离率东段</w:t>
      </w:r>
      <w:r w:rsidRPr="00342602">
        <w:t>60%</w:t>
      </w:r>
      <w:r w:rsidRPr="00342602">
        <w:rPr>
          <w:rFonts w:hint="eastAsia"/>
        </w:rPr>
        <w:t>、西段</w:t>
      </w:r>
      <w:r w:rsidRPr="00342602">
        <w:t>60%</w:t>
      </w:r>
      <w:r w:rsidRPr="00342602">
        <w:rPr>
          <w:rFonts w:hint="eastAsia"/>
        </w:rPr>
        <w:t>，东段约</w:t>
      </w:r>
      <w:r w:rsidRPr="00342602">
        <w:t>61.2</w:t>
      </w:r>
      <w:r w:rsidRPr="00342602">
        <w:rPr>
          <w:rFonts w:hint="eastAsia"/>
        </w:rPr>
        <w:t>万</w:t>
      </w:r>
      <w:r w:rsidRPr="00342602">
        <w:t>m</w:t>
      </w:r>
      <w:r w:rsidRPr="00342602">
        <w:rPr>
          <w:rFonts w:ascii="Calibri" w:hAnsi="Calibri" w:cs="Calibri"/>
        </w:rPr>
        <w:t>³</w:t>
      </w:r>
      <w:r w:rsidRPr="00342602">
        <w:rPr>
          <w:rFonts w:ascii="楷体" w:hAnsi="楷体" w:cs="楷体" w:hint="eastAsia"/>
        </w:rPr>
        <w:t>、西段约</w:t>
      </w:r>
      <w:r w:rsidRPr="00342602">
        <w:t>30</w:t>
      </w:r>
      <w:r w:rsidRPr="00342602">
        <w:rPr>
          <w:rFonts w:hint="eastAsia"/>
        </w:rPr>
        <w:t>万</w:t>
      </w:r>
      <w:r w:rsidRPr="00342602">
        <w:t>m</w:t>
      </w:r>
      <w:r w:rsidRPr="00342602">
        <w:rPr>
          <w:rFonts w:ascii="Calibri" w:hAnsi="Calibri" w:cs="Calibri"/>
        </w:rPr>
        <w:t>³</w:t>
      </w:r>
      <w:r w:rsidRPr="00342602">
        <w:rPr>
          <w:rFonts w:ascii="楷体" w:hAnsi="楷体" w:cs="楷体" w:hint="eastAsia"/>
        </w:rPr>
        <w:t>）、盾构泥浆量约</w:t>
      </w:r>
      <w:r w:rsidRPr="00342602">
        <w:t>215</w:t>
      </w:r>
      <w:r w:rsidRPr="00342602">
        <w:rPr>
          <w:rFonts w:hint="eastAsia"/>
        </w:rPr>
        <w:t>万</w:t>
      </w:r>
      <w:r w:rsidRPr="00342602">
        <w:t>m</w:t>
      </w:r>
      <w:r w:rsidRPr="00342602">
        <w:rPr>
          <w:rFonts w:ascii="Calibri" w:hAnsi="Calibri" w:cs="Calibri"/>
        </w:rPr>
        <w:t>³</w:t>
      </w:r>
      <w:r w:rsidRPr="00342602">
        <w:rPr>
          <w:rFonts w:ascii="楷体" w:hAnsi="楷体" w:cs="楷体" w:hint="eastAsia"/>
        </w:rPr>
        <w:t>（东段约</w:t>
      </w:r>
      <w:r w:rsidRPr="00342602">
        <w:t>145</w:t>
      </w:r>
      <w:r w:rsidRPr="00342602">
        <w:rPr>
          <w:rFonts w:hint="eastAsia"/>
        </w:rPr>
        <w:t>万</w:t>
      </w:r>
      <w:r w:rsidRPr="00342602">
        <w:t>m</w:t>
      </w:r>
      <w:r w:rsidRPr="00342602">
        <w:rPr>
          <w:rFonts w:ascii="Calibri" w:hAnsi="Calibri" w:cs="Calibri"/>
        </w:rPr>
        <w:t>³</w:t>
      </w:r>
      <w:r w:rsidRPr="00342602">
        <w:rPr>
          <w:rFonts w:ascii="楷体" w:hAnsi="楷体" w:cs="楷体" w:hint="eastAsia"/>
        </w:rPr>
        <w:t>、西段约</w:t>
      </w:r>
      <w:r w:rsidRPr="00342602">
        <w:t>70</w:t>
      </w:r>
      <w:r w:rsidRPr="00342602">
        <w:rPr>
          <w:rFonts w:hint="eastAsia"/>
        </w:rPr>
        <w:t>万</w:t>
      </w:r>
      <w:r w:rsidRPr="00342602">
        <w:t>m</w:t>
      </w:r>
      <w:r w:rsidRPr="00342602">
        <w:rPr>
          <w:rFonts w:ascii="Calibri" w:hAnsi="Calibri" w:cs="Calibri"/>
        </w:rPr>
        <w:t>³</w:t>
      </w:r>
      <w:r w:rsidRPr="00342602">
        <w:rPr>
          <w:rFonts w:ascii="楷体" w:hAnsi="楷体" w:cs="楷体" w:hint="eastAsia"/>
        </w:rPr>
        <w:t>）</w:t>
      </w:r>
      <w:r w:rsidRPr="00342602">
        <w:rPr>
          <w:rFonts w:hint="eastAsia"/>
        </w:rPr>
        <w:t>。</w:t>
      </w:r>
    </w:p>
    <w:p w14:paraId="722F2872" w14:textId="77777777" w:rsidR="00096B31" w:rsidRPr="00342602" w:rsidRDefault="00096B31" w:rsidP="00096B31">
      <w:pPr>
        <w:pStyle w:val="af3"/>
        <w:spacing w:before="156" w:after="156"/>
        <w:ind w:firstLine="480"/>
      </w:pPr>
      <w:r w:rsidRPr="00342602">
        <w:rPr>
          <w:rFonts w:hint="eastAsia"/>
        </w:rPr>
        <w:t>瑞安市东新产城汀田小微园（二期）建设工程（</w:t>
      </w:r>
      <w:r w:rsidRPr="00342602">
        <w:rPr>
          <w:rFonts w:hint="eastAsia"/>
        </w:rPr>
        <w:t>EPC</w:t>
      </w:r>
      <w:r w:rsidRPr="00342602">
        <w:rPr>
          <w:rFonts w:hint="eastAsia"/>
        </w:rPr>
        <w:t>总承包）项目，项目用地面积</w:t>
      </w:r>
      <w:r w:rsidRPr="00342602">
        <w:rPr>
          <w:rFonts w:hint="eastAsia"/>
        </w:rPr>
        <w:t xml:space="preserve">18392.00 </w:t>
      </w:r>
      <w:r w:rsidRPr="00342602">
        <w:rPr>
          <w:rFonts w:hint="eastAsia"/>
        </w:rPr>
        <w:t>㎡，总建筑面积</w:t>
      </w:r>
      <w:r w:rsidRPr="00342602">
        <w:rPr>
          <w:rFonts w:hint="eastAsia"/>
        </w:rPr>
        <w:t xml:space="preserve">52265.71 </w:t>
      </w:r>
      <w:r w:rsidRPr="00342602">
        <w:rPr>
          <w:rFonts w:hint="eastAsia"/>
        </w:rPr>
        <w:t>㎡，其中地下建筑面积</w:t>
      </w:r>
      <w:r w:rsidRPr="00342602">
        <w:rPr>
          <w:rFonts w:hint="eastAsia"/>
        </w:rPr>
        <w:t>15523.98</w:t>
      </w:r>
      <w:r w:rsidRPr="00342602">
        <w:rPr>
          <w:rFonts w:hint="eastAsia"/>
        </w:rPr>
        <w:t>㎡，架空层面积为</w:t>
      </w:r>
      <w:r w:rsidRPr="00342602">
        <w:rPr>
          <w:rFonts w:hint="eastAsia"/>
        </w:rPr>
        <w:t>550.64</w:t>
      </w:r>
      <w:r w:rsidRPr="00342602">
        <w:rPr>
          <w:rFonts w:hint="eastAsia"/>
        </w:rPr>
        <w:t>㎡。基坑开挖深度为</w:t>
      </w:r>
      <w:r w:rsidRPr="00342602">
        <w:rPr>
          <w:rFonts w:hint="eastAsia"/>
        </w:rPr>
        <w:t>5.7-5.9m</w:t>
      </w:r>
      <w:r w:rsidRPr="00342602">
        <w:rPr>
          <w:rFonts w:hint="eastAsia"/>
        </w:rPr>
        <w:t>，开挖土层以淤泥层为主，地质条件在浙江沿海地区较为典型，地下室开挖产生渣土约</w:t>
      </w:r>
      <w:r w:rsidRPr="00342602">
        <w:rPr>
          <w:rFonts w:hint="eastAsia"/>
        </w:rPr>
        <w:t>5.5</w:t>
      </w:r>
      <w:r w:rsidRPr="00342602">
        <w:rPr>
          <w:rFonts w:hint="eastAsia"/>
        </w:rPr>
        <w:t>万</w:t>
      </w:r>
      <w:r w:rsidRPr="00342602">
        <w:rPr>
          <w:rFonts w:hint="eastAsia"/>
        </w:rPr>
        <w:t>m</w:t>
      </w:r>
      <w:r w:rsidRPr="00342602">
        <w:t>³</w:t>
      </w:r>
      <w:r w:rsidRPr="00342602">
        <w:rPr>
          <w:rFonts w:hint="eastAsia"/>
        </w:rPr>
        <w:t>，桩基施工泥浆产生总量约</w:t>
      </w:r>
      <w:r w:rsidRPr="00342602">
        <w:rPr>
          <w:rFonts w:hint="eastAsia"/>
        </w:rPr>
        <w:t>8</w:t>
      </w:r>
      <w:r w:rsidRPr="00342602">
        <w:rPr>
          <w:rFonts w:hint="eastAsia"/>
        </w:rPr>
        <w:t>万</w:t>
      </w:r>
      <w:r w:rsidRPr="00342602">
        <w:rPr>
          <w:rFonts w:hint="eastAsia"/>
        </w:rPr>
        <w:t>m</w:t>
      </w:r>
      <w:r w:rsidRPr="00342602">
        <w:t>³</w:t>
      </w:r>
      <w:r w:rsidRPr="00342602">
        <w:rPr>
          <w:rFonts w:hint="eastAsia"/>
        </w:rPr>
        <w:t>。瑞安小微园项目采用大量钻孔灌注桩，钻孔灌注桩施工产生大量废弃泥浆，废弃泥浆排放会严重污染环境，运输填埋成本高昂，是本项目的技术难题。</w:t>
      </w:r>
    </w:p>
    <w:p w14:paraId="162F936E" w14:textId="53AEE294" w:rsidR="00096B31" w:rsidRPr="00342602" w:rsidRDefault="00484B7F" w:rsidP="00484B7F">
      <w:pPr>
        <w:pStyle w:val="aff7"/>
      </w:pPr>
      <w:r w:rsidRPr="00342602">
        <w:rPr>
          <w:rFonts w:hint="eastAsia"/>
        </w:rPr>
        <w:t>4.1.4</w:t>
      </w:r>
      <w:r w:rsidRPr="00342602">
        <w:t>.3</w:t>
      </w:r>
      <w:r w:rsidR="00096B31" w:rsidRPr="00342602">
        <w:rPr>
          <w:rFonts w:hint="eastAsia"/>
        </w:rPr>
        <w:t>大型渣土受纳场全生命周期安全性研究</w:t>
      </w:r>
    </w:p>
    <w:p w14:paraId="3A3799BC" w14:textId="77777777" w:rsidR="00096B31" w:rsidRPr="00342602" w:rsidRDefault="00096B31" w:rsidP="00096B31">
      <w:pPr>
        <w:pStyle w:val="af3"/>
        <w:spacing w:before="156" w:after="156"/>
        <w:ind w:firstLine="480"/>
        <w:rPr>
          <w:szCs w:val="24"/>
        </w:rPr>
      </w:pPr>
      <w:r w:rsidRPr="00342602">
        <w:rPr>
          <w:rFonts w:hint="eastAsia"/>
        </w:rPr>
        <w:t>临平西大门综合整治工程拟结合余杭区星桥佛日坞矿坑进行渣土回填，受纳场（矿坑）位于半山东北角、佛日坞西侧，其西侧有道路与北侧</w:t>
      </w:r>
      <w:r w:rsidRPr="00342602">
        <w:rPr>
          <w:rFonts w:hint="eastAsia"/>
        </w:rPr>
        <w:t>G320</w:t>
      </w:r>
      <w:r w:rsidRPr="00342602">
        <w:rPr>
          <w:rFonts w:hint="eastAsia"/>
        </w:rPr>
        <w:t>国道相连，距离约</w:t>
      </w:r>
      <w:r w:rsidRPr="00342602">
        <w:rPr>
          <w:rFonts w:hint="eastAsia"/>
        </w:rPr>
        <w:t>1.7km</w:t>
      </w:r>
      <w:r w:rsidRPr="00342602">
        <w:rPr>
          <w:rFonts w:hint="eastAsia"/>
        </w:rPr>
        <w:t>，交通较为便利。</w:t>
      </w:r>
    </w:p>
    <w:p w14:paraId="021192AC" w14:textId="77777777" w:rsidR="00096B31" w:rsidRPr="00342602" w:rsidRDefault="00096B31" w:rsidP="00096B31">
      <w:pPr>
        <w:pStyle w:val="af3"/>
        <w:spacing w:before="156" w:after="156"/>
        <w:ind w:firstLine="480"/>
        <w:rPr>
          <w:szCs w:val="24"/>
        </w:rPr>
      </w:pPr>
      <w:r w:rsidRPr="00342602">
        <w:rPr>
          <w:rFonts w:hint="eastAsia"/>
          <w:szCs w:val="24"/>
        </w:rPr>
        <w:t>临平</w:t>
      </w:r>
      <w:r w:rsidRPr="00342602">
        <w:rPr>
          <w:szCs w:val="24"/>
        </w:rPr>
        <w:t>西大门综合整治工程项目</w:t>
      </w:r>
      <w:r w:rsidRPr="00342602">
        <w:rPr>
          <w:rFonts w:hint="eastAsia"/>
          <w:szCs w:val="24"/>
        </w:rPr>
        <w:t>分为</w:t>
      </w:r>
      <w:r w:rsidRPr="00342602">
        <w:rPr>
          <w:szCs w:val="24"/>
        </w:rPr>
        <w:t>两个</w:t>
      </w:r>
      <w:r w:rsidRPr="00342602">
        <w:rPr>
          <w:rFonts w:hint="eastAsia"/>
          <w:szCs w:val="24"/>
        </w:rPr>
        <w:t>回</w:t>
      </w:r>
      <w:r w:rsidRPr="00342602">
        <w:rPr>
          <w:szCs w:val="24"/>
        </w:rPr>
        <w:t>填区域：</w:t>
      </w:r>
      <w:r w:rsidRPr="00342602">
        <w:rPr>
          <w:rFonts w:hint="eastAsia"/>
          <w:szCs w:val="24"/>
        </w:rPr>
        <w:t>佛</w:t>
      </w:r>
      <w:r w:rsidRPr="00342602">
        <w:rPr>
          <w:szCs w:val="24"/>
        </w:rPr>
        <w:t>日坞矿山</w:t>
      </w:r>
      <w:r w:rsidRPr="00342602">
        <w:rPr>
          <w:rFonts w:hint="eastAsia"/>
          <w:szCs w:val="24"/>
        </w:rPr>
        <w:t>1</w:t>
      </w:r>
      <w:r w:rsidRPr="00342602">
        <w:rPr>
          <w:szCs w:val="24"/>
        </w:rPr>
        <w:t>#</w:t>
      </w:r>
      <w:r w:rsidRPr="00342602">
        <w:rPr>
          <w:szCs w:val="24"/>
        </w:rPr>
        <w:t>采坑</w:t>
      </w:r>
      <w:r w:rsidRPr="00342602">
        <w:rPr>
          <w:rFonts w:hint="eastAsia"/>
          <w:szCs w:val="24"/>
        </w:rPr>
        <w:t>和</w:t>
      </w:r>
      <w:r w:rsidRPr="00342602">
        <w:rPr>
          <w:rFonts w:hint="eastAsia"/>
          <w:szCs w:val="24"/>
        </w:rPr>
        <w:t>2</w:t>
      </w:r>
      <w:r w:rsidRPr="00342602">
        <w:rPr>
          <w:szCs w:val="24"/>
        </w:rPr>
        <w:t>#</w:t>
      </w:r>
      <w:r w:rsidRPr="00342602">
        <w:rPr>
          <w:szCs w:val="24"/>
        </w:rPr>
        <w:lastRenderedPageBreak/>
        <w:t>采坑，</w:t>
      </w:r>
      <w:r w:rsidRPr="00342602">
        <w:rPr>
          <w:rFonts w:hint="eastAsia"/>
          <w:szCs w:val="24"/>
        </w:rPr>
        <w:t>1</w:t>
      </w:r>
      <w:r w:rsidRPr="00342602">
        <w:rPr>
          <w:szCs w:val="24"/>
        </w:rPr>
        <w:t>#</w:t>
      </w:r>
      <w:r w:rsidRPr="00342602">
        <w:rPr>
          <w:szCs w:val="24"/>
        </w:rPr>
        <w:t>采坑堆填面积约</w:t>
      </w:r>
      <w:r w:rsidRPr="00342602">
        <w:rPr>
          <w:rFonts w:hint="eastAsia"/>
          <w:szCs w:val="24"/>
        </w:rPr>
        <w:t>2</w:t>
      </w:r>
      <w:r w:rsidRPr="00342602">
        <w:rPr>
          <w:szCs w:val="24"/>
        </w:rPr>
        <w:t>2.9</w:t>
      </w:r>
      <w:r w:rsidRPr="00342602">
        <w:rPr>
          <w:rFonts w:hint="eastAsia"/>
          <w:szCs w:val="24"/>
        </w:rPr>
        <w:t>万</w:t>
      </w:r>
      <w:r w:rsidRPr="00342602">
        <w:rPr>
          <w:szCs w:val="24"/>
        </w:rPr>
        <w:t>m</w:t>
      </w:r>
      <w:r w:rsidRPr="00342602">
        <w:rPr>
          <w:szCs w:val="24"/>
          <w:vertAlign w:val="superscript"/>
        </w:rPr>
        <w:t>2</w:t>
      </w:r>
      <w:r w:rsidRPr="00342602">
        <w:rPr>
          <w:rFonts w:hint="eastAsia"/>
          <w:szCs w:val="24"/>
        </w:rPr>
        <w:t>，堆填</w:t>
      </w:r>
      <w:r w:rsidRPr="00342602">
        <w:rPr>
          <w:szCs w:val="24"/>
        </w:rPr>
        <w:t>顶部高程</w:t>
      </w:r>
      <w:r w:rsidRPr="00342602">
        <w:rPr>
          <w:rFonts w:hint="eastAsia"/>
          <w:szCs w:val="24"/>
        </w:rPr>
        <w:t>20.00</w:t>
      </w:r>
      <w:r w:rsidRPr="00342602">
        <w:rPr>
          <w:szCs w:val="24"/>
        </w:rPr>
        <w:t>m~26.00m</w:t>
      </w:r>
      <w:r w:rsidRPr="00342602">
        <w:rPr>
          <w:rFonts w:hint="eastAsia"/>
          <w:szCs w:val="24"/>
        </w:rPr>
        <w:t>，</w:t>
      </w:r>
      <w:r w:rsidRPr="00342602">
        <w:rPr>
          <w:szCs w:val="24"/>
        </w:rPr>
        <w:t>堆渣容量约</w:t>
      </w:r>
      <w:r w:rsidRPr="00342602">
        <w:rPr>
          <w:rFonts w:hint="eastAsia"/>
          <w:szCs w:val="24"/>
        </w:rPr>
        <w:t>139</w:t>
      </w:r>
      <w:r w:rsidRPr="00342602">
        <w:rPr>
          <w:rFonts w:hint="eastAsia"/>
          <w:szCs w:val="24"/>
        </w:rPr>
        <w:t>万</w:t>
      </w:r>
      <w:r w:rsidRPr="00342602">
        <w:rPr>
          <w:szCs w:val="24"/>
        </w:rPr>
        <w:t>m</w:t>
      </w:r>
      <w:r w:rsidRPr="00342602">
        <w:rPr>
          <w:szCs w:val="24"/>
          <w:vertAlign w:val="superscript"/>
        </w:rPr>
        <w:t>3</w:t>
      </w:r>
      <w:r w:rsidRPr="00342602">
        <w:rPr>
          <w:rFonts w:hint="eastAsia"/>
          <w:szCs w:val="24"/>
        </w:rPr>
        <w:t>；</w:t>
      </w:r>
      <w:r w:rsidRPr="00342602">
        <w:rPr>
          <w:rFonts w:hint="eastAsia"/>
          <w:szCs w:val="24"/>
        </w:rPr>
        <w:t>2</w:t>
      </w:r>
      <w:r w:rsidRPr="00342602">
        <w:rPr>
          <w:szCs w:val="24"/>
        </w:rPr>
        <w:t>#</w:t>
      </w:r>
      <w:r w:rsidRPr="00342602">
        <w:rPr>
          <w:szCs w:val="24"/>
        </w:rPr>
        <w:t>采坑堆填面积约</w:t>
      </w:r>
      <w:r w:rsidRPr="00342602">
        <w:rPr>
          <w:rFonts w:hint="eastAsia"/>
          <w:szCs w:val="24"/>
        </w:rPr>
        <w:t>7.18</w:t>
      </w:r>
      <w:r w:rsidRPr="00342602">
        <w:rPr>
          <w:rFonts w:hint="eastAsia"/>
          <w:szCs w:val="24"/>
        </w:rPr>
        <w:t>万</w:t>
      </w:r>
      <w:r w:rsidRPr="00342602">
        <w:rPr>
          <w:szCs w:val="24"/>
        </w:rPr>
        <w:t>m</w:t>
      </w:r>
      <w:r w:rsidRPr="00342602">
        <w:rPr>
          <w:szCs w:val="24"/>
          <w:vertAlign w:val="superscript"/>
        </w:rPr>
        <w:t>2</w:t>
      </w:r>
      <w:r w:rsidRPr="00342602">
        <w:rPr>
          <w:rFonts w:hint="eastAsia"/>
          <w:szCs w:val="24"/>
        </w:rPr>
        <w:t>，堆填</w:t>
      </w:r>
      <w:r w:rsidRPr="00342602">
        <w:rPr>
          <w:szCs w:val="24"/>
        </w:rPr>
        <w:t>顶部高程</w:t>
      </w:r>
      <w:r w:rsidRPr="00342602">
        <w:rPr>
          <w:rFonts w:hint="eastAsia"/>
          <w:szCs w:val="24"/>
        </w:rPr>
        <w:t>15.00</w:t>
      </w:r>
      <w:r w:rsidRPr="00342602">
        <w:rPr>
          <w:szCs w:val="24"/>
        </w:rPr>
        <w:t>m~28.00m</w:t>
      </w:r>
      <w:r w:rsidRPr="00342602">
        <w:rPr>
          <w:rFonts w:hint="eastAsia"/>
          <w:szCs w:val="24"/>
        </w:rPr>
        <w:t>，堆渣</w:t>
      </w:r>
      <w:r w:rsidRPr="00342602">
        <w:rPr>
          <w:szCs w:val="24"/>
        </w:rPr>
        <w:t>容量约</w:t>
      </w:r>
      <w:r w:rsidRPr="00342602">
        <w:rPr>
          <w:rFonts w:hint="eastAsia"/>
          <w:szCs w:val="24"/>
        </w:rPr>
        <w:t>200</w:t>
      </w:r>
      <w:r w:rsidRPr="00342602">
        <w:rPr>
          <w:rFonts w:hint="eastAsia"/>
          <w:szCs w:val="24"/>
        </w:rPr>
        <w:t>万</w:t>
      </w:r>
      <w:r w:rsidRPr="00342602">
        <w:rPr>
          <w:szCs w:val="24"/>
        </w:rPr>
        <w:t>m</w:t>
      </w:r>
      <w:r w:rsidRPr="00342602">
        <w:rPr>
          <w:szCs w:val="24"/>
          <w:vertAlign w:val="superscript"/>
        </w:rPr>
        <w:t>3</w:t>
      </w:r>
      <w:r w:rsidRPr="00342602">
        <w:rPr>
          <w:rFonts w:hint="eastAsia"/>
          <w:szCs w:val="24"/>
        </w:rPr>
        <w:t>。项目填土</w:t>
      </w:r>
      <w:r w:rsidRPr="00342602">
        <w:rPr>
          <w:rFonts w:hint="eastAsia"/>
        </w:rPr>
        <w:t>以地铁项目开挖弃土为主，如盾构土</w:t>
      </w:r>
      <w:r w:rsidRPr="00342602">
        <w:rPr>
          <w:rFonts w:hint="eastAsia"/>
          <w:szCs w:val="24"/>
        </w:rPr>
        <w:t>。回填土应处于固体、半固体、硬塑或可塑状态，不得为软塑、流塑或流动状态。</w:t>
      </w:r>
    </w:p>
    <w:p w14:paraId="77348DFF" w14:textId="77777777" w:rsidR="00096B31" w:rsidRPr="00342602" w:rsidRDefault="00096B31" w:rsidP="00096B31">
      <w:pPr>
        <w:pStyle w:val="af3"/>
        <w:spacing w:before="156" w:after="156"/>
        <w:ind w:firstLine="480"/>
      </w:pPr>
      <w:r w:rsidRPr="00342602">
        <w:rPr>
          <w:rFonts w:hint="eastAsia"/>
          <w:szCs w:val="24"/>
        </w:rPr>
        <w:t>由于弃渣的前期规划及受纳场充分利用要求，受纳场最终的堆渣高度将远高出矿坑平面，拟采用本项目非均一余泥渣土力学参数试验方法、大容量余泥渣土受纳场滑坡机理研究、大容量渣土余泥受纳场全生命</w:t>
      </w:r>
      <w:r w:rsidRPr="00342602">
        <w:rPr>
          <w:szCs w:val="24"/>
        </w:rPr>
        <w:t>周期</w:t>
      </w:r>
      <w:r w:rsidRPr="00342602">
        <w:rPr>
          <w:rFonts w:hint="eastAsia"/>
          <w:szCs w:val="24"/>
        </w:rPr>
        <w:t>安全保障对</w:t>
      </w:r>
      <w:r w:rsidRPr="00342602">
        <w:rPr>
          <w:rFonts w:hint="eastAsia"/>
          <w:szCs w:val="24"/>
        </w:rPr>
        <w:t>2#</w:t>
      </w:r>
      <w:r w:rsidRPr="00342602">
        <w:rPr>
          <w:rFonts w:hint="eastAsia"/>
          <w:szCs w:val="24"/>
        </w:rPr>
        <w:t>采坑进行系统性研究、相关安全观测仪器的埋设及长期观测。</w:t>
      </w:r>
    </w:p>
    <w:p w14:paraId="363874B6" w14:textId="1C7B7018" w:rsidR="00DF012D" w:rsidRPr="00342602" w:rsidRDefault="00DF012D" w:rsidP="00484B7F">
      <w:pPr>
        <w:pStyle w:val="aff3"/>
        <w:spacing w:after="156"/>
      </w:pPr>
      <w:bookmarkStart w:id="483" w:name="_Toc47740813"/>
      <w:bookmarkStart w:id="484" w:name="_Hlk46567657"/>
      <w:r w:rsidRPr="00342602">
        <w:rPr>
          <w:rFonts w:hint="eastAsia"/>
        </w:rPr>
        <w:t>4</w:t>
      </w:r>
      <w:r w:rsidRPr="00342602">
        <w:t>.2</w:t>
      </w:r>
      <w:r w:rsidRPr="00342602">
        <w:rPr>
          <w:rFonts w:hint="eastAsia"/>
        </w:rPr>
        <w:t>技术路线</w:t>
      </w:r>
      <w:bookmarkEnd w:id="483"/>
    </w:p>
    <w:p w14:paraId="2EE24B73" w14:textId="69EB7B72" w:rsidR="00DF012D" w:rsidRPr="00342602" w:rsidRDefault="00C72529">
      <w:pPr>
        <w:pStyle w:val="af3"/>
        <w:spacing w:before="156" w:after="156"/>
        <w:ind w:firstLine="480"/>
      </w:pPr>
      <w:r w:rsidRPr="00342602">
        <w:rPr>
          <w:rFonts w:hint="eastAsia"/>
        </w:rPr>
        <w:t>通过集成</w:t>
      </w:r>
      <w:r w:rsidRPr="00342602">
        <w:rPr>
          <w:rFonts w:hint="eastAsia"/>
        </w:rPr>
        <w:t>4</w:t>
      </w:r>
      <w:r w:rsidRPr="00342602">
        <w:t>.1.1</w:t>
      </w:r>
      <w:r w:rsidRPr="00342602">
        <w:rPr>
          <w:rFonts w:hint="eastAsia"/>
        </w:rPr>
        <w:t>、</w:t>
      </w:r>
      <w:r w:rsidRPr="00342602">
        <w:t>4.1.2</w:t>
      </w:r>
      <w:r w:rsidRPr="00342602">
        <w:rPr>
          <w:rFonts w:hint="eastAsia"/>
        </w:rPr>
        <w:t>、</w:t>
      </w:r>
      <w:r w:rsidRPr="00342602">
        <w:t>4.1.3</w:t>
      </w:r>
      <w:r w:rsidRPr="00342602">
        <w:rPr>
          <w:rFonts w:hint="eastAsia"/>
        </w:rPr>
        <w:t>各子题的技术路线，绘制本课题总技术路线如图所示</w:t>
      </w:r>
      <w:r w:rsidR="00DF012D" w:rsidRPr="00342602">
        <w:rPr>
          <w:rFonts w:hint="eastAsia"/>
        </w:rPr>
        <w:t>。</w:t>
      </w:r>
    </w:p>
    <w:p w14:paraId="21DCDF2B" w14:textId="689FA174" w:rsidR="00C72529" w:rsidRPr="00342602" w:rsidRDefault="00B50569" w:rsidP="00C72529">
      <w:pPr>
        <w:widowControl/>
        <w:jc w:val="left"/>
        <w:rPr>
          <w:rFonts w:ascii="宋体" w:hAnsi="宋体" w:cs="宋体"/>
          <w:kern w:val="0"/>
          <w:szCs w:val="24"/>
        </w:rPr>
      </w:pPr>
      <w:r w:rsidRPr="00342602">
        <w:rPr>
          <w:rFonts w:ascii="宋体" w:hAnsi="宋体" w:cs="宋体"/>
          <w:noProof/>
          <w:kern w:val="0"/>
          <w:szCs w:val="24"/>
        </w:rPr>
        <w:drawing>
          <wp:inline distT="0" distB="0" distL="0" distR="0" wp14:anchorId="05B87398" wp14:editId="59854472">
            <wp:extent cx="5200650" cy="4667250"/>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00650" cy="4667250"/>
                    </a:xfrm>
                    <a:prstGeom prst="rect">
                      <a:avLst/>
                    </a:prstGeom>
                    <a:noFill/>
                    <a:ln>
                      <a:noFill/>
                    </a:ln>
                  </pic:spPr>
                </pic:pic>
              </a:graphicData>
            </a:graphic>
          </wp:inline>
        </w:drawing>
      </w:r>
    </w:p>
    <w:p w14:paraId="316A3955" w14:textId="715E492B" w:rsidR="00DD5329" w:rsidRPr="00342602" w:rsidRDefault="00DD5329" w:rsidP="00DD5329">
      <w:pPr>
        <w:widowControl/>
        <w:jc w:val="center"/>
        <w:rPr>
          <w:rFonts w:ascii="宋体" w:hAnsi="宋体" w:cs="宋体"/>
          <w:kern w:val="0"/>
          <w:szCs w:val="24"/>
        </w:rPr>
      </w:pPr>
    </w:p>
    <w:p w14:paraId="53263B02" w14:textId="0E967273" w:rsidR="00DD5329" w:rsidRPr="00342602" w:rsidRDefault="005243CC" w:rsidP="005243CC">
      <w:pPr>
        <w:pStyle w:val="ae"/>
        <w:rPr>
          <w:rFonts w:eastAsia="楷体"/>
          <w:kern w:val="0"/>
          <w:lang w:val="x-none"/>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66B96">
        <w:rPr>
          <w:noProof/>
        </w:rPr>
        <w:t>30</w:t>
      </w:r>
      <w:r>
        <w:fldChar w:fldCharType="end"/>
      </w:r>
      <w:r>
        <w:t xml:space="preserve">  </w:t>
      </w:r>
      <w:r w:rsidR="00C72529" w:rsidRPr="00342602">
        <w:rPr>
          <w:rFonts w:eastAsia="楷体" w:hint="eastAsia"/>
          <w:kern w:val="0"/>
          <w:lang w:val="x-none"/>
        </w:rPr>
        <w:t>本课题</w:t>
      </w:r>
      <w:r w:rsidR="00DD5329" w:rsidRPr="00342602">
        <w:rPr>
          <w:rFonts w:eastAsia="楷体" w:hint="eastAsia"/>
          <w:kern w:val="0"/>
          <w:lang w:val="x-none"/>
        </w:rPr>
        <w:t>总技术路线图</w:t>
      </w:r>
    </w:p>
    <w:p w14:paraId="0A429921" w14:textId="134DEB2F" w:rsidR="00DF012D" w:rsidRPr="00342602" w:rsidRDefault="00DF012D" w:rsidP="00484B7F">
      <w:pPr>
        <w:pStyle w:val="aff3"/>
        <w:spacing w:after="156"/>
      </w:pPr>
      <w:bookmarkStart w:id="485" w:name="_Toc47740814"/>
      <w:r w:rsidRPr="00342602">
        <w:rPr>
          <w:rFonts w:hint="eastAsia"/>
        </w:rPr>
        <w:lastRenderedPageBreak/>
        <w:t>4</w:t>
      </w:r>
      <w:r w:rsidRPr="00342602">
        <w:t>.3</w:t>
      </w:r>
      <w:r w:rsidRPr="00342602">
        <w:rPr>
          <w:rFonts w:hint="eastAsia"/>
        </w:rPr>
        <w:t>组织方式</w:t>
      </w:r>
      <w:bookmarkEnd w:id="485"/>
    </w:p>
    <w:bookmarkEnd w:id="484"/>
    <w:p w14:paraId="37F94C73" w14:textId="43F692E5" w:rsidR="00DF012D" w:rsidRPr="00342602" w:rsidRDefault="00F75ABA" w:rsidP="005243CC">
      <w:pPr>
        <w:pStyle w:val="af3"/>
        <w:spacing w:before="156" w:after="156"/>
        <w:ind w:firstLine="480"/>
      </w:pPr>
      <w:r w:rsidRPr="00342602">
        <w:rPr>
          <w:rFonts w:hint="eastAsia"/>
        </w:rPr>
        <w:t>本项目由三家单位联合研究。本项目研究开发涉及技术研究开发、产品试制与试验、系统软件平台开发等工作，其中第一承担单位负责智能运筹平台开发、大型余泥渣土受纳场全生命周期标准体系及安全保障机制研究，第二单位负责智能优化调配算法研发，第三单位负责余泥渣土绿色环保处置及资源化产品现场实施。</w:t>
      </w:r>
      <w:r w:rsidR="00DF012D" w:rsidRPr="00342602">
        <w:rPr>
          <w:rFonts w:hint="eastAsia"/>
        </w:rPr>
        <w:t>为保证项目的顺利实施，项目组将组建强有力的研发班子，由具有较高理论基础水平和丰富的海水淡化工程实践与装备设计制造经验的教授任项目组长，项目组将由一批年富力强的教授、高级工程人员、博士等组成。项目负责人对项目进行总体规划，将项目进行分解划块，然后组织各子课题相关人员进行研究开发，最后由项目负责人协调、组织各子课题的信息集成、系统调试、设备试验、新品研发等。</w:t>
      </w:r>
    </w:p>
    <w:p w14:paraId="71F699DD" w14:textId="77777777" w:rsidR="00DF012D" w:rsidRPr="00342602" w:rsidRDefault="00DF012D" w:rsidP="005243CC">
      <w:pPr>
        <w:pStyle w:val="af3"/>
        <w:spacing w:before="156" w:after="156"/>
        <w:ind w:firstLine="480"/>
      </w:pPr>
      <w:r w:rsidRPr="00342602">
        <w:rPr>
          <w:rFonts w:hint="eastAsia"/>
        </w:rPr>
        <w:t>项目组将建立以下制度：</w:t>
      </w:r>
    </w:p>
    <w:p w14:paraId="1C799512" w14:textId="77777777" w:rsidR="00DF012D" w:rsidRPr="00342602" w:rsidRDefault="00DF012D" w:rsidP="005243CC">
      <w:pPr>
        <w:pStyle w:val="af3"/>
        <w:spacing w:before="156" w:after="156"/>
        <w:ind w:firstLine="480"/>
      </w:pPr>
      <w:r w:rsidRPr="00342602">
        <w:rPr>
          <w:rFonts w:hint="eastAsia"/>
        </w:rPr>
        <w:t>工作进度、质量监控、信息交流制度：项目负责人定期和不定期组织子课题负责人进行信息交流，各模块负责人汇报交流研发进度、研发过程中的问题等，并讨论解决方案等；定期与企业进行交流，并协调有关问题。</w:t>
      </w:r>
    </w:p>
    <w:p w14:paraId="7F5888A9" w14:textId="77777777" w:rsidR="00DF012D" w:rsidRPr="00342602" w:rsidRDefault="00DF012D" w:rsidP="005243CC">
      <w:pPr>
        <w:pStyle w:val="af3"/>
        <w:spacing w:before="156" w:after="156"/>
        <w:ind w:firstLine="480"/>
      </w:pPr>
      <w:r w:rsidRPr="00342602">
        <w:rPr>
          <w:rFonts w:hint="eastAsia"/>
        </w:rPr>
        <w:t>技术和资料管理制度：除项目组成员外，将专门另外安排一名项目组秘书，负责有关技术资料的整理、归档等管理工作，特别是技术保密资料的查阅和借用，必须经项目负责人批准。</w:t>
      </w:r>
    </w:p>
    <w:p w14:paraId="027FB349" w14:textId="77777777" w:rsidR="00DF012D" w:rsidRPr="00342602" w:rsidRDefault="00DF012D" w:rsidP="005243CC">
      <w:pPr>
        <w:pStyle w:val="af3"/>
        <w:spacing w:before="156" w:after="156"/>
        <w:ind w:firstLine="480"/>
        <w:rPr>
          <w:szCs w:val="24"/>
        </w:rPr>
      </w:pPr>
      <w:r w:rsidRPr="00342602">
        <w:rPr>
          <w:rFonts w:hint="eastAsia"/>
        </w:rPr>
        <w:t>资金管理和财务核算制度：项目资金专款专用，单独列帐，专项管理，严格按国家科技经费开支范围和财务核算规定及现行财务制度使用和核算。</w:t>
      </w:r>
    </w:p>
    <w:p w14:paraId="780D9C9B" w14:textId="77777777" w:rsidR="00DF012D" w:rsidRPr="00342602" w:rsidRDefault="00DF012D" w:rsidP="00484B7F">
      <w:pPr>
        <w:pStyle w:val="aff3"/>
        <w:spacing w:after="156"/>
      </w:pPr>
      <w:bookmarkStart w:id="486" w:name="_Toc47740815"/>
      <w:r w:rsidRPr="00342602">
        <w:rPr>
          <w:rFonts w:hint="eastAsia"/>
        </w:rPr>
        <w:t>4</w:t>
      </w:r>
      <w:r w:rsidRPr="00342602">
        <w:t>.4</w:t>
      </w:r>
      <w:r w:rsidRPr="00342602">
        <w:rPr>
          <w:rFonts w:hint="eastAsia"/>
        </w:rPr>
        <w:t>课题分解</w:t>
      </w:r>
      <w:bookmarkEnd w:id="486"/>
    </w:p>
    <w:p w14:paraId="3D3DE324" w14:textId="77777777" w:rsidR="00DD5329" w:rsidRPr="005243CC" w:rsidRDefault="00DD5329" w:rsidP="005243CC">
      <w:pPr>
        <w:pStyle w:val="af3"/>
        <w:spacing w:before="156" w:after="156"/>
        <w:ind w:firstLine="480"/>
      </w:pPr>
      <w:r w:rsidRPr="005243CC">
        <w:rPr>
          <w:rFonts w:hint="eastAsia"/>
        </w:rPr>
        <w:t>项目可分解为三个子课题：</w:t>
      </w:r>
    </w:p>
    <w:p w14:paraId="0A3FBE2A" w14:textId="77777777" w:rsidR="00DD5329" w:rsidRPr="005243CC" w:rsidRDefault="00DD5329" w:rsidP="005243CC">
      <w:pPr>
        <w:pStyle w:val="af3"/>
        <w:spacing w:before="156" w:after="156"/>
        <w:ind w:firstLine="480"/>
      </w:pPr>
      <w:r w:rsidRPr="005243CC">
        <w:rPr>
          <w:rFonts w:hint="eastAsia"/>
        </w:rPr>
        <w:t>子课题</w:t>
      </w:r>
      <w:r w:rsidRPr="005243CC">
        <w:rPr>
          <w:rFonts w:hint="eastAsia"/>
        </w:rPr>
        <w:t>1</w:t>
      </w:r>
      <w:r w:rsidRPr="005243CC">
        <w:rPr>
          <w:rFonts w:hint="eastAsia"/>
        </w:rPr>
        <w:t>：大弃量余泥渣土智能调配运营系统关键技术</w:t>
      </w:r>
    </w:p>
    <w:p w14:paraId="4A6EFBD1" w14:textId="2BDA748F" w:rsidR="00DD5329" w:rsidRPr="005243CC" w:rsidRDefault="00FC20AB" w:rsidP="005243CC">
      <w:pPr>
        <w:pStyle w:val="af3"/>
        <w:spacing w:before="156" w:after="156"/>
        <w:ind w:firstLine="480"/>
      </w:pPr>
      <w:r w:rsidRPr="005243CC">
        <w:rPr>
          <w:rFonts w:hint="eastAsia"/>
        </w:rPr>
        <w:t xml:space="preserve">(1) </w:t>
      </w:r>
      <w:r w:rsidR="007C3105" w:rsidRPr="005243CC">
        <w:rPr>
          <w:rFonts w:hint="eastAsia"/>
        </w:rPr>
        <w:t>考虑余泥渣土质、量、时、空关系的智能调配系统内核研发</w:t>
      </w:r>
      <w:r w:rsidR="00DD5329" w:rsidRPr="005243CC">
        <w:rPr>
          <w:rFonts w:hint="eastAsia"/>
        </w:rPr>
        <w:t>。</w:t>
      </w:r>
    </w:p>
    <w:p w14:paraId="1EBF615C" w14:textId="14F24935" w:rsidR="00DD5329" w:rsidRPr="005243CC" w:rsidRDefault="00FC20AB" w:rsidP="005243CC">
      <w:pPr>
        <w:pStyle w:val="af3"/>
        <w:spacing w:before="156" w:after="156"/>
        <w:ind w:firstLine="480"/>
      </w:pPr>
      <w:r w:rsidRPr="005243CC">
        <w:rPr>
          <w:rFonts w:hint="eastAsia"/>
        </w:rPr>
        <w:t xml:space="preserve">(2) </w:t>
      </w:r>
      <w:r w:rsidR="00DD5329" w:rsidRPr="005243CC">
        <w:rPr>
          <w:rFonts w:hint="eastAsia"/>
        </w:rPr>
        <w:t>余泥渣土智</w:t>
      </w:r>
      <w:r w:rsidR="007C3105" w:rsidRPr="005243CC">
        <w:rPr>
          <w:rFonts w:hint="eastAsia"/>
        </w:rPr>
        <w:t>能</w:t>
      </w:r>
      <w:r w:rsidR="00DD5329" w:rsidRPr="005243CC">
        <w:rPr>
          <w:rFonts w:hint="eastAsia"/>
        </w:rPr>
        <w:t>调配运营管理平台构建。</w:t>
      </w:r>
    </w:p>
    <w:p w14:paraId="2F06D77F" w14:textId="7A93FD87" w:rsidR="00DD5329" w:rsidRPr="005243CC" w:rsidRDefault="00FC20AB" w:rsidP="005243CC">
      <w:pPr>
        <w:pStyle w:val="af3"/>
        <w:spacing w:before="156" w:after="156"/>
        <w:ind w:firstLine="480"/>
      </w:pPr>
      <w:r w:rsidRPr="005243CC">
        <w:rPr>
          <w:rFonts w:hint="eastAsia"/>
        </w:rPr>
        <w:t xml:space="preserve">(3) </w:t>
      </w:r>
      <w:r w:rsidR="001C0CA8" w:rsidRPr="005243CC">
        <w:rPr>
          <w:rFonts w:hint="eastAsia"/>
        </w:rPr>
        <w:t>余泥渣土智</w:t>
      </w:r>
      <w:r w:rsidR="00F75ABA" w:rsidRPr="005243CC">
        <w:rPr>
          <w:rFonts w:hint="eastAsia"/>
        </w:rPr>
        <w:t>能调配运营系统物联网感知互馈</w:t>
      </w:r>
      <w:r w:rsidR="00DD5329" w:rsidRPr="005243CC">
        <w:rPr>
          <w:rFonts w:hint="eastAsia"/>
        </w:rPr>
        <w:t>。</w:t>
      </w:r>
    </w:p>
    <w:p w14:paraId="3485EB25" w14:textId="77777777" w:rsidR="00DD5329" w:rsidRPr="005243CC" w:rsidRDefault="00DD5329" w:rsidP="005243CC">
      <w:pPr>
        <w:pStyle w:val="af3"/>
        <w:spacing w:before="156" w:after="156"/>
        <w:ind w:firstLine="480"/>
      </w:pPr>
      <w:r w:rsidRPr="005243CC">
        <w:rPr>
          <w:rFonts w:hint="eastAsia"/>
        </w:rPr>
        <w:lastRenderedPageBreak/>
        <w:t>子课题</w:t>
      </w:r>
      <w:r w:rsidRPr="005243CC">
        <w:t>2</w:t>
      </w:r>
      <w:r w:rsidRPr="005243CC">
        <w:rPr>
          <w:rFonts w:hint="eastAsia"/>
        </w:rPr>
        <w:t>：余泥渣土绿色环保处置及资源化产品现场实施</w:t>
      </w:r>
    </w:p>
    <w:p w14:paraId="109AB346" w14:textId="4B0227B7" w:rsidR="007C3105" w:rsidRPr="005243CC" w:rsidRDefault="00FC20AB" w:rsidP="005243CC">
      <w:pPr>
        <w:pStyle w:val="af3"/>
        <w:spacing w:before="156" w:after="156"/>
        <w:ind w:firstLine="480"/>
      </w:pPr>
      <w:r w:rsidRPr="005243CC">
        <w:rPr>
          <w:rFonts w:hint="eastAsia"/>
        </w:rPr>
        <w:t xml:space="preserve">(1) </w:t>
      </w:r>
      <w:r w:rsidR="007C3105" w:rsidRPr="005243CC">
        <w:rPr>
          <w:rFonts w:hint="eastAsia"/>
        </w:rPr>
        <w:t>现场余泥渣土快速鉴别、内源特性及分类体系</w:t>
      </w:r>
    </w:p>
    <w:p w14:paraId="19DC4D30" w14:textId="4E1A7A55" w:rsidR="00DD5329" w:rsidRPr="005243CC" w:rsidRDefault="00FC20AB" w:rsidP="005243CC">
      <w:pPr>
        <w:pStyle w:val="af3"/>
        <w:spacing w:before="156" w:after="156"/>
        <w:ind w:firstLine="480"/>
      </w:pPr>
      <w:r w:rsidRPr="005243CC">
        <w:rPr>
          <w:rFonts w:hint="eastAsia"/>
        </w:rPr>
        <w:t xml:space="preserve">(2) </w:t>
      </w:r>
      <w:r w:rsidR="00F24E6D" w:rsidRPr="005243CC">
        <w:rPr>
          <w:rFonts w:hint="eastAsia"/>
        </w:rPr>
        <w:t>新型镁基胶凝材料安全处置余泥宏观效果与微观机理</w:t>
      </w:r>
      <w:r w:rsidR="00DD5329" w:rsidRPr="005243CC">
        <w:rPr>
          <w:rFonts w:hint="eastAsia"/>
        </w:rPr>
        <w:t>。</w:t>
      </w:r>
    </w:p>
    <w:p w14:paraId="3389EC3A" w14:textId="288C0F22" w:rsidR="00DD5329" w:rsidRPr="005243CC" w:rsidRDefault="00FC20AB" w:rsidP="005243CC">
      <w:pPr>
        <w:pStyle w:val="af3"/>
        <w:spacing w:before="156" w:after="156"/>
        <w:ind w:firstLine="480"/>
      </w:pPr>
      <w:r w:rsidRPr="005243CC">
        <w:rPr>
          <w:rFonts w:hint="eastAsia"/>
        </w:rPr>
        <w:t xml:space="preserve">(3) </w:t>
      </w:r>
      <w:r w:rsidR="00610C53" w:rsidRPr="005243CC">
        <w:rPr>
          <w:rFonts w:hint="eastAsia"/>
        </w:rPr>
        <w:t>复杂环境下改良渣土工程服役性能与机制</w:t>
      </w:r>
      <w:r w:rsidR="00DD5329" w:rsidRPr="005243CC">
        <w:rPr>
          <w:rFonts w:hint="eastAsia"/>
        </w:rPr>
        <w:t>。</w:t>
      </w:r>
    </w:p>
    <w:p w14:paraId="4D3832FA" w14:textId="77777777" w:rsidR="00DD5329" w:rsidRPr="005243CC" w:rsidRDefault="00DD5329" w:rsidP="005243CC">
      <w:pPr>
        <w:pStyle w:val="af3"/>
        <w:spacing w:before="156" w:after="156"/>
        <w:ind w:firstLine="480"/>
      </w:pPr>
      <w:r w:rsidRPr="005243CC">
        <w:rPr>
          <w:rFonts w:hint="eastAsia"/>
        </w:rPr>
        <w:t>子课题</w:t>
      </w:r>
      <w:r w:rsidRPr="005243CC">
        <w:rPr>
          <w:rFonts w:hint="eastAsia"/>
        </w:rPr>
        <w:t>3</w:t>
      </w:r>
      <w:r w:rsidRPr="005243CC">
        <w:rPr>
          <w:rFonts w:hint="eastAsia"/>
        </w:rPr>
        <w:t>：大型余泥渣土受纳场全生命周期标准体系及安全保障机制研究</w:t>
      </w:r>
    </w:p>
    <w:p w14:paraId="00088CB9" w14:textId="08FE986E" w:rsidR="00DD5329" w:rsidRPr="005243CC" w:rsidRDefault="00FC20AB" w:rsidP="005243CC">
      <w:pPr>
        <w:pStyle w:val="af3"/>
        <w:spacing w:before="156" w:after="156"/>
        <w:ind w:firstLine="480"/>
      </w:pPr>
      <w:r w:rsidRPr="005243CC">
        <w:rPr>
          <w:rFonts w:hint="eastAsia"/>
        </w:rPr>
        <w:t xml:space="preserve">(1) </w:t>
      </w:r>
      <w:r w:rsidR="00DD5329" w:rsidRPr="005243CC">
        <w:rPr>
          <w:rFonts w:hint="eastAsia"/>
        </w:rPr>
        <w:t>非均一余泥渣土力学参数试验研究。</w:t>
      </w:r>
    </w:p>
    <w:p w14:paraId="630B37E6" w14:textId="279329FD" w:rsidR="00DD5329" w:rsidRPr="005243CC" w:rsidRDefault="00FC20AB" w:rsidP="005243CC">
      <w:pPr>
        <w:pStyle w:val="af3"/>
        <w:spacing w:before="156" w:after="156"/>
        <w:ind w:firstLine="480"/>
      </w:pPr>
      <w:r w:rsidRPr="005243CC">
        <w:rPr>
          <w:rFonts w:hint="eastAsia"/>
        </w:rPr>
        <w:t xml:space="preserve">(2) </w:t>
      </w:r>
      <w:r w:rsidR="007C3105" w:rsidRPr="005243CC">
        <w:rPr>
          <w:rFonts w:hint="eastAsia"/>
        </w:rPr>
        <w:t>大容量余泥渣土受纳场安全性态演化机理及稳定方法研究</w:t>
      </w:r>
      <w:r w:rsidR="00DD5329" w:rsidRPr="005243CC">
        <w:rPr>
          <w:rFonts w:hint="eastAsia"/>
        </w:rPr>
        <w:t>。</w:t>
      </w:r>
    </w:p>
    <w:p w14:paraId="406C5037" w14:textId="0836BE7C" w:rsidR="006D6E82" w:rsidRPr="00342602" w:rsidRDefault="00FC20AB" w:rsidP="005243CC">
      <w:pPr>
        <w:pStyle w:val="af3"/>
        <w:spacing w:before="156" w:after="156"/>
        <w:ind w:firstLine="480"/>
        <w:sectPr w:rsidR="006D6E82" w:rsidRPr="00342602">
          <w:pgSz w:w="11906" w:h="16838"/>
          <w:pgMar w:top="1440" w:right="1797" w:bottom="1440" w:left="1797" w:header="851" w:footer="992" w:gutter="0"/>
          <w:cols w:space="720"/>
          <w:docGrid w:type="linesAndChars" w:linePitch="312"/>
        </w:sectPr>
      </w:pPr>
      <w:r w:rsidRPr="005243CC">
        <w:rPr>
          <w:rFonts w:hint="eastAsia"/>
        </w:rPr>
        <w:t xml:space="preserve">(3) </w:t>
      </w:r>
      <w:r w:rsidR="00DD5329" w:rsidRPr="005243CC">
        <w:rPr>
          <w:rFonts w:hint="eastAsia"/>
        </w:rPr>
        <w:t>大容量渣土余泥受纳场全生命周期安全保障措施</w:t>
      </w:r>
      <w:r w:rsidR="00DD5329" w:rsidRPr="00342602">
        <w:rPr>
          <w:rFonts w:hint="eastAsia"/>
        </w:rPr>
        <w:t>。</w:t>
      </w:r>
    </w:p>
    <w:p w14:paraId="757BE403" w14:textId="7F90695A" w:rsidR="00DF012D" w:rsidRPr="00342602" w:rsidRDefault="00DF012D" w:rsidP="00342602">
      <w:pPr>
        <w:pStyle w:val="aff1"/>
      </w:pPr>
      <w:bookmarkStart w:id="487" w:name="_Toc47740816"/>
      <w:r w:rsidRPr="00342602">
        <w:rPr>
          <w:rFonts w:hint="eastAsia"/>
        </w:rPr>
        <w:lastRenderedPageBreak/>
        <w:t>五、</w:t>
      </w:r>
      <w:r w:rsidRPr="00342602">
        <w:t>计划进度安排</w:t>
      </w:r>
      <w:bookmarkEnd w:id="487"/>
    </w:p>
    <w:p w14:paraId="3E174BE5" w14:textId="598E8B65" w:rsidR="00DF012D" w:rsidRPr="00342602" w:rsidRDefault="00DF012D" w:rsidP="005243CC">
      <w:pPr>
        <w:pStyle w:val="af3"/>
        <w:spacing w:before="156" w:after="156"/>
        <w:ind w:firstLine="480"/>
      </w:pPr>
      <w:r w:rsidRPr="00342602">
        <w:rPr>
          <w:rFonts w:hint="eastAsia"/>
        </w:rPr>
        <w:t>本项目研究拟在</w:t>
      </w:r>
      <w:r w:rsidRPr="00342602">
        <w:rPr>
          <w:rFonts w:hint="eastAsia"/>
        </w:rPr>
        <w:t>3</w:t>
      </w:r>
      <w:r w:rsidRPr="00342602">
        <w:rPr>
          <w:rFonts w:hint="eastAsia"/>
        </w:rPr>
        <w:t>年内完成，即</w:t>
      </w:r>
      <w:r w:rsidR="006D6E82" w:rsidRPr="00342602">
        <w:rPr>
          <w:rFonts w:hint="eastAsia"/>
        </w:rPr>
        <w:t>20</w:t>
      </w:r>
      <w:r w:rsidR="006D6E82" w:rsidRPr="00342602">
        <w:t>21</w:t>
      </w:r>
      <w:r w:rsidR="006D6E82" w:rsidRPr="00342602">
        <w:rPr>
          <w:rFonts w:hint="eastAsia"/>
        </w:rPr>
        <w:t>年</w:t>
      </w:r>
      <w:r w:rsidR="006D6E82" w:rsidRPr="00342602">
        <w:t>1</w:t>
      </w:r>
      <w:r w:rsidRPr="00342602">
        <w:rPr>
          <w:rFonts w:hint="eastAsia"/>
        </w:rPr>
        <w:t>月至</w:t>
      </w:r>
      <w:r w:rsidRPr="00342602">
        <w:fldChar w:fldCharType="begin"/>
      </w:r>
      <w:r w:rsidRPr="00342602">
        <w:rPr>
          <w:rFonts w:hint="eastAsia"/>
        </w:rPr>
        <w:instrText>=</w:instrText>
      </w:r>
      <w:r w:rsidRPr="00342602">
        <w:instrText xml:space="preserve"> </w:instrText>
      </w:r>
      <w:r w:rsidRPr="00342602">
        <w:fldChar w:fldCharType="begin"/>
      </w:r>
      <w:r w:rsidRPr="00342602">
        <w:rPr>
          <w:rFonts w:hint="eastAsia"/>
        </w:rPr>
        <w:instrText xml:space="preserve">ref </w:instrText>
      </w:r>
      <w:r w:rsidRPr="00342602">
        <w:rPr>
          <w:rFonts w:hint="eastAsia"/>
        </w:rPr>
        <w:instrText>基金起始年</w:instrText>
      </w:r>
      <w:r w:rsidRPr="00342602">
        <w:instrText xml:space="preserve">  </w:instrText>
      </w:r>
      <w:r w:rsidR="00342602" w:rsidRPr="00342602">
        <w:instrText xml:space="preserve"> \* MERGEFORMAT </w:instrText>
      </w:r>
      <w:r w:rsidRPr="00342602">
        <w:fldChar w:fldCharType="separate"/>
      </w:r>
      <w:r w:rsidRPr="00342602">
        <w:rPr>
          <w:rFonts w:hint="eastAsia"/>
        </w:rPr>
        <w:instrText>20</w:instrText>
      </w:r>
      <w:r w:rsidRPr="00342602">
        <w:instrText>21</w:instrText>
      </w:r>
      <w:r w:rsidRPr="00342602">
        <w:fldChar w:fldCharType="end"/>
      </w:r>
      <w:r w:rsidRPr="00342602">
        <w:instrText xml:space="preserve"> </w:instrText>
      </w:r>
      <w:r w:rsidRPr="00342602">
        <w:rPr>
          <w:rFonts w:hint="eastAsia"/>
        </w:rPr>
        <w:instrText>+</w:instrText>
      </w:r>
      <w:r w:rsidRPr="00342602">
        <w:instrText>2</w:instrText>
      </w:r>
      <w:r w:rsidRPr="00342602">
        <w:fldChar w:fldCharType="separate"/>
      </w:r>
      <w:r w:rsidRPr="00342602">
        <w:rPr>
          <w:noProof/>
        </w:rPr>
        <w:t>2023</w:t>
      </w:r>
      <w:r w:rsidRPr="00342602">
        <w:fldChar w:fldCharType="end"/>
      </w:r>
      <w:r w:rsidRPr="00342602">
        <w:rPr>
          <w:rFonts w:hint="eastAsia"/>
        </w:rPr>
        <w:t>年</w:t>
      </w:r>
      <w:r w:rsidRPr="00342602">
        <w:rPr>
          <w:rFonts w:hint="eastAsia"/>
        </w:rPr>
        <w:t>12</w:t>
      </w:r>
      <w:r w:rsidRPr="00342602">
        <w:rPr>
          <w:rFonts w:hint="eastAsia"/>
        </w:rPr>
        <w:t>月，年度研究计划如下：</w:t>
      </w:r>
    </w:p>
    <w:p w14:paraId="5A2C46E8" w14:textId="4A2E5363" w:rsidR="00DD5329" w:rsidRPr="00342602" w:rsidRDefault="009A192E" w:rsidP="00DD5329">
      <w:pPr>
        <w:spacing w:line="300" w:lineRule="auto"/>
        <w:ind w:firstLineChars="200" w:firstLine="480"/>
        <w:jc w:val="center"/>
        <w:rPr>
          <w:rFonts w:eastAsia="楷体" w:cs="宋体"/>
          <w:b/>
          <w:bCs/>
          <w:kern w:val="0"/>
        </w:rP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12</w:t>
      </w:r>
      <w:r>
        <w:fldChar w:fldCharType="end"/>
      </w:r>
      <w:r w:rsidR="00DD5329" w:rsidRPr="00342602">
        <w:rPr>
          <w:rFonts w:eastAsia="楷体" w:cs="宋体" w:hint="eastAsia"/>
          <w:b/>
          <w:bCs/>
          <w:kern w:val="0"/>
        </w:rPr>
        <w:t xml:space="preserve">  </w:t>
      </w:r>
      <w:r w:rsidR="00DD5329" w:rsidRPr="00342602">
        <w:rPr>
          <w:rFonts w:eastAsia="楷体" w:cs="宋体" w:hint="eastAsia"/>
          <w:b/>
          <w:bCs/>
          <w:kern w:val="0"/>
        </w:rPr>
        <w:t>项目计划进度一览表</w:t>
      </w:r>
    </w:p>
    <w:tbl>
      <w:tblPr>
        <w:tblW w:w="9072" w:type="dxa"/>
        <w:jc w:val="center"/>
        <w:tblBorders>
          <w:top w:val="single" w:sz="8" w:space="0" w:color="auto"/>
          <w:left w:val="single" w:sz="8" w:space="0" w:color="auto"/>
          <w:bottom w:val="single" w:sz="8" w:space="0" w:color="auto"/>
          <w:right w:val="single" w:sz="8" w:space="0" w:color="auto"/>
          <w:insideH w:val="single" w:sz="6" w:space="0" w:color="auto"/>
          <w:insideV w:val="single" w:sz="6" w:space="0" w:color="auto"/>
        </w:tblBorders>
        <w:tblLayout w:type="fixed"/>
        <w:tblCellMar>
          <w:left w:w="28" w:type="dxa"/>
          <w:right w:w="28" w:type="dxa"/>
        </w:tblCellMar>
        <w:tblLook w:val="04A0" w:firstRow="1" w:lastRow="0" w:firstColumn="1" w:lastColumn="0" w:noHBand="0" w:noVBand="1"/>
      </w:tblPr>
      <w:tblGrid>
        <w:gridCol w:w="846"/>
        <w:gridCol w:w="1443"/>
        <w:gridCol w:w="3802"/>
        <w:gridCol w:w="2981"/>
      </w:tblGrid>
      <w:tr w:rsidR="00342602" w:rsidRPr="00342602" w14:paraId="30EAEBF6" w14:textId="77777777" w:rsidTr="00DD5329">
        <w:trPr>
          <w:cantSplit/>
          <w:jc w:val="center"/>
        </w:trPr>
        <w:tc>
          <w:tcPr>
            <w:tcW w:w="846" w:type="dxa"/>
            <w:tcBorders>
              <w:top w:val="single" w:sz="6" w:space="0" w:color="auto"/>
              <w:left w:val="single" w:sz="8" w:space="0" w:color="auto"/>
              <w:bottom w:val="single" w:sz="8" w:space="0" w:color="auto"/>
              <w:right w:val="single" w:sz="6" w:space="0" w:color="auto"/>
            </w:tcBorders>
            <w:vAlign w:val="center"/>
          </w:tcPr>
          <w:p w14:paraId="6FA92931" w14:textId="77777777" w:rsidR="00DD5329" w:rsidRPr="00342602" w:rsidRDefault="00DD5329" w:rsidP="005243CC">
            <w:pPr>
              <w:pStyle w:val="affd"/>
            </w:pPr>
            <w:r w:rsidRPr="00342602">
              <w:rPr>
                <w:rFonts w:hint="eastAsia"/>
              </w:rPr>
              <w:t>序号</w:t>
            </w:r>
          </w:p>
        </w:tc>
        <w:tc>
          <w:tcPr>
            <w:tcW w:w="1443" w:type="dxa"/>
            <w:tcBorders>
              <w:top w:val="single" w:sz="6" w:space="0" w:color="auto"/>
              <w:left w:val="single" w:sz="6" w:space="0" w:color="auto"/>
              <w:bottom w:val="single" w:sz="8" w:space="0" w:color="auto"/>
              <w:right w:val="single" w:sz="6" w:space="0" w:color="auto"/>
            </w:tcBorders>
            <w:vAlign w:val="center"/>
          </w:tcPr>
          <w:p w14:paraId="479E20C1" w14:textId="77777777" w:rsidR="00DD5329" w:rsidRPr="00342602" w:rsidRDefault="00DD5329" w:rsidP="005243CC">
            <w:pPr>
              <w:pStyle w:val="affd"/>
            </w:pPr>
            <w:r w:rsidRPr="00342602">
              <w:rPr>
                <w:rFonts w:hint="eastAsia"/>
              </w:rPr>
              <w:t>时间</w:t>
            </w:r>
          </w:p>
        </w:tc>
        <w:tc>
          <w:tcPr>
            <w:tcW w:w="3802" w:type="dxa"/>
            <w:tcBorders>
              <w:top w:val="single" w:sz="6" w:space="0" w:color="auto"/>
              <w:left w:val="single" w:sz="6" w:space="0" w:color="auto"/>
              <w:bottom w:val="single" w:sz="8" w:space="0" w:color="auto"/>
              <w:right w:val="single" w:sz="6" w:space="0" w:color="auto"/>
            </w:tcBorders>
            <w:vAlign w:val="center"/>
          </w:tcPr>
          <w:p w14:paraId="185B71F2" w14:textId="77777777" w:rsidR="00DD5329" w:rsidRPr="00342602" w:rsidRDefault="00DD5329" w:rsidP="005243CC">
            <w:pPr>
              <w:pStyle w:val="affd"/>
            </w:pPr>
            <w:r w:rsidRPr="00342602">
              <w:rPr>
                <w:rFonts w:hint="eastAsia"/>
              </w:rPr>
              <w:t>内</w:t>
            </w:r>
            <w:r w:rsidRPr="00342602">
              <w:t xml:space="preserve">         </w:t>
            </w:r>
            <w:r w:rsidRPr="00342602">
              <w:rPr>
                <w:rFonts w:hint="eastAsia"/>
              </w:rPr>
              <w:t>容</w:t>
            </w:r>
          </w:p>
        </w:tc>
        <w:tc>
          <w:tcPr>
            <w:tcW w:w="2981" w:type="dxa"/>
            <w:tcBorders>
              <w:top w:val="single" w:sz="6" w:space="0" w:color="auto"/>
              <w:left w:val="single" w:sz="6" w:space="0" w:color="auto"/>
              <w:bottom w:val="single" w:sz="8" w:space="0" w:color="auto"/>
              <w:right w:val="single" w:sz="8" w:space="0" w:color="auto"/>
            </w:tcBorders>
            <w:vAlign w:val="center"/>
          </w:tcPr>
          <w:p w14:paraId="072EFEA0" w14:textId="77777777" w:rsidR="00DD5329" w:rsidRPr="00342602" w:rsidRDefault="00DD5329" w:rsidP="005243CC">
            <w:pPr>
              <w:pStyle w:val="affd"/>
            </w:pPr>
            <w:r w:rsidRPr="00342602">
              <w:rPr>
                <w:rFonts w:hint="eastAsia"/>
              </w:rPr>
              <w:t>考核目标</w:t>
            </w:r>
          </w:p>
        </w:tc>
      </w:tr>
      <w:tr w:rsidR="00342602" w:rsidRPr="00342602" w14:paraId="0D39CC40" w14:textId="77777777" w:rsidTr="00DD5329">
        <w:trPr>
          <w:cantSplit/>
          <w:jc w:val="center"/>
        </w:trPr>
        <w:tc>
          <w:tcPr>
            <w:tcW w:w="846" w:type="dxa"/>
            <w:tcBorders>
              <w:top w:val="single" w:sz="8" w:space="0" w:color="auto"/>
              <w:left w:val="single" w:sz="8" w:space="0" w:color="auto"/>
              <w:bottom w:val="single" w:sz="8" w:space="0" w:color="auto"/>
              <w:right w:val="single" w:sz="6" w:space="0" w:color="auto"/>
            </w:tcBorders>
            <w:vAlign w:val="center"/>
          </w:tcPr>
          <w:p w14:paraId="3F6AF9CF" w14:textId="77777777" w:rsidR="00DD5329" w:rsidRPr="00342602" w:rsidRDefault="00DD5329" w:rsidP="005243CC">
            <w:pPr>
              <w:pStyle w:val="affd"/>
            </w:pPr>
            <w:r w:rsidRPr="00342602">
              <w:t>1</w:t>
            </w:r>
          </w:p>
        </w:tc>
        <w:tc>
          <w:tcPr>
            <w:tcW w:w="1443" w:type="dxa"/>
            <w:tcBorders>
              <w:top w:val="single" w:sz="8" w:space="0" w:color="auto"/>
              <w:left w:val="single" w:sz="6" w:space="0" w:color="auto"/>
              <w:bottom w:val="single" w:sz="8" w:space="0" w:color="auto"/>
              <w:right w:val="single" w:sz="6" w:space="0" w:color="auto"/>
            </w:tcBorders>
            <w:vAlign w:val="center"/>
          </w:tcPr>
          <w:p w14:paraId="05FE51F2" w14:textId="77777777" w:rsidR="00DD5329" w:rsidRPr="00342602" w:rsidRDefault="00DD5329" w:rsidP="005243CC">
            <w:pPr>
              <w:pStyle w:val="affd"/>
            </w:pPr>
            <w:r w:rsidRPr="00342602">
              <w:t>2021</w:t>
            </w:r>
            <w:r w:rsidRPr="00342602">
              <w:rPr>
                <w:rFonts w:hint="eastAsia"/>
              </w:rPr>
              <w:t>年</w:t>
            </w:r>
            <w:r w:rsidRPr="00342602">
              <w:t>1</w:t>
            </w:r>
            <w:r w:rsidRPr="00342602">
              <w:rPr>
                <w:rFonts w:hint="eastAsia"/>
              </w:rPr>
              <w:t>月</w:t>
            </w:r>
            <w:r w:rsidRPr="00342602">
              <w:t>～</w:t>
            </w:r>
            <w:r w:rsidRPr="00342602">
              <w:t>2021</w:t>
            </w:r>
            <w:r w:rsidRPr="00342602">
              <w:rPr>
                <w:rFonts w:hint="eastAsia"/>
              </w:rPr>
              <w:t>年</w:t>
            </w:r>
            <w:r w:rsidRPr="00342602">
              <w:t>6</w:t>
            </w:r>
            <w:r w:rsidRPr="00342602">
              <w:rPr>
                <w:rFonts w:hint="eastAsia"/>
              </w:rPr>
              <w:t>月</w:t>
            </w:r>
          </w:p>
        </w:tc>
        <w:tc>
          <w:tcPr>
            <w:tcW w:w="3802" w:type="dxa"/>
            <w:tcBorders>
              <w:top w:val="single" w:sz="6" w:space="0" w:color="auto"/>
              <w:left w:val="single" w:sz="6" w:space="0" w:color="auto"/>
              <w:bottom w:val="single" w:sz="8" w:space="0" w:color="auto"/>
              <w:right w:val="single" w:sz="6" w:space="0" w:color="auto"/>
            </w:tcBorders>
            <w:vAlign w:val="center"/>
          </w:tcPr>
          <w:p w14:paraId="089A58EE" w14:textId="4782271C" w:rsidR="00DD5329" w:rsidRPr="00342602" w:rsidRDefault="00FC20AB" w:rsidP="005243CC">
            <w:pPr>
              <w:pStyle w:val="affd"/>
              <w:jc w:val="left"/>
            </w:pPr>
            <w:r>
              <w:rPr>
                <w:rFonts w:hint="eastAsia"/>
              </w:rPr>
              <w:t xml:space="preserve">(1) </w:t>
            </w:r>
            <w:r w:rsidR="00DD5329" w:rsidRPr="00342602">
              <w:rPr>
                <w:rFonts w:hint="eastAsia"/>
              </w:rPr>
              <w:t>编制项目研究大纲；</w:t>
            </w:r>
            <w:r w:rsidR="00DD5329" w:rsidRPr="00342602">
              <w:t xml:space="preserve"> </w:t>
            </w:r>
          </w:p>
          <w:p w14:paraId="245255CA" w14:textId="50602D55" w:rsidR="00DD5329" w:rsidRPr="00342602" w:rsidRDefault="00FC20AB" w:rsidP="005243CC">
            <w:pPr>
              <w:pStyle w:val="affd"/>
              <w:jc w:val="left"/>
            </w:pPr>
            <w:r>
              <w:rPr>
                <w:rFonts w:hint="eastAsia"/>
              </w:rPr>
              <w:t xml:space="preserve">(2) </w:t>
            </w:r>
            <w:r w:rsidR="00DD5329" w:rsidRPr="00342602">
              <w:rPr>
                <w:rFonts w:hint="eastAsia"/>
              </w:rPr>
              <w:t>编写子题研究大纲；</w:t>
            </w:r>
          </w:p>
          <w:p w14:paraId="05B1EA1F" w14:textId="3B43C746" w:rsidR="00DD5329" w:rsidRPr="00342602" w:rsidRDefault="00FC20AB" w:rsidP="005243CC">
            <w:pPr>
              <w:pStyle w:val="affd"/>
              <w:jc w:val="left"/>
            </w:pPr>
            <w:r>
              <w:rPr>
                <w:rFonts w:hint="eastAsia"/>
              </w:rPr>
              <w:t xml:space="preserve">(3) </w:t>
            </w:r>
            <w:r w:rsidR="00DD5329" w:rsidRPr="00342602">
              <w:rPr>
                <w:rFonts w:hint="eastAsia"/>
              </w:rPr>
              <w:t>国内外相关技术与产品调研分析；</w:t>
            </w:r>
          </w:p>
          <w:p w14:paraId="156F6288" w14:textId="527A5AF4" w:rsidR="00DD5329" w:rsidRPr="00342602" w:rsidRDefault="00FC20AB" w:rsidP="005243CC">
            <w:pPr>
              <w:pStyle w:val="affd"/>
              <w:jc w:val="left"/>
            </w:pPr>
            <w:r>
              <w:rPr>
                <w:rFonts w:hint="eastAsia"/>
              </w:rPr>
              <w:t xml:space="preserve">(4) </w:t>
            </w:r>
            <w:r w:rsidR="00DD5329" w:rsidRPr="00342602">
              <w:rPr>
                <w:rFonts w:hint="eastAsia"/>
              </w:rPr>
              <w:t>进一步对渣土调运、受纳场安全管理相关的法律法规、技术标准以及相关技术进行系统梳理，对相关机构、单位进行调研，梳理业务逻辑，明确产品需求。</w:t>
            </w:r>
          </w:p>
        </w:tc>
        <w:tc>
          <w:tcPr>
            <w:tcW w:w="2981" w:type="dxa"/>
            <w:tcBorders>
              <w:top w:val="single" w:sz="6" w:space="0" w:color="auto"/>
              <w:left w:val="single" w:sz="6" w:space="0" w:color="auto"/>
              <w:bottom w:val="single" w:sz="8" w:space="0" w:color="auto"/>
              <w:right w:val="single" w:sz="8" w:space="0" w:color="auto"/>
            </w:tcBorders>
            <w:vAlign w:val="center"/>
          </w:tcPr>
          <w:p w14:paraId="6D23C8E1" w14:textId="4C4A480A" w:rsidR="00DD5329" w:rsidRPr="00342602" w:rsidRDefault="00FC20AB" w:rsidP="005243CC">
            <w:pPr>
              <w:pStyle w:val="affd"/>
              <w:jc w:val="left"/>
            </w:pPr>
            <w:r>
              <w:rPr>
                <w:rFonts w:hint="eastAsia"/>
              </w:rPr>
              <w:t xml:space="preserve">(1) </w:t>
            </w:r>
            <w:r w:rsidR="00DD5329" w:rsidRPr="00342602">
              <w:rPr>
                <w:rFonts w:hint="eastAsia"/>
              </w:rPr>
              <w:t>完成项目研究大纲并通过审查；</w:t>
            </w:r>
          </w:p>
          <w:p w14:paraId="10DE58E7" w14:textId="70294F5E" w:rsidR="00DD5329" w:rsidRPr="00342602" w:rsidRDefault="00FC20AB" w:rsidP="005243CC">
            <w:pPr>
              <w:pStyle w:val="affd"/>
              <w:jc w:val="left"/>
            </w:pPr>
            <w:r>
              <w:rPr>
                <w:rFonts w:hint="eastAsia"/>
              </w:rPr>
              <w:t xml:space="preserve">(2) </w:t>
            </w:r>
            <w:r w:rsidR="00DD5329" w:rsidRPr="00342602">
              <w:rPr>
                <w:rFonts w:hint="eastAsia"/>
              </w:rPr>
              <w:t>完成各子题大纲；</w:t>
            </w:r>
          </w:p>
          <w:p w14:paraId="3D053E74" w14:textId="77777777" w:rsidR="00DD5329" w:rsidRPr="00342602" w:rsidRDefault="00DD5329" w:rsidP="005243CC">
            <w:pPr>
              <w:pStyle w:val="affd"/>
              <w:jc w:val="left"/>
            </w:pPr>
          </w:p>
        </w:tc>
      </w:tr>
      <w:tr w:rsidR="00342602" w:rsidRPr="00342602" w14:paraId="3A5978AB" w14:textId="77777777" w:rsidTr="00DD5329">
        <w:trPr>
          <w:cantSplit/>
          <w:jc w:val="center"/>
        </w:trPr>
        <w:tc>
          <w:tcPr>
            <w:tcW w:w="846" w:type="dxa"/>
            <w:tcBorders>
              <w:top w:val="single" w:sz="6" w:space="0" w:color="auto"/>
              <w:left w:val="single" w:sz="8" w:space="0" w:color="auto"/>
              <w:bottom w:val="single" w:sz="8" w:space="0" w:color="auto"/>
              <w:right w:val="single" w:sz="6" w:space="0" w:color="auto"/>
            </w:tcBorders>
            <w:vAlign w:val="center"/>
          </w:tcPr>
          <w:p w14:paraId="7D5D5A22" w14:textId="77777777" w:rsidR="00DD5329" w:rsidRPr="00342602" w:rsidRDefault="00DD5329" w:rsidP="005243CC">
            <w:pPr>
              <w:pStyle w:val="affd"/>
            </w:pPr>
            <w:r w:rsidRPr="00342602">
              <w:t>2</w:t>
            </w:r>
          </w:p>
        </w:tc>
        <w:tc>
          <w:tcPr>
            <w:tcW w:w="1443" w:type="dxa"/>
            <w:tcBorders>
              <w:top w:val="single" w:sz="6" w:space="0" w:color="auto"/>
              <w:left w:val="single" w:sz="6" w:space="0" w:color="auto"/>
              <w:bottom w:val="single" w:sz="8" w:space="0" w:color="auto"/>
              <w:right w:val="single" w:sz="6" w:space="0" w:color="auto"/>
            </w:tcBorders>
            <w:vAlign w:val="center"/>
          </w:tcPr>
          <w:p w14:paraId="0157D4F9" w14:textId="77777777" w:rsidR="00DD5329" w:rsidRPr="00342602" w:rsidRDefault="00DD5329" w:rsidP="005243CC">
            <w:pPr>
              <w:pStyle w:val="affd"/>
            </w:pPr>
            <w:r w:rsidRPr="00342602">
              <w:t>2021</w:t>
            </w:r>
            <w:r w:rsidRPr="00342602">
              <w:rPr>
                <w:rFonts w:hint="eastAsia"/>
              </w:rPr>
              <w:t>年</w:t>
            </w:r>
            <w:r w:rsidRPr="00342602">
              <w:t>7</w:t>
            </w:r>
            <w:r w:rsidRPr="00342602">
              <w:rPr>
                <w:rFonts w:hint="eastAsia"/>
              </w:rPr>
              <w:t>月</w:t>
            </w:r>
            <w:r w:rsidRPr="00342602">
              <w:t>～</w:t>
            </w:r>
            <w:r w:rsidRPr="00342602">
              <w:t>2021</w:t>
            </w:r>
            <w:r w:rsidRPr="00342602">
              <w:rPr>
                <w:rFonts w:hint="eastAsia"/>
              </w:rPr>
              <w:t>年</w:t>
            </w:r>
            <w:r w:rsidRPr="00342602">
              <w:t>12</w:t>
            </w:r>
            <w:r w:rsidRPr="00342602">
              <w:rPr>
                <w:rFonts w:hint="eastAsia"/>
              </w:rPr>
              <w:t>月</w:t>
            </w:r>
          </w:p>
        </w:tc>
        <w:tc>
          <w:tcPr>
            <w:tcW w:w="3802" w:type="dxa"/>
            <w:tcBorders>
              <w:top w:val="single" w:sz="6" w:space="0" w:color="auto"/>
              <w:left w:val="single" w:sz="6" w:space="0" w:color="auto"/>
              <w:bottom w:val="single" w:sz="8" w:space="0" w:color="auto"/>
              <w:right w:val="single" w:sz="6" w:space="0" w:color="auto"/>
            </w:tcBorders>
            <w:vAlign w:val="center"/>
          </w:tcPr>
          <w:p w14:paraId="2192096F" w14:textId="053C99B0" w:rsidR="00DD5329" w:rsidRPr="00342602" w:rsidRDefault="00FC20AB" w:rsidP="005243CC">
            <w:pPr>
              <w:pStyle w:val="affd"/>
              <w:jc w:val="left"/>
            </w:pPr>
            <w:r>
              <w:rPr>
                <w:rFonts w:hint="eastAsia"/>
              </w:rPr>
              <w:t xml:space="preserve">(1) </w:t>
            </w:r>
            <w:r w:rsidR="00DD5329" w:rsidRPr="00342602">
              <w:rPr>
                <w:rFonts w:hint="eastAsia"/>
              </w:rPr>
              <w:t>开展智能运筹平台整体方案设计，开展整体功能规划和初步设计；</w:t>
            </w:r>
          </w:p>
          <w:p w14:paraId="7A80AAE8" w14:textId="757C66F7" w:rsidR="00DD5329" w:rsidRPr="00CC5C64" w:rsidRDefault="00FC20AB" w:rsidP="005243CC">
            <w:pPr>
              <w:pStyle w:val="affd"/>
              <w:jc w:val="left"/>
            </w:pPr>
            <w:r w:rsidRPr="00CC5C64">
              <w:rPr>
                <w:rFonts w:hint="eastAsia"/>
              </w:rPr>
              <w:t xml:space="preserve">(2) </w:t>
            </w:r>
            <w:r w:rsidR="00DD5329" w:rsidRPr="00CC5C64">
              <w:t>开展依托工程的现场取样及实验室试验</w:t>
            </w:r>
            <w:r w:rsidR="00DD5329" w:rsidRPr="00CC5C64">
              <w:rPr>
                <w:rFonts w:hint="eastAsia"/>
              </w:rPr>
              <w:t>，余泥渣土分类体系建立</w:t>
            </w:r>
          </w:p>
          <w:p w14:paraId="35298BD8" w14:textId="77777777" w:rsidR="00DD5329" w:rsidRPr="00CC5C64" w:rsidRDefault="00DD5329" w:rsidP="005243CC">
            <w:pPr>
              <w:pStyle w:val="affd"/>
              <w:jc w:val="left"/>
            </w:pPr>
            <w:r w:rsidRPr="00CC5C64">
              <w:rPr>
                <w:rFonts w:hint="eastAsia"/>
              </w:rPr>
              <w:t>(</w:t>
            </w:r>
            <w:r w:rsidRPr="00CC5C64">
              <w:t>3)</w:t>
            </w:r>
            <w:r w:rsidRPr="00CC5C64">
              <w:rPr>
                <w:rFonts w:hint="eastAsia"/>
              </w:rPr>
              <w:t xml:space="preserve"> </w:t>
            </w:r>
            <w:r w:rsidRPr="00CC5C64">
              <w:rPr>
                <w:rFonts w:hint="eastAsia"/>
              </w:rPr>
              <w:t>开展针对余泥的镁基复合材料配比试验；</w:t>
            </w:r>
          </w:p>
          <w:p w14:paraId="15E69B96" w14:textId="0FB2FC74" w:rsidR="00DD5329" w:rsidRPr="00342602" w:rsidRDefault="00FC20AB" w:rsidP="005243CC">
            <w:pPr>
              <w:pStyle w:val="affd"/>
              <w:jc w:val="left"/>
            </w:pPr>
            <w:r>
              <w:rPr>
                <w:rFonts w:hint="eastAsia"/>
              </w:rPr>
              <w:t xml:space="preserve">(4) </w:t>
            </w:r>
            <w:r w:rsidR="00DD5329" w:rsidRPr="00342602">
              <w:rPr>
                <w:rFonts w:hint="eastAsia"/>
              </w:rPr>
              <w:t>开展非均一余泥渣土力学参数试验研究；</w:t>
            </w:r>
          </w:p>
        </w:tc>
        <w:tc>
          <w:tcPr>
            <w:tcW w:w="2981" w:type="dxa"/>
            <w:tcBorders>
              <w:top w:val="single" w:sz="6" w:space="0" w:color="auto"/>
              <w:left w:val="single" w:sz="6" w:space="0" w:color="auto"/>
              <w:bottom w:val="single" w:sz="8" w:space="0" w:color="auto"/>
              <w:right w:val="single" w:sz="8" w:space="0" w:color="auto"/>
            </w:tcBorders>
            <w:vAlign w:val="center"/>
          </w:tcPr>
          <w:p w14:paraId="4AEB9339" w14:textId="42D55CC5" w:rsidR="00DD5329" w:rsidRPr="00342602" w:rsidRDefault="00FC20AB" w:rsidP="005243CC">
            <w:pPr>
              <w:pStyle w:val="affd"/>
              <w:jc w:val="left"/>
            </w:pPr>
            <w:r>
              <w:rPr>
                <w:rFonts w:hint="eastAsia"/>
              </w:rPr>
              <w:t xml:space="preserve">(1) </w:t>
            </w:r>
            <w:r w:rsidR="00DD5329" w:rsidRPr="00342602">
              <w:rPr>
                <w:rFonts w:hint="eastAsia"/>
              </w:rPr>
              <w:t>完成试验报告</w:t>
            </w:r>
          </w:p>
          <w:p w14:paraId="4A7BC15B" w14:textId="17ED5967" w:rsidR="00DD5329" w:rsidRPr="00342602" w:rsidRDefault="00FC20AB" w:rsidP="005243CC">
            <w:pPr>
              <w:pStyle w:val="affd"/>
              <w:jc w:val="left"/>
            </w:pPr>
            <w:r>
              <w:rPr>
                <w:rFonts w:hint="eastAsia"/>
              </w:rPr>
              <w:t xml:space="preserve">(2) </w:t>
            </w:r>
            <w:r w:rsidR="00DD5329" w:rsidRPr="00342602">
              <w:rPr>
                <w:rFonts w:hint="eastAsia"/>
              </w:rPr>
              <w:t>申请专利</w:t>
            </w:r>
            <w:r w:rsidR="00DD5329" w:rsidRPr="00342602">
              <w:t>1</w:t>
            </w:r>
            <w:r w:rsidR="00DD5329" w:rsidRPr="00342602">
              <w:t>～</w:t>
            </w:r>
            <w:r w:rsidR="00DD5329" w:rsidRPr="00342602">
              <w:t>2</w:t>
            </w:r>
            <w:r w:rsidR="00DD5329" w:rsidRPr="00342602">
              <w:rPr>
                <w:rFonts w:hint="eastAsia"/>
              </w:rPr>
              <w:t>项；</w:t>
            </w:r>
          </w:p>
          <w:p w14:paraId="08B59D20" w14:textId="719E8544" w:rsidR="00DD5329" w:rsidRPr="00342602" w:rsidRDefault="00FC20AB" w:rsidP="005243CC">
            <w:pPr>
              <w:pStyle w:val="affd"/>
              <w:jc w:val="left"/>
            </w:pPr>
            <w:r>
              <w:rPr>
                <w:rFonts w:hint="eastAsia"/>
              </w:rPr>
              <w:t xml:space="preserve">(3) </w:t>
            </w:r>
            <w:r w:rsidR="00DD5329" w:rsidRPr="00342602">
              <w:rPr>
                <w:rFonts w:hint="eastAsia"/>
              </w:rPr>
              <w:t>撰写论文</w:t>
            </w:r>
            <w:r w:rsidR="00DD5329" w:rsidRPr="00342602">
              <w:t>1</w:t>
            </w:r>
            <w:r w:rsidR="00DD5329" w:rsidRPr="00342602">
              <w:t>～</w:t>
            </w:r>
            <w:r w:rsidR="00DD5329" w:rsidRPr="00342602">
              <w:t>2</w:t>
            </w:r>
            <w:r w:rsidR="00DD5329" w:rsidRPr="00342602">
              <w:rPr>
                <w:rFonts w:hint="eastAsia"/>
              </w:rPr>
              <w:t>篇。</w:t>
            </w:r>
          </w:p>
        </w:tc>
      </w:tr>
      <w:tr w:rsidR="00342602" w:rsidRPr="00342602" w14:paraId="236B0EB5" w14:textId="77777777" w:rsidTr="00DD5329">
        <w:trPr>
          <w:cantSplit/>
          <w:jc w:val="center"/>
        </w:trPr>
        <w:tc>
          <w:tcPr>
            <w:tcW w:w="846" w:type="dxa"/>
            <w:tcBorders>
              <w:top w:val="single" w:sz="6" w:space="0" w:color="auto"/>
              <w:left w:val="single" w:sz="8" w:space="0" w:color="auto"/>
              <w:bottom w:val="single" w:sz="8" w:space="0" w:color="auto"/>
              <w:right w:val="single" w:sz="6" w:space="0" w:color="auto"/>
            </w:tcBorders>
            <w:vAlign w:val="center"/>
          </w:tcPr>
          <w:p w14:paraId="1576F9C3" w14:textId="77777777" w:rsidR="00DD5329" w:rsidRPr="00342602" w:rsidRDefault="00DD5329" w:rsidP="00DD5329">
            <w:pPr>
              <w:snapToGrid w:val="0"/>
              <w:spacing w:before="100" w:after="100"/>
              <w:jc w:val="left"/>
              <w:rPr>
                <w:rFonts w:ascii="楷体" w:eastAsia="楷体" w:hAnsi="楷体"/>
                <w:szCs w:val="24"/>
              </w:rPr>
            </w:pPr>
            <w:r w:rsidRPr="00342602">
              <w:rPr>
                <w:rFonts w:eastAsia="楷体"/>
                <w:szCs w:val="24"/>
              </w:rPr>
              <w:t>3</w:t>
            </w:r>
          </w:p>
        </w:tc>
        <w:tc>
          <w:tcPr>
            <w:tcW w:w="1443" w:type="dxa"/>
            <w:tcBorders>
              <w:top w:val="single" w:sz="6" w:space="0" w:color="auto"/>
              <w:left w:val="single" w:sz="6" w:space="0" w:color="auto"/>
              <w:bottom w:val="single" w:sz="8" w:space="0" w:color="auto"/>
              <w:right w:val="single" w:sz="6" w:space="0" w:color="auto"/>
            </w:tcBorders>
            <w:vAlign w:val="center"/>
          </w:tcPr>
          <w:p w14:paraId="105865D1" w14:textId="77777777" w:rsidR="00DD5329" w:rsidRPr="00342602" w:rsidRDefault="00DD5329" w:rsidP="00DD5329">
            <w:pPr>
              <w:snapToGrid w:val="0"/>
              <w:spacing w:before="100" w:after="100"/>
              <w:jc w:val="left"/>
              <w:rPr>
                <w:rFonts w:ascii="楷体" w:eastAsia="楷体" w:hAnsi="楷体"/>
                <w:szCs w:val="24"/>
              </w:rPr>
            </w:pPr>
            <w:r w:rsidRPr="00342602">
              <w:rPr>
                <w:rFonts w:eastAsia="楷体"/>
                <w:szCs w:val="24"/>
              </w:rPr>
              <w:t>2022</w:t>
            </w:r>
            <w:r w:rsidRPr="00342602">
              <w:rPr>
                <w:rFonts w:ascii="楷体" w:eastAsia="楷体" w:hAnsi="楷体" w:hint="eastAsia"/>
                <w:szCs w:val="24"/>
              </w:rPr>
              <w:t>年</w:t>
            </w:r>
            <w:r w:rsidRPr="00342602">
              <w:rPr>
                <w:rFonts w:eastAsia="楷体"/>
                <w:szCs w:val="24"/>
              </w:rPr>
              <w:t>1</w:t>
            </w:r>
            <w:r w:rsidRPr="00342602">
              <w:rPr>
                <w:rFonts w:ascii="楷体" w:eastAsia="楷体" w:hAnsi="楷体" w:hint="eastAsia"/>
                <w:szCs w:val="24"/>
              </w:rPr>
              <w:t>月</w:t>
            </w:r>
            <w:r w:rsidRPr="00342602">
              <w:rPr>
                <w:rFonts w:ascii="楷体" w:eastAsia="楷体" w:hAnsi="楷体"/>
                <w:szCs w:val="24"/>
              </w:rPr>
              <w:t>～</w:t>
            </w:r>
            <w:r w:rsidRPr="00342602">
              <w:rPr>
                <w:rFonts w:eastAsia="楷体"/>
                <w:szCs w:val="24"/>
              </w:rPr>
              <w:t>2022</w:t>
            </w:r>
            <w:r w:rsidRPr="00342602">
              <w:rPr>
                <w:rFonts w:ascii="楷体" w:eastAsia="楷体" w:hAnsi="楷体" w:hint="eastAsia"/>
                <w:szCs w:val="24"/>
              </w:rPr>
              <w:t>年</w:t>
            </w:r>
            <w:r w:rsidRPr="00342602">
              <w:rPr>
                <w:rFonts w:eastAsia="楷体"/>
                <w:szCs w:val="24"/>
              </w:rPr>
              <w:t>6</w:t>
            </w:r>
            <w:r w:rsidRPr="00342602">
              <w:rPr>
                <w:rFonts w:ascii="楷体" w:eastAsia="楷体" w:hAnsi="楷体" w:hint="eastAsia"/>
                <w:szCs w:val="24"/>
              </w:rPr>
              <w:t>月</w:t>
            </w:r>
          </w:p>
        </w:tc>
        <w:tc>
          <w:tcPr>
            <w:tcW w:w="3802" w:type="dxa"/>
            <w:tcBorders>
              <w:top w:val="single" w:sz="6" w:space="0" w:color="auto"/>
              <w:left w:val="single" w:sz="6" w:space="0" w:color="auto"/>
              <w:bottom w:val="single" w:sz="8" w:space="0" w:color="auto"/>
              <w:right w:val="single" w:sz="6" w:space="0" w:color="auto"/>
            </w:tcBorders>
            <w:vAlign w:val="center"/>
          </w:tcPr>
          <w:p w14:paraId="2A46AA57" w14:textId="225BDC31" w:rsidR="00DD5329" w:rsidRPr="005243CC" w:rsidRDefault="005243CC" w:rsidP="005243CC">
            <w:pPr>
              <w:snapToGrid w:val="0"/>
              <w:spacing w:before="100" w:after="100"/>
              <w:jc w:val="left"/>
              <w:rPr>
                <w:rFonts w:eastAsia="楷体"/>
                <w:szCs w:val="24"/>
              </w:rPr>
            </w:pPr>
            <w:r>
              <w:rPr>
                <w:rFonts w:eastAsia="楷体" w:hint="eastAsia"/>
                <w:szCs w:val="24"/>
              </w:rPr>
              <w:t>(</w:t>
            </w:r>
            <w:r>
              <w:rPr>
                <w:rFonts w:eastAsia="楷体"/>
                <w:szCs w:val="24"/>
              </w:rPr>
              <w:t xml:space="preserve">1) </w:t>
            </w:r>
            <w:r w:rsidR="00DD5329" w:rsidRPr="005243CC">
              <w:rPr>
                <w:rFonts w:eastAsia="楷体" w:hint="eastAsia"/>
                <w:szCs w:val="24"/>
              </w:rPr>
              <w:t>开展智能运筹平台详细设计，进行页面、交互、数据库详细设计；</w:t>
            </w:r>
          </w:p>
          <w:p w14:paraId="740193E9" w14:textId="05302082" w:rsidR="00DD5329" w:rsidRPr="005243CC" w:rsidRDefault="005243CC" w:rsidP="005243CC">
            <w:pPr>
              <w:snapToGrid w:val="0"/>
              <w:spacing w:before="100" w:after="100"/>
              <w:jc w:val="left"/>
              <w:rPr>
                <w:rFonts w:eastAsia="楷体"/>
                <w:szCs w:val="24"/>
              </w:rPr>
            </w:pPr>
            <w:r>
              <w:rPr>
                <w:rFonts w:eastAsia="楷体"/>
                <w:szCs w:val="24"/>
              </w:rPr>
              <w:t xml:space="preserve">(2) </w:t>
            </w:r>
            <w:r w:rsidR="00DD5329" w:rsidRPr="005243CC">
              <w:rPr>
                <w:rFonts w:eastAsia="楷体" w:hint="eastAsia"/>
                <w:szCs w:val="24"/>
              </w:rPr>
              <w:t>结合现场余泥渣土开挖、运输、受纳场堆置等，进行物联网设备的调试、运用。</w:t>
            </w:r>
          </w:p>
          <w:p w14:paraId="7FF5D2F7" w14:textId="7CD7939F" w:rsidR="00DD5329" w:rsidRPr="005243CC" w:rsidRDefault="005243CC" w:rsidP="005243CC">
            <w:pPr>
              <w:snapToGrid w:val="0"/>
              <w:spacing w:before="100" w:after="100"/>
              <w:jc w:val="left"/>
              <w:rPr>
                <w:rFonts w:eastAsia="楷体"/>
                <w:szCs w:val="24"/>
              </w:rPr>
            </w:pPr>
            <w:r>
              <w:rPr>
                <w:rFonts w:eastAsia="楷体" w:hint="eastAsia"/>
                <w:szCs w:val="24"/>
              </w:rPr>
              <w:t>(</w:t>
            </w:r>
            <w:r>
              <w:rPr>
                <w:rFonts w:eastAsia="楷体"/>
                <w:szCs w:val="24"/>
              </w:rPr>
              <w:t xml:space="preserve">3) </w:t>
            </w:r>
            <w:r w:rsidR="00DD5329" w:rsidRPr="005243CC">
              <w:rPr>
                <w:rFonts w:eastAsia="楷体" w:hint="eastAsia"/>
                <w:szCs w:val="24"/>
              </w:rPr>
              <w:t>开展渣土石化剂配比试验；</w:t>
            </w:r>
          </w:p>
          <w:p w14:paraId="14AB3775" w14:textId="107D63A5" w:rsidR="00DD5329" w:rsidRPr="005243CC" w:rsidRDefault="005243CC" w:rsidP="005243CC">
            <w:pPr>
              <w:snapToGrid w:val="0"/>
              <w:spacing w:before="100" w:after="100"/>
              <w:jc w:val="left"/>
              <w:rPr>
                <w:rFonts w:eastAsia="楷体"/>
                <w:szCs w:val="24"/>
              </w:rPr>
            </w:pPr>
            <w:r>
              <w:rPr>
                <w:rFonts w:eastAsia="楷体"/>
                <w:szCs w:val="24"/>
              </w:rPr>
              <w:t xml:space="preserve">(4) </w:t>
            </w:r>
            <w:r w:rsidR="00DD5329" w:rsidRPr="005243CC">
              <w:rPr>
                <w:rFonts w:eastAsia="楷体" w:hint="eastAsia"/>
                <w:szCs w:val="24"/>
              </w:rPr>
              <w:t>开展大容量余泥渣土受纳场滑坡机理研究，结合临平西大门综合整治工程分析动态荷载、暴雨等工况下受纳场的安全分析；</w:t>
            </w:r>
          </w:p>
          <w:p w14:paraId="077B425F" w14:textId="77777777" w:rsidR="00DD5329" w:rsidRPr="00342602" w:rsidRDefault="00DD5329" w:rsidP="005243CC">
            <w:pPr>
              <w:snapToGrid w:val="0"/>
              <w:spacing w:before="100" w:after="100"/>
              <w:jc w:val="left"/>
              <w:rPr>
                <w:rFonts w:ascii="楷体" w:eastAsia="楷体" w:hAnsi="楷体"/>
                <w:szCs w:val="24"/>
              </w:rPr>
            </w:pPr>
            <w:r w:rsidRPr="00342602">
              <w:rPr>
                <w:rFonts w:eastAsia="楷体" w:hint="eastAsia"/>
                <w:szCs w:val="24"/>
              </w:rPr>
              <w:t>(</w:t>
            </w:r>
            <w:r w:rsidRPr="00342602">
              <w:rPr>
                <w:rFonts w:eastAsia="楷体"/>
                <w:szCs w:val="24"/>
              </w:rPr>
              <w:t>5)</w:t>
            </w:r>
            <w:r w:rsidRPr="00342602">
              <w:rPr>
                <w:rFonts w:ascii="楷体" w:eastAsia="楷体" w:hAnsi="楷体"/>
                <w:szCs w:val="24"/>
              </w:rPr>
              <w:t xml:space="preserve"> </w:t>
            </w:r>
            <w:r w:rsidRPr="00342602">
              <w:rPr>
                <w:rFonts w:ascii="楷体" w:eastAsia="楷体" w:hAnsi="楷体" w:hint="eastAsia"/>
                <w:szCs w:val="24"/>
              </w:rPr>
              <w:t>结合临平西大门综合整治工程进行典型受纳场安全监测仪器埋设；</w:t>
            </w:r>
          </w:p>
        </w:tc>
        <w:tc>
          <w:tcPr>
            <w:tcW w:w="2981" w:type="dxa"/>
            <w:tcBorders>
              <w:top w:val="single" w:sz="6" w:space="0" w:color="auto"/>
              <w:left w:val="single" w:sz="6" w:space="0" w:color="auto"/>
              <w:bottom w:val="single" w:sz="8" w:space="0" w:color="auto"/>
              <w:right w:val="single" w:sz="8" w:space="0" w:color="auto"/>
            </w:tcBorders>
            <w:vAlign w:val="center"/>
          </w:tcPr>
          <w:p w14:paraId="1EADF933" w14:textId="77777777" w:rsidR="00DD5329" w:rsidRPr="00342602" w:rsidRDefault="00DD5329" w:rsidP="005243CC">
            <w:pPr>
              <w:snapToGrid w:val="0"/>
              <w:spacing w:before="100" w:after="100"/>
              <w:jc w:val="left"/>
              <w:rPr>
                <w:rFonts w:ascii="楷体" w:eastAsia="楷体" w:hAnsi="楷体"/>
                <w:szCs w:val="24"/>
              </w:rPr>
            </w:pPr>
          </w:p>
          <w:p w14:paraId="133DE655" w14:textId="67B7EB2E" w:rsidR="00DD5329" w:rsidRPr="00342602" w:rsidRDefault="00FC20AB" w:rsidP="005243CC">
            <w:pPr>
              <w:snapToGrid w:val="0"/>
              <w:spacing w:before="100" w:after="100"/>
              <w:jc w:val="left"/>
              <w:rPr>
                <w:rFonts w:ascii="楷体" w:eastAsia="楷体" w:hAnsi="楷体"/>
                <w:szCs w:val="24"/>
              </w:rPr>
            </w:pPr>
            <w:r>
              <w:rPr>
                <w:rFonts w:eastAsia="楷体" w:hint="eastAsia"/>
                <w:szCs w:val="24"/>
              </w:rPr>
              <w:t>(</w:t>
            </w:r>
            <w:r w:rsidR="005243CC">
              <w:rPr>
                <w:rFonts w:eastAsia="楷体"/>
                <w:szCs w:val="24"/>
              </w:rPr>
              <w:t>1</w:t>
            </w:r>
            <w:r>
              <w:rPr>
                <w:rFonts w:eastAsia="楷体" w:hint="eastAsia"/>
                <w:szCs w:val="24"/>
              </w:rPr>
              <w:t xml:space="preserve">) </w:t>
            </w:r>
            <w:r w:rsidR="00DD5329" w:rsidRPr="00342602">
              <w:rPr>
                <w:rFonts w:ascii="楷体" w:eastAsia="楷体" w:hAnsi="楷体" w:hint="eastAsia"/>
                <w:szCs w:val="24"/>
              </w:rPr>
              <w:t>申请专利</w:t>
            </w:r>
            <w:r w:rsidR="00DD5329" w:rsidRPr="00342602">
              <w:rPr>
                <w:rFonts w:eastAsia="楷体"/>
                <w:szCs w:val="24"/>
              </w:rPr>
              <w:t>1</w:t>
            </w:r>
            <w:r w:rsidR="00DD5329" w:rsidRPr="00342602">
              <w:rPr>
                <w:rFonts w:eastAsia="楷体"/>
                <w:szCs w:val="24"/>
              </w:rPr>
              <w:t>～</w:t>
            </w:r>
            <w:r w:rsidR="00DD5329" w:rsidRPr="00342602">
              <w:rPr>
                <w:rFonts w:eastAsia="楷体"/>
                <w:szCs w:val="24"/>
              </w:rPr>
              <w:t>2</w:t>
            </w:r>
            <w:r w:rsidR="00DD5329" w:rsidRPr="00342602">
              <w:rPr>
                <w:rFonts w:ascii="楷体" w:eastAsia="楷体" w:hAnsi="楷体" w:hint="eastAsia"/>
                <w:szCs w:val="24"/>
              </w:rPr>
              <w:t>项；</w:t>
            </w:r>
          </w:p>
          <w:p w14:paraId="48BA0553" w14:textId="6D87EEF6" w:rsidR="00DD5329" w:rsidRPr="00342602" w:rsidRDefault="00FC20AB" w:rsidP="005243CC">
            <w:pPr>
              <w:snapToGrid w:val="0"/>
              <w:spacing w:before="100" w:after="100"/>
              <w:jc w:val="left"/>
              <w:rPr>
                <w:rFonts w:ascii="楷体" w:eastAsia="楷体" w:hAnsi="楷体"/>
                <w:szCs w:val="24"/>
              </w:rPr>
            </w:pPr>
            <w:r>
              <w:rPr>
                <w:rFonts w:eastAsia="楷体" w:hint="eastAsia"/>
                <w:szCs w:val="24"/>
              </w:rPr>
              <w:t>(</w:t>
            </w:r>
            <w:r w:rsidR="005243CC">
              <w:rPr>
                <w:rFonts w:eastAsia="楷体"/>
                <w:szCs w:val="24"/>
              </w:rPr>
              <w:t>2</w:t>
            </w:r>
            <w:r>
              <w:rPr>
                <w:rFonts w:eastAsia="楷体" w:hint="eastAsia"/>
                <w:szCs w:val="24"/>
              </w:rPr>
              <w:t xml:space="preserve">) </w:t>
            </w:r>
            <w:r w:rsidR="00DD5329" w:rsidRPr="00342602">
              <w:rPr>
                <w:rFonts w:ascii="楷体" w:eastAsia="楷体" w:hAnsi="楷体" w:hint="eastAsia"/>
                <w:szCs w:val="24"/>
              </w:rPr>
              <w:t>撰写论文</w:t>
            </w:r>
            <w:r w:rsidR="00DD5329" w:rsidRPr="00342602">
              <w:rPr>
                <w:rFonts w:eastAsia="楷体"/>
                <w:szCs w:val="24"/>
              </w:rPr>
              <w:t>1</w:t>
            </w:r>
            <w:r w:rsidR="00DD5329" w:rsidRPr="00342602">
              <w:rPr>
                <w:rFonts w:eastAsia="楷体"/>
                <w:szCs w:val="24"/>
              </w:rPr>
              <w:t>～</w:t>
            </w:r>
            <w:r w:rsidR="00DD5329" w:rsidRPr="00342602">
              <w:rPr>
                <w:rFonts w:eastAsia="楷体"/>
                <w:szCs w:val="24"/>
              </w:rPr>
              <w:t>2</w:t>
            </w:r>
            <w:r w:rsidR="00DD5329" w:rsidRPr="00342602">
              <w:rPr>
                <w:rFonts w:ascii="楷体" w:eastAsia="楷体" w:hAnsi="楷体" w:hint="eastAsia"/>
                <w:szCs w:val="24"/>
              </w:rPr>
              <w:t>篇。</w:t>
            </w:r>
          </w:p>
        </w:tc>
      </w:tr>
      <w:tr w:rsidR="00342602" w:rsidRPr="00342602" w14:paraId="59F19C07" w14:textId="77777777" w:rsidTr="00DD5329">
        <w:trPr>
          <w:cantSplit/>
          <w:jc w:val="center"/>
        </w:trPr>
        <w:tc>
          <w:tcPr>
            <w:tcW w:w="846" w:type="dxa"/>
            <w:tcBorders>
              <w:top w:val="single" w:sz="6" w:space="0" w:color="auto"/>
              <w:left w:val="single" w:sz="8" w:space="0" w:color="auto"/>
              <w:bottom w:val="single" w:sz="6" w:space="0" w:color="auto"/>
              <w:right w:val="single" w:sz="6" w:space="0" w:color="auto"/>
            </w:tcBorders>
            <w:vAlign w:val="center"/>
          </w:tcPr>
          <w:p w14:paraId="5D1FE927" w14:textId="77777777" w:rsidR="00DD5329" w:rsidRPr="00342602" w:rsidRDefault="00DD5329" w:rsidP="00DD5329">
            <w:pPr>
              <w:snapToGrid w:val="0"/>
              <w:jc w:val="left"/>
              <w:rPr>
                <w:rFonts w:ascii="楷体" w:eastAsia="楷体" w:hAnsi="楷体"/>
                <w:szCs w:val="24"/>
              </w:rPr>
            </w:pPr>
            <w:r w:rsidRPr="00342602">
              <w:rPr>
                <w:rFonts w:eastAsia="楷体"/>
                <w:szCs w:val="24"/>
              </w:rPr>
              <w:lastRenderedPageBreak/>
              <w:t>4</w:t>
            </w:r>
          </w:p>
        </w:tc>
        <w:tc>
          <w:tcPr>
            <w:tcW w:w="1443" w:type="dxa"/>
            <w:tcBorders>
              <w:top w:val="single" w:sz="6" w:space="0" w:color="auto"/>
              <w:left w:val="single" w:sz="6" w:space="0" w:color="auto"/>
              <w:bottom w:val="single" w:sz="6" w:space="0" w:color="auto"/>
              <w:right w:val="single" w:sz="6" w:space="0" w:color="auto"/>
            </w:tcBorders>
            <w:vAlign w:val="center"/>
          </w:tcPr>
          <w:p w14:paraId="2C406E3C" w14:textId="77777777" w:rsidR="00DD5329" w:rsidRPr="00342602" w:rsidRDefault="00DD5329" w:rsidP="00DD5329">
            <w:pPr>
              <w:snapToGrid w:val="0"/>
              <w:jc w:val="left"/>
              <w:rPr>
                <w:rFonts w:ascii="楷体" w:eastAsia="楷体" w:hAnsi="楷体"/>
                <w:szCs w:val="24"/>
              </w:rPr>
            </w:pPr>
            <w:r w:rsidRPr="00342602">
              <w:rPr>
                <w:rFonts w:eastAsia="楷体"/>
                <w:szCs w:val="24"/>
              </w:rPr>
              <w:t>2022</w:t>
            </w:r>
            <w:r w:rsidRPr="00342602">
              <w:rPr>
                <w:rFonts w:ascii="楷体" w:eastAsia="楷体" w:hAnsi="楷体" w:hint="eastAsia"/>
                <w:szCs w:val="24"/>
              </w:rPr>
              <w:t>年</w:t>
            </w:r>
            <w:r w:rsidRPr="00342602">
              <w:rPr>
                <w:rFonts w:eastAsia="楷体"/>
                <w:szCs w:val="24"/>
              </w:rPr>
              <w:t>7</w:t>
            </w:r>
            <w:r w:rsidRPr="00342602">
              <w:rPr>
                <w:rFonts w:ascii="楷体" w:eastAsia="楷体" w:hAnsi="楷体" w:hint="eastAsia"/>
                <w:szCs w:val="24"/>
              </w:rPr>
              <w:t>月</w:t>
            </w:r>
            <w:r w:rsidRPr="00342602">
              <w:rPr>
                <w:rFonts w:ascii="楷体" w:eastAsia="楷体" w:hAnsi="楷体"/>
                <w:szCs w:val="24"/>
              </w:rPr>
              <w:t>～</w:t>
            </w:r>
            <w:r w:rsidRPr="00342602">
              <w:rPr>
                <w:rFonts w:eastAsia="楷体"/>
                <w:szCs w:val="24"/>
              </w:rPr>
              <w:t>2022</w:t>
            </w:r>
            <w:r w:rsidRPr="00342602">
              <w:rPr>
                <w:rFonts w:ascii="楷体" w:eastAsia="楷体" w:hAnsi="楷体" w:hint="eastAsia"/>
                <w:szCs w:val="24"/>
              </w:rPr>
              <w:t>年</w:t>
            </w:r>
            <w:r w:rsidRPr="00342602">
              <w:rPr>
                <w:rFonts w:eastAsia="楷体"/>
                <w:szCs w:val="24"/>
              </w:rPr>
              <w:t>12</w:t>
            </w:r>
            <w:r w:rsidRPr="00342602">
              <w:rPr>
                <w:rFonts w:ascii="楷体" w:eastAsia="楷体" w:hAnsi="楷体" w:hint="eastAsia"/>
                <w:szCs w:val="24"/>
              </w:rPr>
              <w:t>月</w:t>
            </w:r>
          </w:p>
        </w:tc>
        <w:tc>
          <w:tcPr>
            <w:tcW w:w="3802" w:type="dxa"/>
            <w:tcBorders>
              <w:top w:val="single" w:sz="6" w:space="0" w:color="auto"/>
              <w:left w:val="single" w:sz="6" w:space="0" w:color="auto"/>
              <w:bottom w:val="single" w:sz="6" w:space="0" w:color="auto"/>
              <w:right w:val="single" w:sz="6" w:space="0" w:color="auto"/>
            </w:tcBorders>
            <w:vAlign w:val="center"/>
          </w:tcPr>
          <w:p w14:paraId="3ED1D14F" w14:textId="651B1074" w:rsidR="00DD5329" w:rsidRPr="00342602" w:rsidRDefault="005243CC" w:rsidP="005243CC">
            <w:pPr>
              <w:snapToGrid w:val="0"/>
              <w:jc w:val="left"/>
              <w:rPr>
                <w:rFonts w:ascii="楷体" w:eastAsia="楷体" w:hAnsi="楷体"/>
                <w:szCs w:val="24"/>
              </w:rPr>
            </w:pPr>
            <w:r>
              <w:rPr>
                <w:rFonts w:ascii="楷体" w:eastAsia="楷体" w:hAnsi="楷体" w:hint="eastAsia"/>
                <w:szCs w:val="24"/>
              </w:rPr>
              <w:t>(</w:t>
            </w:r>
            <w:r>
              <w:rPr>
                <w:rFonts w:ascii="楷体" w:eastAsia="楷体" w:hAnsi="楷体"/>
                <w:szCs w:val="24"/>
              </w:rPr>
              <w:t xml:space="preserve">1) </w:t>
            </w:r>
            <w:r w:rsidR="00DD5329" w:rsidRPr="00342602">
              <w:rPr>
                <w:rFonts w:ascii="楷体" w:eastAsia="楷体" w:hAnsi="楷体" w:hint="eastAsia"/>
                <w:szCs w:val="24"/>
              </w:rPr>
              <w:t>开展智能运筹平台开发测试，网页、大屏、移动端的前后端代码编写；调配模型、堆积体稳定分析等算法研发；单元测试、集成测试；</w:t>
            </w:r>
          </w:p>
          <w:p w14:paraId="1257918E" w14:textId="66695C52" w:rsidR="00DD5329" w:rsidRPr="00342602" w:rsidRDefault="005243CC" w:rsidP="005243CC">
            <w:pPr>
              <w:snapToGrid w:val="0"/>
              <w:jc w:val="left"/>
              <w:rPr>
                <w:rFonts w:ascii="楷体" w:eastAsia="楷体" w:hAnsi="楷体"/>
                <w:szCs w:val="24"/>
              </w:rPr>
            </w:pPr>
            <w:r>
              <w:rPr>
                <w:rFonts w:ascii="楷体" w:eastAsia="楷体" w:hAnsi="楷体" w:hint="eastAsia"/>
                <w:szCs w:val="24"/>
              </w:rPr>
              <w:t>(</w:t>
            </w:r>
            <w:r>
              <w:rPr>
                <w:rFonts w:ascii="楷体" w:eastAsia="楷体" w:hAnsi="楷体"/>
                <w:szCs w:val="24"/>
              </w:rPr>
              <w:t xml:space="preserve">2) </w:t>
            </w:r>
            <w:r w:rsidR="00DD5329" w:rsidRPr="00342602">
              <w:rPr>
                <w:rFonts w:ascii="楷体" w:eastAsia="楷体" w:hAnsi="楷体"/>
                <w:szCs w:val="24"/>
              </w:rPr>
              <w:t>开展</w:t>
            </w:r>
            <w:r w:rsidR="00DD5329" w:rsidRPr="00342602">
              <w:rPr>
                <w:rFonts w:ascii="楷体" w:eastAsia="楷体" w:hAnsi="楷体" w:hint="eastAsia"/>
                <w:szCs w:val="24"/>
              </w:rPr>
              <w:t>之江路等</w:t>
            </w:r>
            <w:r w:rsidR="00DD5329" w:rsidRPr="00342602">
              <w:rPr>
                <w:rFonts w:ascii="楷体" w:eastAsia="楷体" w:hAnsi="楷体"/>
                <w:szCs w:val="24"/>
              </w:rPr>
              <w:t>依托工程的现场试验，分析</w:t>
            </w:r>
            <w:r w:rsidR="00DD5329" w:rsidRPr="00342602">
              <w:rPr>
                <w:rFonts w:ascii="楷体" w:eastAsia="楷体" w:hAnsi="楷体" w:hint="eastAsia"/>
                <w:szCs w:val="24"/>
              </w:rPr>
              <w:t>建筑余泥渣土固化、石化等</w:t>
            </w:r>
            <w:r w:rsidR="00DD5329" w:rsidRPr="00342602">
              <w:rPr>
                <w:rFonts w:ascii="楷体" w:eastAsia="楷体" w:hAnsi="楷体"/>
                <w:szCs w:val="24"/>
              </w:rPr>
              <w:t>试验效果，调整和优化</w:t>
            </w:r>
            <w:r w:rsidR="00DD5329" w:rsidRPr="00342602">
              <w:rPr>
                <w:rFonts w:ascii="楷体" w:eastAsia="楷体" w:hAnsi="楷体" w:hint="eastAsia"/>
                <w:szCs w:val="24"/>
              </w:rPr>
              <w:t>处置材料</w:t>
            </w:r>
            <w:r w:rsidR="00DD5329" w:rsidRPr="00342602">
              <w:rPr>
                <w:rFonts w:ascii="楷体" w:eastAsia="楷体" w:hAnsi="楷体"/>
                <w:szCs w:val="24"/>
              </w:rPr>
              <w:t>配比；</w:t>
            </w:r>
          </w:p>
          <w:p w14:paraId="44779D7F" w14:textId="0427E6A6" w:rsidR="00DD5329" w:rsidRPr="00342602" w:rsidRDefault="00FC20AB" w:rsidP="00DD5329">
            <w:pPr>
              <w:snapToGrid w:val="0"/>
              <w:jc w:val="left"/>
              <w:rPr>
                <w:rFonts w:ascii="楷体" w:eastAsia="楷体" w:hAnsi="楷体"/>
                <w:szCs w:val="24"/>
              </w:rPr>
            </w:pPr>
            <w:r>
              <w:rPr>
                <w:rFonts w:eastAsia="楷体" w:hint="eastAsia"/>
                <w:szCs w:val="24"/>
              </w:rPr>
              <w:t xml:space="preserve">(3) </w:t>
            </w:r>
            <w:r w:rsidR="00DD5329" w:rsidRPr="00342602">
              <w:rPr>
                <w:rFonts w:ascii="楷体" w:eastAsia="楷体" w:hAnsi="楷体" w:hint="eastAsia"/>
                <w:szCs w:val="24"/>
              </w:rPr>
              <w:t>结合临平西大门综合整治工程进行典型受纳场安全监测；</w:t>
            </w:r>
          </w:p>
        </w:tc>
        <w:tc>
          <w:tcPr>
            <w:tcW w:w="2981" w:type="dxa"/>
            <w:tcBorders>
              <w:top w:val="single" w:sz="6" w:space="0" w:color="auto"/>
              <w:left w:val="single" w:sz="6" w:space="0" w:color="auto"/>
              <w:bottom w:val="single" w:sz="6" w:space="0" w:color="auto"/>
              <w:right w:val="single" w:sz="8" w:space="0" w:color="auto"/>
            </w:tcBorders>
            <w:vAlign w:val="center"/>
          </w:tcPr>
          <w:p w14:paraId="3BE1F1B8" w14:textId="2FDEE6AE" w:rsidR="00DD5329" w:rsidRPr="005B14EE" w:rsidRDefault="005B14EE" w:rsidP="00DD5329">
            <w:pPr>
              <w:snapToGrid w:val="0"/>
              <w:jc w:val="left"/>
              <w:rPr>
                <w:rFonts w:ascii="楷体" w:eastAsia="楷体" w:hAnsi="楷体"/>
                <w:szCs w:val="24"/>
              </w:rPr>
            </w:pPr>
            <w:r>
              <w:rPr>
                <w:rFonts w:eastAsia="楷体"/>
                <w:szCs w:val="24"/>
              </w:rPr>
              <w:t xml:space="preserve">(1) </w:t>
            </w:r>
            <w:r w:rsidR="00DD5329" w:rsidRPr="005B14EE">
              <w:rPr>
                <w:rFonts w:ascii="楷体" w:eastAsia="楷体" w:hAnsi="楷体"/>
                <w:szCs w:val="24"/>
              </w:rPr>
              <w:t>各研究内容的阶段性研究报告；</w:t>
            </w:r>
          </w:p>
          <w:p w14:paraId="6602FEDA" w14:textId="17F005B5" w:rsidR="00DD5329" w:rsidRPr="00342602" w:rsidRDefault="00FC20AB" w:rsidP="00DD5329">
            <w:pPr>
              <w:snapToGrid w:val="0"/>
              <w:jc w:val="left"/>
              <w:rPr>
                <w:rFonts w:ascii="楷体" w:eastAsia="楷体" w:hAnsi="楷体"/>
                <w:szCs w:val="24"/>
              </w:rPr>
            </w:pPr>
            <w:r>
              <w:rPr>
                <w:rFonts w:eastAsia="楷体" w:hint="eastAsia"/>
                <w:szCs w:val="24"/>
              </w:rPr>
              <w:t xml:space="preserve">(2) </w:t>
            </w:r>
            <w:r w:rsidR="00DD5329" w:rsidRPr="00342602">
              <w:rPr>
                <w:rFonts w:ascii="楷体" w:eastAsia="楷体" w:hAnsi="楷体" w:hint="eastAsia"/>
                <w:szCs w:val="24"/>
              </w:rPr>
              <w:t>编制规范</w:t>
            </w:r>
            <w:r w:rsidR="00DD5329" w:rsidRPr="00342602">
              <w:rPr>
                <w:rFonts w:eastAsia="楷体"/>
                <w:szCs w:val="24"/>
              </w:rPr>
              <w:t>1</w:t>
            </w:r>
            <w:r w:rsidR="00DD5329" w:rsidRPr="00342602">
              <w:rPr>
                <w:rFonts w:ascii="楷体" w:eastAsia="楷体" w:hAnsi="楷体" w:hint="eastAsia"/>
                <w:szCs w:val="24"/>
              </w:rPr>
              <w:t>项；</w:t>
            </w:r>
          </w:p>
          <w:p w14:paraId="1BF7D753" w14:textId="6E17AD12" w:rsidR="00DD5329" w:rsidRPr="00342602" w:rsidRDefault="00FC20AB" w:rsidP="00DD5329">
            <w:pPr>
              <w:snapToGrid w:val="0"/>
              <w:jc w:val="left"/>
              <w:rPr>
                <w:rFonts w:ascii="楷体" w:eastAsia="楷体" w:hAnsi="楷体"/>
                <w:szCs w:val="24"/>
              </w:rPr>
            </w:pPr>
            <w:r>
              <w:rPr>
                <w:rFonts w:eastAsia="楷体" w:hint="eastAsia"/>
                <w:szCs w:val="24"/>
              </w:rPr>
              <w:t xml:space="preserve">(3) </w:t>
            </w:r>
            <w:r w:rsidR="00DD5329" w:rsidRPr="00342602">
              <w:rPr>
                <w:rFonts w:ascii="楷体" w:eastAsia="楷体" w:hAnsi="楷体" w:hint="eastAsia"/>
                <w:szCs w:val="24"/>
              </w:rPr>
              <w:t>申请专利</w:t>
            </w:r>
            <w:r w:rsidR="00DD5329" w:rsidRPr="00342602">
              <w:rPr>
                <w:rFonts w:eastAsia="楷体"/>
                <w:szCs w:val="24"/>
              </w:rPr>
              <w:t>2</w:t>
            </w:r>
            <w:r w:rsidR="00DD5329" w:rsidRPr="00342602">
              <w:rPr>
                <w:rFonts w:eastAsia="楷体"/>
                <w:szCs w:val="24"/>
              </w:rPr>
              <w:t>～</w:t>
            </w:r>
            <w:r w:rsidR="00DD5329" w:rsidRPr="00342602">
              <w:rPr>
                <w:rFonts w:eastAsia="楷体"/>
                <w:szCs w:val="24"/>
              </w:rPr>
              <w:t>3</w:t>
            </w:r>
            <w:r w:rsidR="00DD5329" w:rsidRPr="00342602">
              <w:rPr>
                <w:rFonts w:ascii="楷体" w:eastAsia="楷体" w:hAnsi="楷体" w:hint="eastAsia"/>
                <w:szCs w:val="24"/>
              </w:rPr>
              <w:t>项；</w:t>
            </w:r>
          </w:p>
          <w:p w14:paraId="0E0C54BC" w14:textId="20172A97" w:rsidR="00DD5329" w:rsidRPr="00342602" w:rsidRDefault="00FC20AB" w:rsidP="00DD5329">
            <w:pPr>
              <w:snapToGrid w:val="0"/>
              <w:jc w:val="left"/>
              <w:rPr>
                <w:rFonts w:ascii="楷体" w:eastAsia="楷体" w:hAnsi="楷体"/>
                <w:szCs w:val="24"/>
              </w:rPr>
            </w:pPr>
            <w:r>
              <w:rPr>
                <w:rFonts w:eastAsia="楷体" w:hint="eastAsia"/>
                <w:szCs w:val="24"/>
              </w:rPr>
              <w:t xml:space="preserve">(4) </w:t>
            </w:r>
            <w:r w:rsidR="00DD5329" w:rsidRPr="00342602">
              <w:rPr>
                <w:rFonts w:ascii="楷体" w:eastAsia="楷体" w:hAnsi="楷体" w:hint="eastAsia"/>
                <w:szCs w:val="24"/>
              </w:rPr>
              <w:t>撰写论文</w:t>
            </w:r>
            <w:r w:rsidR="00DD5329" w:rsidRPr="00342602">
              <w:rPr>
                <w:rFonts w:eastAsia="楷体"/>
                <w:szCs w:val="24"/>
              </w:rPr>
              <w:t>2</w:t>
            </w:r>
            <w:r w:rsidR="00DD5329" w:rsidRPr="00342602">
              <w:rPr>
                <w:rFonts w:eastAsia="楷体"/>
                <w:szCs w:val="24"/>
              </w:rPr>
              <w:t>～</w:t>
            </w:r>
            <w:r w:rsidR="00DD5329" w:rsidRPr="00342602">
              <w:rPr>
                <w:rFonts w:eastAsia="楷体"/>
                <w:szCs w:val="24"/>
              </w:rPr>
              <w:t>4</w:t>
            </w:r>
            <w:r w:rsidR="00DD5329" w:rsidRPr="00342602">
              <w:rPr>
                <w:rFonts w:ascii="楷体" w:eastAsia="楷体" w:hAnsi="楷体" w:hint="eastAsia"/>
                <w:szCs w:val="24"/>
              </w:rPr>
              <w:t>篇</w:t>
            </w:r>
            <w:r w:rsidR="005B14EE">
              <w:rPr>
                <w:rFonts w:ascii="楷体" w:eastAsia="楷体" w:hAnsi="楷体" w:hint="eastAsia"/>
                <w:szCs w:val="24"/>
              </w:rPr>
              <w:t>；</w:t>
            </w:r>
          </w:p>
          <w:p w14:paraId="0A1B7203" w14:textId="6DBCC773" w:rsidR="00DD5329" w:rsidRPr="00342602" w:rsidRDefault="00FC20AB" w:rsidP="00DD5329">
            <w:pPr>
              <w:snapToGrid w:val="0"/>
              <w:jc w:val="left"/>
              <w:rPr>
                <w:rFonts w:ascii="楷体" w:eastAsia="楷体" w:hAnsi="楷体"/>
                <w:szCs w:val="24"/>
              </w:rPr>
            </w:pPr>
            <w:r>
              <w:rPr>
                <w:rFonts w:eastAsia="楷体" w:hint="eastAsia"/>
                <w:szCs w:val="24"/>
              </w:rPr>
              <w:t xml:space="preserve">(5) </w:t>
            </w:r>
            <w:r w:rsidR="00DD5329" w:rsidRPr="00342602">
              <w:rPr>
                <w:rFonts w:ascii="楷体" w:eastAsia="楷体" w:hAnsi="楷体" w:hint="eastAsia"/>
                <w:szCs w:val="24"/>
              </w:rPr>
              <w:t>完成软件著作权申报</w:t>
            </w:r>
            <w:r w:rsidR="00DD5329" w:rsidRPr="00342602">
              <w:rPr>
                <w:rFonts w:eastAsia="楷体" w:hint="eastAsia"/>
                <w:szCs w:val="24"/>
              </w:rPr>
              <w:t>1</w:t>
            </w:r>
            <w:r w:rsidR="00DD5329" w:rsidRPr="00342602">
              <w:rPr>
                <w:rFonts w:ascii="楷体" w:eastAsia="楷体" w:hAnsi="楷体" w:hint="eastAsia"/>
                <w:szCs w:val="24"/>
              </w:rPr>
              <w:t>项。</w:t>
            </w:r>
          </w:p>
        </w:tc>
      </w:tr>
      <w:tr w:rsidR="00342602" w:rsidRPr="00342602" w14:paraId="65FFD523" w14:textId="77777777" w:rsidTr="00DD5329">
        <w:trPr>
          <w:cantSplit/>
          <w:jc w:val="center"/>
        </w:trPr>
        <w:tc>
          <w:tcPr>
            <w:tcW w:w="846" w:type="dxa"/>
            <w:tcBorders>
              <w:top w:val="single" w:sz="6" w:space="0" w:color="auto"/>
              <w:left w:val="single" w:sz="8" w:space="0" w:color="auto"/>
              <w:bottom w:val="single" w:sz="6" w:space="0" w:color="auto"/>
              <w:right w:val="single" w:sz="6" w:space="0" w:color="auto"/>
            </w:tcBorders>
            <w:vAlign w:val="center"/>
          </w:tcPr>
          <w:p w14:paraId="24FBA890" w14:textId="77777777" w:rsidR="00DD5329" w:rsidRPr="00342602" w:rsidRDefault="00DD5329" w:rsidP="00DD5329">
            <w:pPr>
              <w:snapToGrid w:val="0"/>
              <w:jc w:val="left"/>
              <w:rPr>
                <w:rFonts w:ascii="楷体" w:eastAsia="楷体" w:hAnsi="楷体"/>
                <w:szCs w:val="24"/>
              </w:rPr>
            </w:pPr>
            <w:r w:rsidRPr="00342602">
              <w:rPr>
                <w:rFonts w:eastAsia="楷体" w:hint="eastAsia"/>
                <w:szCs w:val="24"/>
              </w:rPr>
              <w:t>5</w:t>
            </w:r>
          </w:p>
        </w:tc>
        <w:tc>
          <w:tcPr>
            <w:tcW w:w="1443" w:type="dxa"/>
            <w:tcBorders>
              <w:top w:val="single" w:sz="6" w:space="0" w:color="auto"/>
              <w:left w:val="single" w:sz="6" w:space="0" w:color="auto"/>
              <w:bottom w:val="single" w:sz="6" w:space="0" w:color="auto"/>
              <w:right w:val="single" w:sz="6" w:space="0" w:color="auto"/>
            </w:tcBorders>
            <w:vAlign w:val="center"/>
          </w:tcPr>
          <w:p w14:paraId="657E64FE" w14:textId="77777777" w:rsidR="00DD5329" w:rsidRPr="00342602" w:rsidRDefault="00DD5329" w:rsidP="00DD5329">
            <w:pPr>
              <w:snapToGrid w:val="0"/>
              <w:jc w:val="left"/>
              <w:rPr>
                <w:rFonts w:ascii="楷体" w:eastAsia="楷体" w:hAnsi="楷体"/>
                <w:szCs w:val="24"/>
              </w:rPr>
            </w:pPr>
            <w:r w:rsidRPr="00342602">
              <w:rPr>
                <w:rFonts w:eastAsia="楷体"/>
                <w:szCs w:val="24"/>
              </w:rPr>
              <w:t>2023</w:t>
            </w:r>
            <w:r w:rsidRPr="00342602">
              <w:rPr>
                <w:rFonts w:ascii="楷体" w:eastAsia="楷体" w:hAnsi="楷体" w:hint="eastAsia"/>
                <w:szCs w:val="24"/>
              </w:rPr>
              <w:t>年</w:t>
            </w:r>
            <w:r w:rsidRPr="00342602">
              <w:rPr>
                <w:rFonts w:eastAsia="楷体"/>
                <w:szCs w:val="24"/>
              </w:rPr>
              <w:t>1</w:t>
            </w:r>
            <w:r w:rsidRPr="00342602">
              <w:rPr>
                <w:rFonts w:ascii="楷体" w:eastAsia="楷体" w:hAnsi="楷体" w:hint="eastAsia"/>
                <w:szCs w:val="24"/>
              </w:rPr>
              <w:t>月</w:t>
            </w:r>
            <w:r w:rsidRPr="00342602">
              <w:rPr>
                <w:rFonts w:ascii="楷体" w:eastAsia="楷体" w:hAnsi="楷体"/>
                <w:szCs w:val="24"/>
              </w:rPr>
              <w:t>～</w:t>
            </w:r>
            <w:r w:rsidRPr="00342602">
              <w:rPr>
                <w:rFonts w:eastAsia="楷体"/>
                <w:szCs w:val="24"/>
              </w:rPr>
              <w:t>2023</w:t>
            </w:r>
            <w:r w:rsidRPr="00342602">
              <w:rPr>
                <w:rFonts w:ascii="楷体" w:eastAsia="楷体" w:hAnsi="楷体" w:hint="eastAsia"/>
                <w:szCs w:val="24"/>
              </w:rPr>
              <w:t>年</w:t>
            </w:r>
            <w:r w:rsidRPr="00342602">
              <w:rPr>
                <w:rFonts w:eastAsia="楷体"/>
                <w:szCs w:val="24"/>
              </w:rPr>
              <w:t>6</w:t>
            </w:r>
            <w:r w:rsidRPr="00342602">
              <w:rPr>
                <w:rFonts w:ascii="楷体" w:eastAsia="楷体" w:hAnsi="楷体" w:hint="eastAsia"/>
                <w:szCs w:val="24"/>
              </w:rPr>
              <w:t>月</w:t>
            </w:r>
          </w:p>
        </w:tc>
        <w:tc>
          <w:tcPr>
            <w:tcW w:w="3802" w:type="dxa"/>
            <w:tcBorders>
              <w:top w:val="single" w:sz="6" w:space="0" w:color="auto"/>
              <w:left w:val="single" w:sz="6" w:space="0" w:color="auto"/>
              <w:bottom w:val="single" w:sz="6" w:space="0" w:color="auto"/>
              <w:right w:val="single" w:sz="6" w:space="0" w:color="auto"/>
            </w:tcBorders>
            <w:vAlign w:val="center"/>
          </w:tcPr>
          <w:p w14:paraId="3CF54575" w14:textId="77777777" w:rsidR="00DD5329" w:rsidRPr="00342602" w:rsidRDefault="00DD5329" w:rsidP="005243CC">
            <w:pPr>
              <w:numPr>
                <w:ilvl w:val="0"/>
                <w:numId w:val="6"/>
              </w:numPr>
              <w:snapToGrid w:val="0"/>
              <w:ind w:left="0" w:firstLine="0"/>
              <w:jc w:val="left"/>
              <w:rPr>
                <w:rFonts w:ascii="楷体" w:eastAsia="楷体" w:hAnsi="楷体"/>
                <w:szCs w:val="24"/>
              </w:rPr>
            </w:pPr>
            <w:r w:rsidRPr="00342602">
              <w:rPr>
                <w:rFonts w:ascii="楷体" w:eastAsia="楷体" w:hAnsi="楷体" w:hint="eastAsia"/>
                <w:szCs w:val="24"/>
              </w:rPr>
              <w:t>开展系统初始化，对试点机构、项目、人员的信息进行初始化设置，包括：机构、用户注册；基本信息数据入库；角色权限设置等。</w:t>
            </w:r>
          </w:p>
          <w:p w14:paraId="28766389" w14:textId="77777777" w:rsidR="00DD5329" w:rsidRPr="005B14EE" w:rsidRDefault="00DD5329" w:rsidP="005243CC">
            <w:pPr>
              <w:numPr>
                <w:ilvl w:val="0"/>
                <w:numId w:val="6"/>
              </w:numPr>
              <w:snapToGrid w:val="0"/>
              <w:ind w:left="0" w:firstLine="0"/>
              <w:jc w:val="left"/>
              <w:rPr>
                <w:rFonts w:ascii="楷体" w:eastAsia="楷体" w:hAnsi="楷体"/>
                <w:szCs w:val="24"/>
              </w:rPr>
            </w:pPr>
            <w:r w:rsidRPr="005B14EE">
              <w:rPr>
                <w:rFonts w:ascii="楷体" w:eastAsia="楷体" w:hAnsi="楷体" w:hint="eastAsia"/>
                <w:szCs w:val="24"/>
              </w:rPr>
              <w:t>提出</w:t>
            </w:r>
            <w:r w:rsidRPr="005B14EE">
              <w:rPr>
                <w:rFonts w:ascii="楷体" w:eastAsia="楷体" w:hAnsi="楷体"/>
                <w:szCs w:val="24"/>
              </w:rPr>
              <w:t>处置材料研发-工程性能提升-合理资源化利用系统综合的处置方案</w:t>
            </w:r>
            <w:r w:rsidRPr="005B14EE">
              <w:rPr>
                <w:rFonts w:ascii="楷体" w:eastAsia="楷体" w:hAnsi="楷体" w:hint="eastAsia"/>
                <w:szCs w:val="24"/>
              </w:rPr>
              <w:t>；</w:t>
            </w:r>
          </w:p>
          <w:p w14:paraId="60D543ED" w14:textId="77777777" w:rsidR="00DD5329" w:rsidRPr="00342602" w:rsidRDefault="00DD5329" w:rsidP="005243CC">
            <w:pPr>
              <w:numPr>
                <w:ilvl w:val="0"/>
                <w:numId w:val="6"/>
              </w:numPr>
              <w:snapToGrid w:val="0"/>
              <w:ind w:left="0" w:firstLine="0"/>
              <w:jc w:val="left"/>
              <w:rPr>
                <w:rFonts w:ascii="楷体" w:eastAsia="楷体" w:hAnsi="楷体"/>
                <w:szCs w:val="24"/>
              </w:rPr>
            </w:pPr>
            <w:r w:rsidRPr="00342602">
              <w:rPr>
                <w:rFonts w:ascii="楷体" w:eastAsia="楷体" w:hAnsi="楷体" w:hint="eastAsia"/>
                <w:szCs w:val="24"/>
              </w:rPr>
              <w:t>开展大容量余泥渣土受纳场滑坡机随机有限元分析，对比与常规安全分析、实际监测结果的差异；</w:t>
            </w:r>
          </w:p>
        </w:tc>
        <w:tc>
          <w:tcPr>
            <w:tcW w:w="2981" w:type="dxa"/>
            <w:tcBorders>
              <w:top w:val="single" w:sz="6" w:space="0" w:color="auto"/>
              <w:left w:val="single" w:sz="6" w:space="0" w:color="auto"/>
              <w:bottom w:val="single" w:sz="6" w:space="0" w:color="auto"/>
              <w:right w:val="single" w:sz="8" w:space="0" w:color="auto"/>
            </w:tcBorders>
            <w:vAlign w:val="center"/>
          </w:tcPr>
          <w:p w14:paraId="709BCE09" w14:textId="4DA0C8BC" w:rsidR="00DD5329" w:rsidRPr="00CC5C64" w:rsidRDefault="00CC5C64" w:rsidP="00DD5329">
            <w:pPr>
              <w:spacing w:before="100" w:after="100"/>
              <w:jc w:val="left"/>
              <w:rPr>
                <w:rFonts w:ascii="楷体" w:eastAsia="楷体" w:hAnsi="楷体"/>
                <w:szCs w:val="24"/>
              </w:rPr>
            </w:pPr>
            <w:r w:rsidRPr="00CC5C64">
              <w:rPr>
                <w:rFonts w:eastAsia="楷体"/>
                <w:szCs w:val="24"/>
              </w:rPr>
              <w:t xml:space="preserve">(1) </w:t>
            </w:r>
            <w:r w:rsidR="00DD5329" w:rsidRPr="00CC5C64">
              <w:rPr>
                <w:rFonts w:ascii="楷体" w:eastAsia="楷体" w:hAnsi="楷体" w:hint="eastAsia"/>
                <w:szCs w:val="24"/>
              </w:rPr>
              <w:t>完成大型受纳场随机有限元分析报告；</w:t>
            </w:r>
          </w:p>
          <w:p w14:paraId="243C218A" w14:textId="69BDC1FA" w:rsidR="00DD5329" w:rsidRPr="00CC5C64" w:rsidRDefault="00CC5C64" w:rsidP="00DD5329">
            <w:pPr>
              <w:spacing w:before="100" w:after="100"/>
              <w:jc w:val="left"/>
              <w:rPr>
                <w:rFonts w:ascii="楷体" w:eastAsia="楷体" w:hAnsi="楷体"/>
                <w:szCs w:val="24"/>
              </w:rPr>
            </w:pPr>
            <w:r w:rsidRPr="00CC5C64">
              <w:rPr>
                <w:rFonts w:eastAsia="楷体"/>
                <w:szCs w:val="24"/>
              </w:rPr>
              <w:t xml:space="preserve">(2) </w:t>
            </w:r>
            <w:r w:rsidR="00DD5329" w:rsidRPr="00CC5C64">
              <w:rPr>
                <w:rFonts w:ascii="楷体" w:eastAsia="楷体" w:hAnsi="楷体"/>
                <w:szCs w:val="24"/>
              </w:rPr>
              <w:t>相关的论文、专利</w:t>
            </w:r>
            <w:r w:rsidR="00DD5329" w:rsidRPr="00CC5C64">
              <w:rPr>
                <w:rFonts w:ascii="楷体" w:eastAsia="楷体" w:hAnsi="楷体" w:hint="eastAsia"/>
                <w:szCs w:val="24"/>
              </w:rPr>
              <w:t>、软件著作权</w:t>
            </w:r>
            <w:r w:rsidR="00DD5329" w:rsidRPr="00CC5C64">
              <w:rPr>
                <w:rFonts w:ascii="楷体" w:eastAsia="楷体" w:hAnsi="楷体"/>
                <w:szCs w:val="24"/>
              </w:rPr>
              <w:t>；</w:t>
            </w:r>
          </w:p>
          <w:p w14:paraId="31DF5EC2" w14:textId="46561BB9" w:rsidR="00DD5329" w:rsidRPr="00CC5C64" w:rsidRDefault="00CC5C64" w:rsidP="00DD5329">
            <w:pPr>
              <w:snapToGrid w:val="0"/>
              <w:jc w:val="left"/>
              <w:rPr>
                <w:rFonts w:ascii="楷体" w:eastAsia="楷体" w:hAnsi="楷体"/>
                <w:szCs w:val="24"/>
              </w:rPr>
            </w:pPr>
            <w:r w:rsidRPr="00CC5C64">
              <w:rPr>
                <w:rFonts w:eastAsia="楷体"/>
                <w:szCs w:val="24"/>
              </w:rPr>
              <w:t xml:space="preserve">(3) </w:t>
            </w:r>
            <w:r w:rsidR="00DD5329" w:rsidRPr="00CC5C64">
              <w:rPr>
                <w:rFonts w:ascii="楷体" w:eastAsia="楷体" w:hAnsi="楷体" w:hint="eastAsia"/>
                <w:szCs w:val="24"/>
              </w:rPr>
              <w:t>一套适合余泥渣土的固化</w:t>
            </w:r>
            <w:r w:rsidR="00DD5329" w:rsidRPr="00CC5C64">
              <w:rPr>
                <w:rFonts w:ascii="楷体" w:eastAsia="楷体" w:hAnsi="楷体"/>
                <w:szCs w:val="24"/>
              </w:rPr>
              <w:t>材料配比</w:t>
            </w:r>
            <w:r w:rsidR="00DD5329" w:rsidRPr="00CC5C64">
              <w:rPr>
                <w:rFonts w:ascii="楷体" w:eastAsia="楷体" w:hAnsi="楷体" w:hint="eastAsia"/>
                <w:szCs w:val="24"/>
              </w:rPr>
              <w:t>、石化材料配比</w:t>
            </w:r>
            <w:r w:rsidR="00DD5329" w:rsidRPr="00CC5C64">
              <w:rPr>
                <w:rFonts w:ascii="楷体" w:eastAsia="楷体" w:hAnsi="楷体"/>
                <w:szCs w:val="24"/>
              </w:rPr>
              <w:t>等研究成果</w:t>
            </w:r>
            <w:r w:rsidR="00DD5329" w:rsidRPr="00CC5C64">
              <w:rPr>
                <w:rFonts w:ascii="楷体" w:eastAsia="楷体" w:hAnsi="楷体" w:hint="eastAsia"/>
                <w:szCs w:val="24"/>
              </w:rPr>
              <w:t>；</w:t>
            </w:r>
          </w:p>
          <w:p w14:paraId="61431815" w14:textId="3E3198E9" w:rsidR="00DD5329" w:rsidRPr="00342602" w:rsidRDefault="00CC5C64" w:rsidP="00DD5329">
            <w:pPr>
              <w:snapToGrid w:val="0"/>
              <w:jc w:val="left"/>
              <w:rPr>
                <w:rFonts w:ascii="楷体" w:eastAsia="楷体" w:hAnsi="楷体"/>
                <w:szCs w:val="24"/>
              </w:rPr>
            </w:pPr>
            <w:r>
              <w:rPr>
                <w:rFonts w:eastAsia="楷体"/>
                <w:szCs w:val="24"/>
              </w:rPr>
              <w:t xml:space="preserve">(4) </w:t>
            </w:r>
            <w:r w:rsidR="00DD5329" w:rsidRPr="00342602">
              <w:rPr>
                <w:rFonts w:ascii="楷体" w:eastAsia="楷体" w:hAnsi="楷体" w:hint="eastAsia"/>
                <w:szCs w:val="24"/>
              </w:rPr>
              <w:t>智能运筹平台软件著作权申报</w:t>
            </w:r>
            <w:r w:rsidR="00DD5329" w:rsidRPr="00342602">
              <w:rPr>
                <w:rFonts w:eastAsia="楷体" w:hint="eastAsia"/>
                <w:szCs w:val="24"/>
              </w:rPr>
              <w:t>1</w:t>
            </w:r>
            <w:r w:rsidR="00DD5329" w:rsidRPr="00342602">
              <w:rPr>
                <w:rFonts w:ascii="楷体" w:eastAsia="楷体" w:hAnsi="楷体" w:hint="eastAsia"/>
                <w:szCs w:val="24"/>
              </w:rPr>
              <w:t>项。</w:t>
            </w:r>
          </w:p>
        </w:tc>
      </w:tr>
      <w:tr w:rsidR="00342602" w:rsidRPr="00342602" w14:paraId="33A2B29E" w14:textId="77777777" w:rsidTr="00DD5329">
        <w:trPr>
          <w:cantSplit/>
          <w:jc w:val="center"/>
        </w:trPr>
        <w:tc>
          <w:tcPr>
            <w:tcW w:w="846" w:type="dxa"/>
            <w:tcBorders>
              <w:top w:val="single" w:sz="6" w:space="0" w:color="auto"/>
              <w:left w:val="single" w:sz="8" w:space="0" w:color="auto"/>
              <w:bottom w:val="single" w:sz="8" w:space="0" w:color="auto"/>
              <w:right w:val="single" w:sz="6" w:space="0" w:color="auto"/>
            </w:tcBorders>
            <w:vAlign w:val="center"/>
          </w:tcPr>
          <w:p w14:paraId="22A0950E" w14:textId="77777777" w:rsidR="00DD5329" w:rsidRPr="00342602" w:rsidRDefault="00DD5329" w:rsidP="00DD5329">
            <w:pPr>
              <w:snapToGrid w:val="0"/>
              <w:jc w:val="left"/>
              <w:rPr>
                <w:rFonts w:ascii="楷体" w:eastAsia="楷体" w:hAnsi="楷体"/>
                <w:szCs w:val="24"/>
              </w:rPr>
            </w:pPr>
            <w:r w:rsidRPr="00342602">
              <w:rPr>
                <w:rFonts w:eastAsia="楷体" w:hint="eastAsia"/>
                <w:szCs w:val="24"/>
              </w:rPr>
              <w:t>6</w:t>
            </w:r>
          </w:p>
        </w:tc>
        <w:tc>
          <w:tcPr>
            <w:tcW w:w="1443" w:type="dxa"/>
            <w:tcBorders>
              <w:top w:val="single" w:sz="6" w:space="0" w:color="auto"/>
              <w:left w:val="single" w:sz="6" w:space="0" w:color="auto"/>
              <w:bottom w:val="single" w:sz="8" w:space="0" w:color="auto"/>
              <w:right w:val="single" w:sz="6" w:space="0" w:color="auto"/>
            </w:tcBorders>
            <w:vAlign w:val="center"/>
          </w:tcPr>
          <w:p w14:paraId="0582FECD" w14:textId="77777777" w:rsidR="00DD5329" w:rsidRPr="00342602" w:rsidRDefault="00DD5329" w:rsidP="00DD5329">
            <w:pPr>
              <w:snapToGrid w:val="0"/>
              <w:jc w:val="left"/>
              <w:rPr>
                <w:rFonts w:ascii="楷体" w:eastAsia="楷体" w:hAnsi="楷体"/>
                <w:szCs w:val="24"/>
              </w:rPr>
            </w:pPr>
            <w:r w:rsidRPr="00342602">
              <w:rPr>
                <w:rFonts w:eastAsia="楷体"/>
                <w:szCs w:val="24"/>
              </w:rPr>
              <w:t>2023</w:t>
            </w:r>
            <w:r w:rsidRPr="00342602">
              <w:rPr>
                <w:rFonts w:ascii="楷体" w:eastAsia="楷体" w:hAnsi="楷体" w:hint="eastAsia"/>
                <w:szCs w:val="24"/>
              </w:rPr>
              <w:t>年</w:t>
            </w:r>
            <w:r w:rsidRPr="00342602">
              <w:rPr>
                <w:rFonts w:eastAsia="楷体"/>
                <w:szCs w:val="24"/>
              </w:rPr>
              <w:t>7</w:t>
            </w:r>
            <w:r w:rsidRPr="00342602">
              <w:rPr>
                <w:rFonts w:ascii="楷体" w:eastAsia="楷体" w:hAnsi="楷体" w:hint="eastAsia"/>
                <w:szCs w:val="24"/>
              </w:rPr>
              <w:t>月</w:t>
            </w:r>
            <w:r w:rsidRPr="00342602">
              <w:rPr>
                <w:rFonts w:ascii="楷体" w:eastAsia="楷体" w:hAnsi="楷体"/>
                <w:szCs w:val="24"/>
              </w:rPr>
              <w:t>～</w:t>
            </w:r>
            <w:r w:rsidRPr="00342602">
              <w:rPr>
                <w:rFonts w:eastAsia="楷体"/>
                <w:szCs w:val="24"/>
              </w:rPr>
              <w:t>2023</w:t>
            </w:r>
            <w:r w:rsidRPr="00342602">
              <w:rPr>
                <w:rFonts w:ascii="楷体" w:eastAsia="楷体" w:hAnsi="楷体" w:hint="eastAsia"/>
                <w:szCs w:val="24"/>
              </w:rPr>
              <w:t>年</w:t>
            </w:r>
            <w:r w:rsidRPr="00342602">
              <w:rPr>
                <w:rFonts w:eastAsia="楷体"/>
                <w:szCs w:val="24"/>
              </w:rPr>
              <w:t>12</w:t>
            </w:r>
            <w:r w:rsidRPr="00342602">
              <w:rPr>
                <w:rFonts w:ascii="楷体" w:eastAsia="楷体" w:hAnsi="楷体" w:hint="eastAsia"/>
                <w:szCs w:val="24"/>
              </w:rPr>
              <w:t>月</w:t>
            </w:r>
          </w:p>
        </w:tc>
        <w:tc>
          <w:tcPr>
            <w:tcW w:w="3802" w:type="dxa"/>
            <w:tcBorders>
              <w:top w:val="single" w:sz="6" w:space="0" w:color="auto"/>
              <w:left w:val="single" w:sz="6" w:space="0" w:color="auto"/>
              <w:bottom w:val="single" w:sz="8" w:space="0" w:color="auto"/>
              <w:right w:val="single" w:sz="6" w:space="0" w:color="auto"/>
            </w:tcBorders>
            <w:vAlign w:val="center"/>
          </w:tcPr>
          <w:p w14:paraId="0D75A13E" w14:textId="77777777" w:rsidR="00DD5329" w:rsidRPr="00342602" w:rsidRDefault="00DD5329" w:rsidP="005243CC">
            <w:pPr>
              <w:numPr>
                <w:ilvl w:val="0"/>
                <w:numId w:val="7"/>
              </w:numPr>
              <w:snapToGrid w:val="0"/>
              <w:ind w:left="0" w:firstLine="0"/>
              <w:jc w:val="left"/>
              <w:rPr>
                <w:rFonts w:ascii="楷体" w:eastAsia="楷体" w:hAnsi="楷体"/>
                <w:szCs w:val="24"/>
              </w:rPr>
            </w:pPr>
            <w:r w:rsidRPr="00342602">
              <w:rPr>
                <w:rFonts w:ascii="楷体" w:eastAsia="楷体" w:hAnsi="楷体" w:hint="eastAsia"/>
                <w:szCs w:val="24"/>
              </w:rPr>
              <w:t>开展智能运筹平台试运行，在试点机构、项目、人员中展开试运行，根据反馈情况完善系统；</w:t>
            </w:r>
          </w:p>
          <w:p w14:paraId="74B785C9" w14:textId="4817AC12" w:rsidR="00DD5329" w:rsidRPr="005B14EE" w:rsidRDefault="00DD5329" w:rsidP="005243CC">
            <w:pPr>
              <w:numPr>
                <w:ilvl w:val="0"/>
                <w:numId w:val="7"/>
              </w:numPr>
              <w:snapToGrid w:val="0"/>
              <w:ind w:left="0" w:firstLine="0"/>
              <w:jc w:val="left"/>
              <w:rPr>
                <w:rFonts w:ascii="楷体" w:eastAsia="楷体" w:hAnsi="楷体"/>
                <w:szCs w:val="24"/>
              </w:rPr>
            </w:pPr>
            <w:r w:rsidRPr="005B14EE">
              <w:rPr>
                <w:rFonts w:ascii="楷体" w:eastAsia="楷体" w:hAnsi="楷体"/>
                <w:szCs w:val="24"/>
              </w:rPr>
              <w:t>形成系统成果，邀请专家鉴定，申报奖励</w:t>
            </w:r>
            <w:r w:rsidR="005B14EE" w:rsidRPr="005B14EE">
              <w:rPr>
                <w:rFonts w:ascii="楷体" w:eastAsia="楷体" w:hAnsi="楷体" w:hint="eastAsia"/>
                <w:szCs w:val="24"/>
              </w:rPr>
              <w:t>等。</w:t>
            </w:r>
          </w:p>
        </w:tc>
        <w:tc>
          <w:tcPr>
            <w:tcW w:w="2981" w:type="dxa"/>
            <w:tcBorders>
              <w:top w:val="single" w:sz="6" w:space="0" w:color="auto"/>
              <w:left w:val="single" w:sz="6" w:space="0" w:color="auto"/>
              <w:bottom w:val="single" w:sz="8" w:space="0" w:color="auto"/>
              <w:right w:val="single" w:sz="8" w:space="0" w:color="auto"/>
            </w:tcBorders>
            <w:vAlign w:val="center"/>
          </w:tcPr>
          <w:p w14:paraId="3F946E0D" w14:textId="66626E09" w:rsidR="00DD5329" w:rsidRPr="00342602" w:rsidRDefault="00FC20AB" w:rsidP="00DD5329">
            <w:pPr>
              <w:snapToGrid w:val="0"/>
              <w:jc w:val="left"/>
              <w:rPr>
                <w:rFonts w:ascii="楷体" w:eastAsia="楷体" w:hAnsi="楷体"/>
                <w:szCs w:val="24"/>
              </w:rPr>
            </w:pPr>
            <w:r>
              <w:rPr>
                <w:rFonts w:eastAsia="楷体" w:hint="eastAsia"/>
                <w:szCs w:val="24"/>
              </w:rPr>
              <w:t xml:space="preserve">(1) </w:t>
            </w:r>
            <w:r w:rsidR="00DD5329" w:rsidRPr="00342602">
              <w:rPr>
                <w:rFonts w:ascii="楷体" w:eastAsia="楷体" w:hAnsi="楷体" w:hint="eastAsia"/>
                <w:szCs w:val="24"/>
              </w:rPr>
              <w:t>完成项目总报告；</w:t>
            </w:r>
          </w:p>
          <w:p w14:paraId="3C4EB048" w14:textId="447AD103" w:rsidR="00DD5329" w:rsidRPr="00342602" w:rsidRDefault="00FC20AB" w:rsidP="00DD5329">
            <w:pPr>
              <w:snapToGrid w:val="0"/>
              <w:jc w:val="left"/>
              <w:rPr>
                <w:rFonts w:ascii="楷体" w:eastAsia="楷体" w:hAnsi="楷体"/>
                <w:szCs w:val="24"/>
              </w:rPr>
            </w:pPr>
            <w:r>
              <w:rPr>
                <w:rFonts w:eastAsia="楷体" w:hint="eastAsia"/>
                <w:szCs w:val="24"/>
              </w:rPr>
              <w:t xml:space="preserve">(2) </w:t>
            </w:r>
            <w:r w:rsidR="00DD5329" w:rsidRPr="00342602">
              <w:rPr>
                <w:rFonts w:ascii="楷体" w:eastAsia="楷体" w:hAnsi="楷体" w:hint="eastAsia"/>
                <w:szCs w:val="24"/>
              </w:rPr>
              <w:t>通过项目验收、成果鉴定；</w:t>
            </w:r>
          </w:p>
          <w:p w14:paraId="31CD7F8B" w14:textId="77777777" w:rsidR="00DD5329" w:rsidRPr="00342602" w:rsidRDefault="00DD5329" w:rsidP="00DD5329">
            <w:pPr>
              <w:snapToGrid w:val="0"/>
              <w:jc w:val="left"/>
              <w:rPr>
                <w:rFonts w:ascii="楷体" w:eastAsia="楷体" w:hAnsi="楷体"/>
                <w:szCs w:val="24"/>
              </w:rPr>
            </w:pPr>
          </w:p>
        </w:tc>
      </w:tr>
    </w:tbl>
    <w:p w14:paraId="03AB16F1" w14:textId="77777777" w:rsidR="00DF012D" w:rsidRPr="00342602" w:rsidRDefault="00DF012D">
      <w:pPr>
        <w:ind w:firstLineChars="200" w:firstLine="480"/>
        <w:rPr>
          <w:szCs w:val="24"/>
        </w:rPr>
      </w:pPr>
    </w:p>
    <w:p w14:paraId="559BD039" w14:textId="77777777" w:rsidR="003A1ED6" w:rsidRPr="00342602" w:rsidRDefault="003A1ED6">
      <w:pPr>
        <w:ind w:firstLineChars="200" w:firstLine="480"/>
        <w:rPr>
          <w:szCs w:val="24"/>
        </w:rPr>
        <w:sectPr w:rsidR="003A1ED6" w:rsidRPr="00342602">
          <w:pgSz w:w="11906" w:h="16838"/>
          <w:pgMar w:top="1440" w:right="1797" w:bottom="1440" w:left="1797" w:header="851" w:footer="992" w:gutter="0"/>
          <w:cols w:space="720"/>
          <w:docGrid w:type="linesAndChars" w:linePitch="312"/>
        </w:sectPr>
      </w:pPr>
    </w:p>
    <w:p w14:paraId="12A1E2A0" w14:textId="5F4B6A99" w:rsidR="00DF012D" w:rsidRPr="00342602" w:rsidRDefault="00DF012D" w:rsidP="00342602">
      <w:pPr>
        <w:pStyle w:val="aff1"/>
      </w:pPr>
      <w:bookmarkStart w:id="488" w:name="_Toc47740817"/>
      <w:r w:rsidRPr="00342602">
        <w:rPr>
          <w:rFonts w:hint="eastAsia"/>
        </w:rPr>
        <w:lastRenderedPageBreak/>
        <w:t>六、</w:t>
      </w:r>
      <w:r w:rsidRPr="00342602">
        <w:t>现有工作基础和条件</w:t>
      </w:r>
      <w:bookmarkEnd w:id="488"/>
    </w:p>
    <w:p w14:paraId="677FC1FB" w14:textId="77777777" w:rsidR="00DF012D" w:rsidRPr="00342602" w:rsidRDefault="00DF012D" w:rsidP="00DC073D">
      <w:pPr>
        <w:pStyle w:val="aff3"/>
        <w:spacing w:after="156"/>
      </w:pPr>
      <w:bookmarkStart w:id="489" w:name="_Toc47740818"/>
      <w:r w:rsidRPr="00342602">
        <w:rPr>
          <w:rFonts w:hint="eastAsia"/>
        </w:rPr>
        <w:t>6.1</w:t>
      </w:r>
      <w:r w:rsidRPr="00342602">
        <w:rPr>
          <w:rFonts w:hint="eastAsia"/>
        </w:rPr>
        <w:t>申请人单位及其项目组基础与条件</w:t>
      </w:r>
      <w:bookmarkEnd w:id="489"/>
    </w:p>
    <w:p w14:paraId="2B419A51" w14:textId="4E27B1D8" w:rsidR="00E53A64" w:rsidRPr="00342602" w:rsidRDefault="00E53A64" w:rsidP="005243CC">
      <w:pPr>
        <w:pStyle w:val="af3"/>
        <w:spacing w:before="156" w:after="156"/>
        <w:ind w:firstLine="480"/>
      </w:pPr>
      <w:r w:rsidRPr="00342602">
        <w:rPr>
          <w:rFonts w:hint="eastAsia"/>
        </w:rPr>
        <w:t>项目</w:t>
      </w:r>
      <w:r w:rsidRPr="00342602">
        <w:t>第一申请单位</w:t>
      </w:r>
      <w:r w:rsidRPr="00342602">
        <w:rPr>
          <w:rFonts w:hint="eastAsia"/>
        </w:rPr>
        <w:t>XXXX</w:t>
      </w:r>
      <w:r w:rsidRPr="00342602">
        <w:rPr>
          <w:rFonts w:hint="eastAsia"/>
        </w:rPr>
        <w:t>是世界</w:t>
      </w:r>
      <w:r w:rsidRPr="00342602">
        <w:rPr>
          <w:rFonts w:hint="eastAsia"/>
        </w:rPr>
        <w:t>500</w:t>
      </w:r>
      <w:r w:rsidRPr="00342602">
        <w:rPr>
          <w:rFonts w:hint="eastAsia"/>
        </w:rPr>
        <w:t>强企业直属的特</w:t>
      </w:r>
      <w:r w:rsidRPr="00342602">
        <w:rPr>
          <w:rFonts w:hint="eastAsia"/>
        </w:rPr>
        <w:t>A</w:t>
      </w:r>
      <w:r w:rsidRPr="00342602">
        <w:rPr>
          <w:rFonts w:hint="eastAsia"/>
        </w:rPr>
        <w:t>级企业</w:t>
      </w:r>
      <w:r w:rsidR="00E35616" w:rsidRPr="00342602">
        <w:rPr>
          <w:rFonts w:hint="eastAsia"/>
        </w:rPr>
        <w:t>，</w:t>
      </w:r>
      <w:r w:rsidRPr="00342602">
        <w:rPr>
          <w:rFonts w:hint="eastAsia"/>
        </w:rPr>
        <w:t>年营业收入</w:t>
      </w:r>
      <w:r w:rsidR="00D2366E" w:rsidRPr="00342602">
        <w:rPr>
          <w:rFonts w:hint="eastAsia"/>
        </w:rPr>
        <w:t>近</w:t>
      </w:r>
      <w:r w:rsidR="00D2366E" w:rsidRPr="00342602">
        <w:t>2</w:t>
      </w:r>
      <w:r w:rsidRPr="00342602">
        <w:rPr>
          <w:rFonts w:hint="eastAsia"/>
        </w:rPr>
        <w:t>00</w:t>
      </w:r>
      <w:r w:rsidRPr="00342602">
        <w:rPr>
          <w:rFonts w:hint="eastAsia"/>
        </w:rPr>
        <w:t>亿元</w:t>
      </w:r>
      <w:r w:rsidR="00E35616" w:rsidRPr="00342602">
        <w:rPr>
          <w:rFonts w:hint="eastAsia"/>
        </w:rPr>
        <w:t>，</w:t>
      </w:r>
      <w:r w:rsidRPr="00342602">
        <w:rPr>
          <w:rFonts w:hint="eastAsia"/>
        </w:rPr>
        <w:t>现有员工</w:t>
      </w:r>
      <w:r w:rsidRPr="00342602">
        <w:rPr>
          <w:rFonts w:hint="eastAsia"/>
        </w:rPr>
        <w:t>4000</w:t>
      </w:r>
      <w:r w:rsidRPr="00342602">
        <w:rPr>
          <w:rFonts w:hint="eastAsia"/>
        </w:rPr>
        <w:t>余人</w:t>
      </w:r>
      <w:r w:rsidR="00E35616" w:rsidRPr="00342602">
        <w:rPr>
          <w:rFonts w:hint="eastAsia"/>
        </w:rPr>
        <w:t>，</w:t>
      </w:r>
      <w:r w:rsidRPr="00342602">
        <w:t>是国家火炬计划重点高新技术企业</w:t>
      </w:r>
      <w:r w:rsidR="00D2366E" w:rsidRPr="00342602">
        <w:rPr>
          <w:rFonts w:hint="eastAsia"/>
        </w:rPr>
        <w:t>，现拥有软件著作权</w:t>
      </w:r>
      <w:r w:rsidR="00D2366E" w:rsidRPr="00342602">
        <w:t>310</w:t>
      </w:r>
      <w:r w:rsidR="00D2366E" w:rsidRPr="00342602">
        <w:rPr>
          <w:rFonts w:hint="eastAsia"/>
        </w:rPr>
        <w:t>项、省部级工法</w:t>
      </w:r>
      <w:r w:rsidR="00D2366E" w:rsidRPr="00342602">
        <w:t>19</w:t>
      </w:r>
      <w:r w:rsidR="00D2366E" w:rsidRPr="00342602">
        <w:rPr>
          <w:rFonts w:hint="eastAsia"/>
        </w:rPr>
        <w:t>项</w:t>
      </w:r>
      <w:r w:rsidR="00C70835" w:rsidRPr="00342602">
        <w:rPr>
          <w:rFonts w:hint="eastAsia"/>
        </w:rPr>
        <w:t>，授权专利</w:t>
      </w:r>
      <w:r w:rsidR="00C70835" w:rsidRPr="00342602">
        <w:t>1400</w:t>
      </w:r>
      <w:r w:rsidR="00C70835" w:rsidRPr="00342602">
        <w:rPr>
          <w:rFonts w:hint="eastAsia"/>
        </w:rPr>
        <w:t>多项，其中国内发明专利</w:t>
      </w:r>
      <w:r w:rsidR="00C70835" w:rsidRPr="00342602">
        <w:t>275</w:t>
      </w:r>
      <w:r w:rsidR="00C70835" w:rsidRPr="00342602">
        <w:rPr>
          <w:rFonts w:hint="eastAsia"/>
        </w:rPr>
        <w:t>多项，美国发明专利</w:t>
      </w:r>
      <w:r w:rsidR="00C70835" w:rsidRPr="00342602">
        <w:t>13</w:t>
      </w:r>
      <w:r w:rsidR="00C70835" w:rsidRPr="00342602">
        <w:rPr>
          <w:rFonts w:hint="eastAsia"/>
        </w:rPr>
        <w:t>项</w:t>
      </w:r>
      <w:r w:rsidR="00D2366E" w:rsidRPr="00342602">
        <w:rPr>
          <w:rFonts w:hint="eastAsia"/>
        </w:rPr>
        <w:t>；</w:t>
      </w:r>
      <w:r w:rsidR="00C70835" w:rsidRPr="00342602">
        <w:rPr>
          <w:rFonts w:hint="eastAsia"/>
        </w:rPr>
        <w:t>主编或参编标准</w:t>
      </w:r>
      <w:r w:rsidR="00C70835" w:rsidRPr="00342602">
        <w:t>146</w:t>
      </w:r>
      <w:r w:rsidR="00C70835" w:rsidRPr="00342602">
        <w:rPr>
          <w:rFonts w:hint="eastAsia"/>
        </w:rPr>
        <w:t>项（其中国家标准</w:t>
      </w:r>
      <w:r w:rsidR="00C70835" w:rsidRPr="00342602">
        <w:rPr>
          <w:rFonts w:hint="eastAsia"/>
        </w:rPr>
        <w:t>2</w:t>
      </w:r>
      <w:r w:rsidR="00C70835" w:rsidRPr="00342602">
        <w:t>0</w:t>
      </w:r>
      <w:r w:rsidR="00C70835" w:rsidRPr="00342602">
        <w:rPr>
          <w:rFonts w:hint="eastAsia"/>
        </w:rPr>
        <w:t>项），出版专著</w:t>
      </w:r>
      <w:r w:rsidR="00C70835" w:rsidRPr="00342602">
        <w:t>60</w:t>
      </w:r>
      <w:r w:rsidR="00C70835" w:rsidRPr="00342602">
        <w:rPr>
          <w:rFonts w:hint="eastAsia"/>
        </w:rPr>
        <w:t>多本；</w:t>
      </w:r>
      <w:r w:rsidR="00D2366E" w:rsidRPr="00342602">
        <w:rPr>
          <w:rFonts w:hint="eastAsia"/>
        </w:rPr>
        <w:t>共</w:t>
      </w:r>
      <w:r w:rsidR="001C0CA8" w:rsidRPr="00342602">
        <w:rPr>
          <w:rFonts w:hint="eastAsia"/>
        </w:rPr>
        <w:t>获得国家科学技术进步奖</w:t>
      </w:r>
      <w:r w:rsidR="001C0CA8" w:rsidRPr="00342602">
        <w:t>13</w:t>
      </w:r>
      <w:r w:rsidR="001C0CA8" w:rsidRPr="00342602">
        <w:rPr>
          <w:rFonts w:hint="eastAsia"/>
        </w:rPr>
        <w:t>项、省部级科学技术进步奖</w:t>
      </w:r>
      <w:r w:rsidR="001C0CA8" w:rsidRPr="00342602">
        <w:t>210</w:t>
      </w:r>
      <w:r w:rsidR="001C0CA8" w:rsidRPr="00342602">
        <w:rPr>
          <w:rFonts w:hint="eastAsia"/>
        </w:rPr>
        <w:t>余项、省部级勘测设计咨询等优秀成果奖</w:t>
      </w:r>
      <w:r w:rsidR="001C0CA8" w:rsidRPr="00342602">
        <w:t>560</w:t>
      </w:r>
      <w:r w:rsidR="001C0CA8" w:rsidRPr="00342602">
        <w:rPr>
          <w:rFonts w:hint="eastAsia"/>
        </w:rPr>
        <w:t>多项、国家优质工程奖</w:t>
      </w:r>
      <w:r w:rsidR="001C0CA8" w:rsidRPr="00342602">
        <w:t>32</w:t>
      </w:r>
      <w:r w:rsidR="001C0CA8" w:rsidRPr="00342602">
        <w:rPr>
          <w:rFonts w:hint="eastAsia"/>
        </w:rPr>
        <w:t>项（含鲁班奖）</w:t>
      </w:r>
      <w:r w:rsidR="00C70835" w:rsidRPr="00342602">
        <w:rPr>
          <w:rFonts w:hint="eastAsia"/>
        </w:rPr>
        <w:t>。</w:t>
      </w:r>
      <w:r w:rsidRPr="00342602">
        <w:t>拥有各类高级专业技术人员</w:t>
      </w:r>
      <w:r w:rsidRPr="00342602">
        <w:t>800</w:t>
      </w:r>
      <w:r w:rsidRPr="00342602">
        <w:t>余人，工程师及其他专业技术人员近</w:t>
      </w:r>
      <w:r w:rsidRPr="00342602">
        <w:t>1000</w:t>
      </w:r>
      <w:r w:rsidRPr="00342602">
        <w:t>人</w:t>
      </w:r>
      <w:r w:rsidR="001C0CA8" w:rsidRPr="00342602">
        <w:rPr>
          <w:rFonts w:hint="eastAsia"/>
        </w:rPr>
        <w:t>，在职员工硕士及以上学历人员比例超过</w:t>
      </w:r>
      <w:r w:rsidR="001C0CA8" w:rsidRPr="00342602">
        <w:rPr>
          <w:rFonts w:hint="eastAsia"/>
        </w:rPr>
        <w:t>25%</w:t>
      </w:r>
      <w:r w:rsidR="001C0CA8" w:rsidRPr="00342602">
        <w:rPr>
          <w:rFonts w:hint="eastAsia"/>
        </w:rPr>
        <w:t>，其中博士</w:t>
      </w:r>
      <w:r w:rsidR="001C0CA8" w:rsidRPr="00342602">
        <w:rPr>
          <w:rFonts w:hint="eastAsia"/>
        </w:rPr>
        <w:t>86</w:t>
      </w:r>
      <w:r w:rsidR="001C0CA8" w:rsidRPr="00342602">
        <w:rPr>
          <w:rFonts w:hint="eastAsia"/>
        </w:rPr>
        <w:t>人。享受国务院政府特殊津贴专家、国家工程勘察设计大师、国家百千万人才、国家突出贡献中青年专家等</w:t>
      </w:r>
      <w:r w:rsidR="001C0CA8" w:rsidRPr="00342602">
        <w:rPr>
          <w:rFonts w:hint="eastAsia"/>
        </w:rPr>
        <w:t>20</w:t>
      </w:r>
      <w:r w:rsidR="001C0CA8" w:rsidRPr="00342602">
        <w:rPr>
          <w:rFonts w:hint="eastAsia"/>
        </w:rPr>
        <w:t>余人，省勘测设计大师</w:t>
      </w:r>
      <w:r w:rsidR="001C0CA8" w:rsidRPr="00342602">
        <w:rPr>
          <w:rFonts w:hint="eastAsia"/>
        </w:rPr>
        <w:t>4</w:t>
      </w:r>
      <w:r w:rsidR="001C0CA8" w:rsidRPr="00342602">
        <w:rPr>
          <w:rFonts w:hint="eastAsia"/>
        </w:rPr>
        <w:t>人，全国电力勘测设计大师</w:t>
      </w:r>
      <w:r w:rsidR="001C0CA8" w:rsidRPr="00342602">
        <w:rPr>
          <w:rFonts w:hint="eastAsia"/>
        </w:rPr>
        <w:t>5</w:t>
      </w:r>
      <w:r w:rsidR="001C0CA8" w:rsidRPr="00342602">
        <w:rPr>
          <w:rFonts w:hint="eastAsia"/>
        </w:rPr>
        <w:t>人，省中青年突出贡献专家与省“</w:t>
      </w:r>
      <w:r w:rsidR="001C0CA8" w:rsidRPr="00342602">
        <w:rPr>
          <w:rFonts w:hint="eastAsia"/>
        </w:rPr>
        <w:t>151</w:t>
      </w:r>
      <w:r w:rsidR="001C0CA8" w:rsidRPr="00342602">
        <w:rPr>
          <w:rFonts w:hint="eastAsia"/>
        </w:rPr>
        <w:t>人才”</w:t>
      </w:r>
      <w:r w:rsidR="001C0CA8" w:rsidRPr="00342602">
        <w:rPr>
          <w:rFonts w:hint="eastAsia"/>
        </w:rPr>
        <w:t>60</w:t>
      </w:r>
      <w:r w:rsidR="001C0CA8" w:rsidRPr="00342602">
        <w:rPr>
          <w:rFonts w:hint="eastAsia"/>
        </w:rPr>
        <w:t>余人，省部级以上各类高级专家</w:t>
      </w:r>
      <w:r w:rsidR="001C0CA8" w:rsidRPr="00342602">
        <w:rPr>
          <w:rFonts w:hint="eastAsia"/>
        </w:rPr>
        <w:t>1000</w:t>
      </w:r>
      <w:r w:rsidR="001C0CA8" w:rsidRPr="00342602">
        <w:rPr>
          <w:rFonts w:hint="eastAsia"/>
        </w:rPr>
        <w:t>余人次。</w:t>
      </w:r>
    </w:p>
    <w:p w14:paraId="0EC9F0FE" w14:textId="1A24AC96" w:rsidR="00E53A64" w:rsidRPr="00342602" w:rsidRDefault="00C70835" w:rsidP="005243CC">
      <w:pPr>
        <w:pStyle w:val="af3"/>
        <w:spacing w:before="156" w:after="156"/>
        <w:ind w:firstLine="480"/>
        <w:rPr>
          <w:rFonts w:ascii="仿宋" w:eastAsia="仿宋" w:hAnsi="仿宋"/>
          <w:szCs w:val="21"/>
        </w:rPr>
      </w:pPr>
      <w:r w:rsidRPr="00342602">
        <w:rPr>
          <w:rFonts w:hint="eastAsia"/>
        </w:rPr>
        <w:t>申请单位</w:t>
      </w:r>
      <w:r w:rsidR="00E53A64" w:rsidRPr="00342602">
        <w:t>近年来</w:t>
      </w:r>
      <w:r w:rsidR="00E53A64" w:rsidRPr="00342602">
        <w:rPr>
          <w:rFonts w:hint="eastAsia"/>
        </w:rPr>
        <w:t>已</w:t>
      </w:r>
      <w:r w:rsidR="00E53A64" w:rsidRPr="00342602">
        <w:t>建成一大批高水平的研发创新载体，拥有多个国家级研发中心的分支机构</w:t>
      </w:r>
      <w:r w:rsidR="00E53A64" w:rsidRPr="00342602">
        <w:rPr>
          <w:rFonts w:hint="eastAsia"/>
        </w:rPr>
        <w:t>以及</w:t>
      </w:r>
      <w:r w:rsidR="00E53A64" w:rsidRPr="00342602">
        <w:t>十多个省级工程技术研究中心</w:t>
      </w:r>
      <w:r w:rsidR="00E53A64" w:rsidRPr="00342602">
        <w:rPr>
          <w:rFonts w:hint="eastAsia"/>
        </w:rPr>
        <w:t>，并</w:t>
      </w:r>
      <w:r w:rsidR="00E53A64" w:rsidRPr="00342602">
        <w:t>设有全国模范院士工作站</w:t>
      </w:r>
      <w:r w:rsidR="00E53A64" w:rsidRPr="00342602">
        <w:rPr>
          <w:rFonts w:hint="eastAsia"/>
        </w:rPr>
        <w:t>、</w:t>
      </w:r>
      <w:r w:rsidR="00E53A64" w:rsidRPr="00342602">
        <w:t>博士后科研工作站</w:t>
      </w:r>
      <w:r w:rsidR="00E53A64" w:rsidRPr="00342602">
        <w:rPr>
          <w:rFonts w:hint="eastAsia"/>
        </w:rPr>
        <w:t>，具体如下：</w:t>
      </w:r>
      <w:r w:rsidR="00E53A64" w:rsidRPr="00342602">
        <w:t>岩土工程中心</w:t>
      </w:r>
      <w:r w:rsidR="00E53A64" w:rsidRPr="00342602">
        <w:rPr>
          <w:rFonts w:hint="eastAsia"/>
        </w:rPr>
        <w:t>；</w:t>
      </w:r>
      <w:r w:rsidR="00E53A64" w:rsidRPr="00342602">
        <w:t>数字城市</w:t>
      </w:r>
      <w:r w:rsidR="00E53A64" w:rsidRPr="00342602">
        <w:t>CIM</w:t>
      </w:r>
      <w:r w:rsidR="00E53A64" w:rsidRPr="00342602">
        <w:t>技术浙江省工程研究中心</w:t>
      </w:r>
      <w:r w:rsidR="00E53A64" w:rsidRPr="00342602">
        <w:rPr>
          <w:rFonts w:hint="eastAsia"/>
        </w:rPr>
        <w:t>；</w:t>
      </w:r>
      <w:r w:rsidR="00E53A64" w:rsidRPr="00342602">
        <w:t>浙江省智慧轨道交通工程研究中心</w:t>
      </w:r>
      <w:r w:rsidR="00E53A64" w:rsidRPr="00342602">
        <w:rPr>
          <w:rFonts w:hint="eastAsia"/>
        </w:rPr>
        <w:t>；</w:t>
      </w:r>
      <w:r w:rsidR="00E53A64" w:rsidRPr="00342602">
        <w:t>国家水能风能研究中心华东分中心</w:t>
      </w:r>
      <w:r w:rsidR="00E53A64" w:rsidRPr="00342602">
        <w:rPr>
          <w:rFonts w:hint="eastAsia"/>
        </w:rPr>
        <w:t>；</w:t>
      </w:r>
      <w:r w:rsidR="00E53A64" w:rsidRPr="00342602">
        <w:t>国家能源水电工程技术研发中心抽水蓄能工程分中心</w:t>
      </w:r>
      <w:r w:rsidR="00E53A64" w:rsidRPr="00342602">
        <w:rPr>
          <w:rFonts w:hint="eastAsia"/>
        </w:rPr>
        <w:t>；</w:t>
      </w:r>
      <w:r w:rsidR="00E53A64" w:rsidRPr="00342602">
        <w:t>浙江省抽水蓄能工程技术研究中心</w:t>
      </w:r>
      <w:r w:rsidR="00E53A64" w:rsidRPr="00342602">
        <w:rPr>
          <w:rFonts w:hint="eastAsia"/>
        </w:rPr>
        <w:t>；</w:t>
      </w:r>
      <w:r w:rsidR="00E53A64" w:rsidRPr="00342602">
        <w:t>浙江省工程数字化技术研究中心</w:t>
      </w:r>
      <w:r w:rsidR="00E53A64" w:rsidRPr="00342602">
        <w:rPr>
          <w:rFonts w:hint="eastAsia"/>
        </w:rPr>
        <w:t>；</w:t>
      </w:r>
      <w:r w:rsidR="00E53A64" w:rsidRPr="00342602">
        <w:t>海水淡化工程技术研发中心</w:t>
      </w:r>
      <w:r w:rsidR="00E53A64" w:rsidRPr="00342602">
        <w:rPr>
          <w:rFonts w:hint="eastAsia"/>
        </w:rPr>
        <w:t>；</w:t>
      </w:r>
      <w:r w:rsidR="00E53A64" w:rsidRPr="00342602">
        <w:t>ECIDI/Bentley</w:t>
      </w:r>
      <w:r w:rsidR="00E53A64" w:rsidRPr="00342602">
        <w:t>中国工程软件研究中心、中国</w:t>
      </w:r>
      <w:r w:rsidR="00E53A64" w:rsidRPr="00342602">
        <w:t>BIM</w:t>
      </w:r>
      <w:r w:rsidR="00E53A64" w:rsidRPr="00342602">
        <w:t>工程研究院</w:t>
      </w:r>
      <w:r w:rsidR="00E53A64" w:rsidRPr="00342602">
        <w:rPr>
          <w:rFonts w:hint="eastAsia"/>
        </w:rPr>
        <w:t>。</w:t>
      </w:r>
    </w:p>
    <w:p w14:paraId="742EF266" w14:textId="78078367" w:rsidR="00E53A64" w:rsidRPr="00342602" w:rsidRDefault="00801B9E" w:rsidP="005243CC">
      <w:pPr>
        <w:pStyle w:val="af3"/>
        <w:spacing w:before="156" w:after="156"/>
        <w:ind w:firstLine="480"/>
      </w:pPr>
      <w:r w:rsidRPr="00342602">
        <w:rPr>
          <w:rFonts w:hint="eastAsia"/>
        </w:rPr>
        <w:t>申请单位在工程数字化、智慧化方面有深厚的研发积累和丰富的实践经验。建设有</w:t>
      </w:r>
      <w:r w:rsidRPr="00342602">
        <w:rPr>
          <w:rFonts w:hint="eastAsia"/>
        </w:rPr>
        <w:t>2</w:t>
      </w:r>
      <w:r w:rsidRPr="00342602">
        <w:rPr>
          <w:rFonts w:hint="eastAsia"/>
        </w:rPr>
        <w:t>个工程数字化方面的省级重点实验室——“浙江省工程数字化技术研究中心”和“数字城市</w:t>
      </w:r>
      <w:r w:rsidRPr="00342602">
        <w:rPr>
          <w:rFonts w:hint="eastAsia"/>
        </w:rPr>
        <w:t>C</w:t>
      </w:r>
      <w:r w:rsidRPr="00342602">
        <w:t>IM</w:t>
      </w:r>
      <w:r w:rsidRPr="00342602">
        <w:rPr>
          <w:rFonts w:hint="eastAsia"/>
        </w:rPr>
        <w:t>技术浙江省工程研究中心”。近三年累计研制发布</w:t>
      </w:r>
      <w:r w:rsidRPr="00342602">
        <w:rPr>
          <w:rFonts w:hint="eastAsia"/>
        </w:rPr>
        <w:t>20</w:t>
      </w:r>
      <w:r w:rsidRPr="00342602">
        <w:rPr>
          <w:rFonts w:hint="eastAsia"/>
        </w:rPr>
        <w:t>项工程软件成果，先后承担了国家或行业多个工程数字化方面的技术标准编制，包括《发电工程数据移交》、《水电工程三维地质建模技术规程》、《大坝安全监测信息管理标准》、《抽蓄电站全生命周期管理办法》、《抽水蓄能数字化电站技术导则》</w:t>
      </w:r>
      <w:r w:rsidR="00C70835" w:rsidRPr="00342602">
        <w:rPr>
          <w:rFonts w:hint="eastAsia"/>
        </w:rPr>
        <w:t>、</w:t>
      </w:r>
      <w:r w:rsidRPr="00342602">
        <w:rPr>
          <w:rFonts w:hint="eastAsia"/>
        </w:rPr>
        <w:t>《大坝安全信息分类与系统接口技术规范》等。</w:t>
      </w:r>
    </w:p>
    <w:p w14:paraId="481620C0" w14:textId="77777777" w:rsidR="00801B9E" w:rsidRPr="00342602" w:rsidRDefault="00801B9E" w:rsidP="005243CC">
      <w:pPr>
        <w:pStyle w:val="af3"/>
        <w:spacing w:before="156" w:after="156"/>
        <w:ind w:firstLine="480"/>
        <w:rPr>
          <w:lang w:eastAsia="x-none"/>
        </w:rPr>
      </w:pPr>
      <w:r w:rsidRPr="00342602">
        <w:rPr>
          <w:rFonts w:hint="eastAsia"/>
        </w:rPr>
        <w:lastRenderedPageBreak/>
        <w:t>申请单位已实施</w:t>
      </w:r>
      <w:r w:rsidRPr="00342602">
        <w:rPr>
          <w:rFonts w:hint="eastAsia"/>
        </w:rPr>
        <w:t>300</w:t>
      </w:r>
      <w:r w:rsidRPr="00342602">
        <w:rPr>
          <w:rFonts w:hint="eastAsia"/>
        </w:rPr>
        <w:t>余个信息化服务合同，包括：为浙江省水利厅建设的“钱塘江流域防洪减灾数字化平台”；依托临平老城区改造建设的临平智慧园区管理平台；为三峡集团、国家电投集团、国网新源公司建设的集团级工程运行管理信息平台；为国家能源局大坝安全监察中心建设的全国水电站大坝安全监管信息平台，接入了包括三峡、葛洲坝、二滩、锦屏一级等巨型工程在内的共计</w:t>
      </w:r>
      <w:r w:rsidRPr="00342602">
        <w:rPr>
          <w:rFonts w:hint="eastAsia"/>
        </w:rPr>
        <w:t>6</w:t>
      </w:r>
      <w:r w:rsidRPr="00342602">
        <w:t>00</w:t>
      </w:r>
      <w:r w:rsidRPr="00342602">
        <w:rPr>
          <w:rFonts w:hint="eastAsia"/>
        </w:rPr>
        <w:t>座水电站大坝；为杭州、宁波、绍兴建设的地铁安全监测平台；为深圳机场、雄安新区、深圳前海新区建设的基于</w:t>
      </w:r>
      <w:r w:rsidRPr="00342602">
        <w:rPr>
          <w:rFonts w:hint="eastAsia"/>
        </w:rPr>
        <w:t>B</w:t>
      </w:r>
      <w:r w:rsidRPr="00342602">
        <w:t>IM</w:t>
      </w:r>
      <w:r w:rsidRPr="00342602">
        <w:rPr>
          <w:rFonts w:hint="eastAsia"/>
        </w:rPr>
        <w:t>的建设项目管理平台等。</w:t>
      </w:r>
    </w:p>
    <w:p w14:paraId="13F33C98" w14:textId="6211A14B" w:rsidR="00E53A64" w:rsidRPr="00342602" w:rsidRDefault="00E53A64" w:rsidP="005243CC">
      <w:pPr>
        <w:pStyle w:val="af3"/>
        <w:spacing w:before="156" w:after="156"/>
        <w:ind w:firstLine="480"/>
      </w:pPr>
      <w:r w:rsidRPr="00342602">
        <w:rPr>
          <w:rFonts w:hint="eastAsia"/>
        </w:rPr>
        <w:t>第二申请单位，</w:t>
      </w:r>
      <w:r w:rsidR="00EE5B4A" w:rsidRPr="00342602">
        <w:rPr>
          <w:rFonts w:hint="eastAsia"/>
        </w:rPr>
        <w:t>XX</w:t>
      </w:r>
      <w:r w:rsidR="00EE5B4A" w:rsidRPr="00342602">
        <w:t>X</w:t>
      </w:r>
      <w:r w:rsidR="00EE5B4A" w:rsidRPr="00342602">
        <w:rPr>
          <w:rFonts w:hint="eastAsia"/>
        </w:rPr>
        <w:t>大学是国家教育部直属重点综合性大学，是国家“</w:t>
      </w:r>
      <w:r w:rsidR="00EE5B4A" w:rsidRPr="00342602">
        <w:rPr>
          <w:rFonts w:hint="eastAsia"/>
        </w:rPr>
        <w:t>985</w:t>
      </w:r>
      <w:r w:rsidR="00EE5B4A" w:rsidRPr="00342602">
        <w:rPr>
          <w:rFonts w:hint="eastAsia"/>
        </w:rPr>
        <w:t>工程”和“</w:t>
      </w:r>
      <w:r w:rsidR="00EE5B4A" w:rsidRPr="00342602">
        <w:rPr>
          <w:rFonts w:hint="eastAsia"/>
        </w:rPr>
        <w:t>211</w:t>
      </w:r>
      <w:r w:rsidR="00EE5B4A" w:rsidRPr="00342602">
        <w:rPr>
          <w:rFonts w:hint="eastAsia"/>
        </w:rPr>
        <w:t>工程”重点建设高校，是首批“双一流”建设高校。拥有</w:t>
      </w:r>
      <w:r w:rsidR="00EE5B4A" w:rsidRPr="00342602">
        <w:t>“</w:t>
      </w:r>
      <w:r w:rsidR="00EE5B4A" w:rsidRPr="00342602">
        <w:rPr>
          <w:rFonts w:hint="eastAsia"/>
        </w:rPr>
        <w:t>水资源与水电工程科学国家重点实验室</w:t>
      </w:r>
      <w:r w:rsidR="00EE5B4A" w:rsidRPr="00342602">
        <w:t>”</w:t>
      </w:r>
      <w:r w:rsidR="00EE5B4A" w:rsidRPr="00342602">
        <w:rPr>
          <w:rFonts w:hint="eastAsia"/>
        </w:rPr>
        <w:t>、</w:t>
      </w:r>
      <w:r w:rsidR="00EE5B4A" w:rsidRPr="00342602">
        <w:t>“</w:t>
      </w:r>
      <w:r w:rsidR="00EE5B4A" w:rsidRPr="00342602">
        <w:rPr>
          <w:rFonts w:hint="eastAsia"/>
        </w:rPr>
        <w:t>岩土与结构工程安全湖北省重点实验室</w:t>
      </w:r>
      <w:r w:rsidR="00EE5B4A" w:rsidRPr="00342602">
        <w:t>”</w:t>
      </w:r>
      <w:r w:rsidR="00EE5B4A" w:rsidRPr="00342602">
        <w:rPr>
          <w:rFonts w:hint="eastAsia"/>
        </w:rPr>
        <w:t>，</w:t>
      </w:r>
      <w:r w:rsidR="00EE5B4A" w:rsidRPr="00342602">
        <w:rPr>
          <w:rFonts w:hint="eastAsia"/>
        </w:rPr>
        <w:t xml:space="preserve"> </w:t>
      </w:r>
      <w:r w:rsidR="00EE5B4A" w:rsidRPr="00342602">
        <w:rPr>
          <w:rFonts w:hint="eastAsia"/>
        </w:rPr>
        <w:t>实验室总建筑面积达</w:t>
      </w:r>
      <w:r w:rsidR="00EE5B4A" w:rsidRPr="00342602">
        <w:rPr>
          <w:rFonts w:hint="eastAsia"/>
        </w:rPr>
        <w:t>12,200</w:t>
      </w:r>
      <w:r w:rsidR="00EE5B4A" w:rsidRPr="00342602">
        <w:rPr>
          <w:rFonts w:hint="eastAsia"/>
        </w:rPr>
        <w:t>平方米，自</w:t>
      </w:r>
      <w:r w:rsidR="00EE5B4A" w:rsidRPr="00342602">
        <w:rPr>
          <w:rFonts w:hint="eastAsia"/>
        </w:rPr>
        <w:t>2003</w:t>
      </w:r>
      <w:r w:rsidR="00EE5B4A" w:rsidRPr="00342602">
        <w:rPr>
          <w:rFonts w:hint="eastAsia"/>
        </w:rPr>
        <w:t>年实验室立项建设以来，引进和自主研发了大型仪器设备</w:t>
      </w:r>
      <w:r w:rsidR="00EE5B4A" w:rsidRPr="00342602">
        <w:rPr>
          <w:rFonts w:hint="eastAsia"/>
        </w:rPr>
        <w:t>43</w:t>
      </w:r>
      <w:r w:rsidR="00EE5B4A" w:rsidRPr="00342602">
        <w:rPr>
          <w:rFonts w:hint="eastAsia"/>
        </w:rPr>
        <w:t>台套，实验室仪器设备总资产近</w:t>
      </w:r>
      <w:r w:rsidR="00EE5B4A" w:rsidRPr="00342602">
        <w:rPr>
          <w:rFonts w:hint="eastAsia"/>
        </w:rPr>
        <w:t>8000</w:t>
      </w:r>
      <w:r w:rsidR="00EE5B4A" w:rsidRPr="00342602">
        <w:rPr>
          <w:rFonts w:hint="eastAsia"/>
        </w:rPr>
        <w:t>万元，可以开展水资源与水电工程科学领域各种复杂、综合性的研究实验，其中灌溉排水与水文水生态综合实验系统、水电站过渡过程与控制实验系统、抽水蓄能实验系统等在国内外独具特色。本项目试验所涉及到的</w:t>
      </w:r>
      <w:r w:rsidR="00EE5B4A" w:rsidRPr="00342602">
        <w:rPr>
          <w:rFonts w:hint="eastAsia"/>
        </w:rPr>
        <w:t>Instron</w:t>
      </w:r>
      <w:r w:rsidR="00EE5B4A" w:rsidRPr="00342602">
        <w:rPr>
          <w:rFonts w:hint="eastAsia"/>
        </w:rPr>
        <w:t>万能试验机、冻融循环箱、制样与脱模装置、干湿循环平台、压汞仪、击实仪、标准养护箱、高压固结仪、</w:t>
      </w:r>
      <w:proofErr w:type="spellStart"/>
      <w:r w:rsidR="00EE5B4A" w:rsidRPr="00342602">
        <w:rPr>
          <w:rFonts w:hint="eastAsia"/>
        </w:rPr>
        <w:t>PoreMaster</w:t>
      </w:r>
      <w:proofErr w:type="spellEnd"/>
      <w:r w:rsidR="00EE5B4A" w:rsidRPr="00342602">
        <w:rPr>
          <w:rFonts w:hint="eastAsia"/>
        </w:rPr>
        <w:t xml:space="preserve"> 33</w:t>
      </w:r>
      <w:r w:rsidR="00EE5B4A" w:rsidRPr="00342602">
        <w:rPr>
          <w:rFonts w:hint="eastAsia"/>
        </w:rPr>
        <w:t>全自动压汞仪、</w:t>
      </w:r>
      <w:r w:rsidR="00EE5B4A" w:rsidRPr="00342602">
        <w:rPr>
          <w:rFonts w:hint="eastAsia"/>
        </w:rPr>
        <w:t>X</w:t>
      </w:r>
      <w:r w:rsidR="00EE5B4A" w:rsidRPr="00342602">
        <w:rPr>
          <w:rFonts w:hint="eastAsia"/>
        </w:rPr>
        <w:t>射线衍射仪、扫描电镜仪、基本物理试验仪器、直剪仪、渗透仪、常规三轴仪、土工真三轴仪、</w:t>
      </w:r>
      <w:r w:rsidR="00EE5B4A" w:rsidRPr="00342602">
        <w:rPr>
          <w:rFonts w:hint="eastAsia"/>
        </w:rPr>
        <w:t>GDS</w:t>
      </w:r>
      <w:r w:rsidR="00EE5B4A" w:rsidRPr="00342602">
        <w:rPr>
          <w:rFonts w:hint="eastAsia"/>
        </w:rPr>
        <w:t>非饱和土三轴仪和</w:t>
      </w:r>
      <w:r w:rsidR="00EE5B4A" w:rsidRPr="00342602">
        <w:rPr>
          <w:rFonts w:hint="eastAsia"/>
        </w:rPr>
        <w:t>GCTS STX-200</w:t>
      </w:r>
      <w:r w:rsidR="00EE5B4A" w:rsidRPr="00342602">
        <w:rPr>
          <w:rFonts w:hint="eastAsia"/>
        </w:rPr>
        <w:t>双向动三轴测试系统等设备，实验室均有配备相关试验仪器；同时，实验室积累了丰富的国家级和省部级科研课题研究经验，完全可保证试验顺利开展，满足研究项目试验需求。</w:t>
      </w:r>
      <w:r w:rsidRPr="00342602">
        <w:rPr>
          <w:rFonts w:hint="eastAsia"/>
        </w:rPr>
        <w:t xml:space="preserve"> </w:t>
      </w:r>
    </w:p>
    <w:p w14:paraId="75685AB3" w14:textId="2BE5BF86" w:rsidR="00E53A64" w:rsidRPr="00342602" w:rsidRDefault="00E53A64" w:rsidP="005243CC">
      <w:pPr>
        <w:pStyle w:val="af3"/>
        <w:spacing w:before="156" w:after="156"/>
        <w:ind w:firstLine="480"/>
      </w:pPr>
      <w:r w:rsidRPr="00342602">
        <w:rPr>
          <w:rFonts w:hint="eastAsia"/>
        </w:rPr>
        <w:t>第三申请单位，</w:t>
      </w:r>
      <w:r w:rsidRPr="00CC5C64">
        <w:rPr>
          <w:rFonts w:ascii="宋体" w:hAnsi="宋体" w:hint="eastAsia"/>
          <w:szCs w:val="21"/>
        </w:rPr>
        <w:t>XXXX公司</w:t>
      </w:r>
      <w:r w:rsidRPr="00342602">
        <w:rPr>
          <w:rFonts w:hint="eastAsia"/>
        </w:rPr>
        <w:t>人才储备丰富，拥有工程建设副产物资源化利用相关的完整的设计</w:t>
      </w:r>
      <w:r w:rsidRPr="00342602">
        <w:t>-</w:t>
      </w:r>
      <w:r w:rsidRPr="00342602">
        <w:rPr>
          <w:rFonts w:hint="eastAsia"/>
        </w:rPr>
        <w:t>施工</w:t>
      </w:r>
      <w:r w:rsidRPr="00342602">
        <w:t>-</w:t>
      </w:r>
      <w:r w:rsidRPr="00342602">
        <w:rPr>
          <w:rFonts w:hint="eastAsia"/>
        </w:rPr>
        <w:t>运维全产业链平台，已完成大型</w:t>
      </w:r>
      <w:r w:rsidR="00EE5B4A" w:rsidRPr="00342602">
        <w:rPr>
          <w:rFonts w:hint="eastAsia"/>
        </w:rPr>
        <w:t>渣土受纳</w:t>
      </w:r>
      <w:r w:rsidRPr="00342602">
        <w:rPr>
          <w:rFonts w:hint="eastAsia"/>
        </w:rPr>
        <w:t>场数十座（共计容渣量</w:t>
      </w:r>
      <w:r w:rsidRPr="00342602">
        <w:t>3</w:t>
      </w:r>
      <w:r w:rsidRPr="00342602">
        <w:rPr>
          <w:rFonts w:hint="eastAsia"/>
        </w:rPr>
        <w:t>亿</w:t>
      </w:r>
      <w:r w:rsidRPr="00342602">
        <w:t>m</w:t>
      </w:r>
      <w:r w:rsidRPr="00342602">
        <w:rPr>
          <w:vertAlign w:val="superscript"/>
        </w:rPr>
        <w:t>3</w:t>
      </w:r>
      <w:r w:rsidRPr="00342602">
        <w:rPr>
          <w:rFonts w:hint="eastAsia"/>
        </w:rPr>
        <w:t>），现有在执行工程项目</w:t>
      </w:r>
      <w:r w:rsidRPr="00342602">
        <w:t>90</w:t>
      </w:r>
      <w:r w:rsidRPr="00342602">
        <w:rPr>
          <w:rFonts w:hint="eastAsia"/>
        </w:rPr>
        <w:t>余项，是北支江、之江路、临平西大门综合整治工程等依托示范项目的实施单位。</w:t>
      </w:r>
    </w:p>
    <w:p w14:paraId="3F6C69CE" w14:textId="0B5478C2" w:rsidR="00E53A64" w:rsidRPr="00342602" w:rsidRDefault="00E53A64" w:rsidP="005243CC">
      <w:pPr>
        <w:pStyle w:val="af3"/>
        <w:spacing w:before="156" w:after="156"/>
        <w:ind w:firstLine="480"/>
      </w:pPr>
      <w:r w:rsidRPr="00342602">
        <w:rPr>
          <w:rFonts w:hint="eastAsia"/>
        </w:rPr>
        <w:t>项目</w:t>
      </w:r>
      <w:r w:rsidR="00A77032" w:rsidRPr="00342602">
        <w:rPr>
          <w:rFonts w:hint="eastAsia"/>
        </w:rPr>
        <w:t>研究团队</w:t>
      </w:r>
      <w:r w:rsidRPr="00342602">
        <w:t>长期从事</w:t>
      </w:r>
      <w:r w:rsidR="00A77032" w:rsidRPr="00342602">
        <w:rPr>
          <w:rFonts w:hint="eastAsia"/>
        </w:rPr>
        <w:t>工程智慧化工程数字化、</w:t>
      </w:r>
      <w:r w:rsidRPr="00342602">
        <w:rPr>
          <w:rFonts w:hint="eastAsia"/>
        </w:rPr>
        <w:t>工程建设副产物资源化利用相关的设计</w:t>
      </w:r>
      <w:r w:rsidRPr="00342602">
        <w:t>和研究工作，具备从事该课题研究的知识储备和技术能力。因此，承担单位开展本项目的研究，在知识储备、技术能力和人员保障上，均具备明显的</w:t>
      </w:r>
      <w:r w:rsidRPr="00342602">
        <w:lastRenderedPageBreak/>
        <w:t>优势，有望在已有成果基础上取得较大突破</w:t>
      </w:r>
      <w:r w:rsidRPr="00342602">
        <w:rPr>
          <w:rFonts w:hint="eastAsia"/>
        </w:rPr>
        <w:t>。</w:t>
      </w:r>
    </w:p>
    <w:p w14:paraId="262EAD6F" w14:textId="31992E10" w:rsidR="00E53A64" w:rsidRPr="00342602" w:rsidRDefault="00DF012D" w:rsidP="00DC073D">
      <w:pPr>
        <w:pStyle w:val="aff3"/>
        <w:spacing w:after="156"/>
      </w:pPr>
      <w:bookmarkStart w:id="490" w:name="_Toc47740819"/>
      <w:r w:rsidRPr="00342602">
        <w:rPr>
          <w:rFonts w:hint="eastAsia"/>
        </w:rPr>
        <w:t>6.2</w:t>
      </w:r>
      <w:r w:rsidRPr="00342602">
        <w:rPr>
          <w:rFonts w:hint="eastAsia"/>
        </w:rPr>
        <w:t>本项目开展的前期研究基础</w:t>
      </w:r>
      <w:bookmarkEnd w:id="490"/>
    </w:p>
    <w:p w14:paraId="67C03804" w14:textId="637E5999" w:rsidR="00E53A64" w:rsidRPr="00342602" w:rsidRDefault="00E53A64" w:rsidP="005243CC">
      <w:pPr>
        <w:pStyle w:val="af3"/>
        <w:spacing w:before="156" w:after="156"/>
        <w:ind w:firstLine="480"/>
      </w:pPr>
      <w:r w:rsidRPr="00342602">
        <w:rPr>
          <w:rFonts w:hint="eastAsia"/>
        </w:rPr>
        <w:t>近</w:t>
      </w:r>
      <w:r w:rsidRPr="00342602">
        <w:t>5</w:t>
      </w:r>
      <w:r w:rsidRPr="00342602">
        <w:rPr>
          <w:rFonts w:hint="eastAsia"/>
        </w:rPr>
        <w:t>年来，项目研究团队在国家自然科学基金、省自然科学基金、武汉市科技计划等重点科研项目支持下，依托武汉东湖绿道、长江中心、南湖水环境综合整治等工程，在城市建筑工程废弃泥浆、渣土等安全处置和资源化利用方面积累了系列研究成果，发表相关论文</w:t>
      </w:r>
      <w:r w:rsidRPr="00342602">
        <w:t>20</w:t>
      </w:r>
      <w:r w:rsidRPr="00342602">
        <w:rPr>
          <w:rFonts w:hint="eastAsia"/>
        </w:rPr>
        <w:t>篇，申请发明专利</w:t>
      </w:r>
      <w:r w:rsidRPr="00342602">
        <w:t>10</w:t>
      </w:r>
      <w:r w:rsidRPr="00342602">
        <w:rPr>
          <w:rFonts w:hint="eastAsia"/>
        </w:rPr>
        <w:t>项，可以为本项目实施提供良好的科研条件和工作基础</w:t>
      </w:r>
      <w:r w:rsidR="00FA7F0E">
        <w:rPr>
          <w:rFonts w:hint="eastAsia"/>
        </w:rPr>
        <w:t>，简述</w:t>
      </w:r>
      <w:r w:rsidR="003A1ED6" w:rsidRPr="00342602">
        <w:t>如下：</w:t>
      </w:r>
    </w:p>
    <w:p w14:paraId="5431D03D" w14:textId="2AA3F435" w:rsidR="00E53A64" w:rsidRPr="00342602" w:rsidRDefault="00E53A64" w:rsidP="005243CC">
      <w:pPr>
        <w:pStyle w:val="af3"/>
        <w:spacing w:before="156" w:after="156"/>
        <w:ind w:firstLine="480"/>
      </w:pPr>
      <w:r w:rsidRPr="00342602">
        <w:rPr>
          <w:rFonts w:hint="eastAsia"/>
        </w:rPr>
        <w:t xml:space="preserve">(1) </w:t>
      </w:r>
      <w:r w:rsidRPr="00342602">
        <w:rPr>
          <w:rFonts w:hint="eastAsia"/>
        </w:rPr>
        <w:t>研究了外界环境变化诱发水泥</w:t>
      </w:r>
      <w:r w:rsidRPr="00342602">
        <w:rPr>
          <w:rFonts w:hint="eastAsia"/>
        </w:rPr>
        <w:t>/</w:t>
      </w:r>
      <w:r w:rsidRPr="00342602">
        <w:rPr>
          <w:rFonts w:hint="eastAsia"/>
        </w:rPr>
        <w:t>石灰</w:t>
      </w:r>
      <w:r w:rsidRPr="00342602">
        <w:rPr>
          <w:rFonts w:hint="eastAsia"/>
        </w:rPr>
        <w:t>-</w:t>
      </w:r>
      <w:r w:rsidRPr="00342602">
        <w:rPr>
          <w:rFonts w:hint="eastAsia"/>
        </w:rPr>
        <w:t>粉煤灰固化淤泥力学性质演变规律，论证了高温环境对淤泥固化过程具有明显催化和加速作用；揭示了固化诱发结构性土的假超固结现象，提出了基于压缩模量的结构屈服应力确定新方法；推导了适用于天然结构性土和固化诱发结构性土的固有压缩曲线统一概化模型，证明了经典</w:t>
      </w:r>
      <w:r w:rsidRPr="00342602">
        <w:rPr>
          <w:rFonts w:hint="eastAsia"/>
        </w:rPr>
        <w:t>Burland</w:t>
      </w:r>
      <w:r w:rsidRPr="00342602">
        <w:rPr>
          <w:rFonts w:hint="eastAsia"/>
        </w:rPr>
        <w:t>固有压缩曲线仅仅是统一概化模型的一种退化形式。相关成果包括：在</w:t>
      </w:r>
      <w:r w:rsidRPr="00342602">
        <w:t>Engineering Geology</w:t>
      </w:r>
      <w:r w:rsidRPr="00342602">
        <w:rPr>
          <w:rFonts w:hint="eastAsia"/>
        </w:rPr>
        <w:t>、</w:t>
      </w:r>
      <w:r w:rsidRPr="00342602">
        <w:t>Journal of Materials in Civil Engineering</w:t>
      </w:r>
      <w:r w:rsidRPr="00342602">
        <w:rPr>
          <w:rFonts w:hint="eastAsia"/>
        </w:rPr>
        <w:t xml:space="preserve"> (ASCE)</w:t>
      </w:r>
      <w:r w:rsidRPr="00342602">
        <w:rPr>
          <w:rFonts w:hint="eastAsia"/>
        </w:rPr>
        <w:t>、</w:t>
      </w:r>
      <w:r w:rsidRPr="00342602">
        <w:t>International Journal of Geomechanics</w:t>
      </w:r>
      <w:r w:rsidRPr="00342602">
        <w:rPr>
          <w:rFonts w:hint="eastAsia"/>
        </w:rPr>
        <w:t xml:space="preserve"> (ASCE)</w:t>
      </w:r>
      <w:r w:rsidRPr="00342602">
        <w:rPr>
          <w:rFonts w:hint="eastAsia"/>
        </w:rPr>
        <w:t>和</w:t>
      </w:r>
      <w:r w:rsidRPr="00342602">
        <w:t xml:space="preserve">Marine </w:t>
      </w:r>
      <w:proofErr w:type="spellStart"/>
      <w:r w:rsidRPr="00342602">
        <w:t>Georesources</w:t>
      </w:r>
      <w:proofErr w:type="spellEnd"/>
      <w:r w:rsidRPr="00342602">
        <w:t xml:space="preserve"> &amp; Geotechnology</w:t>
      </w:r>
      <w:r w:rsidRPr="00342602">
        <w:t>等期刊上发表</w:t>
      </w:r>
      <w:r w:rsidRPr="00342602">
        <w:rPr>
          <w:rFonts w:hint="eastAsia"/>
        </w:rPr>
        <w:t>（含录用）</w:t>
      </w:r>
      <w:r w:rsidRPr="00342602">
        <w:t>SCI</w:t>
      </w:r>
      <w:r w:rsidRPr="00342602">
        <w:t>论文</w:t>
      </w:r>
      <w:r w:rsidRPr="00342602">
        <w:rPr>
          <w:rFonts w:hint="eastAsia"/>
        </w:rPr>
        <w:t>8</w:t>
      </w:r>
      <w:r w:rsidRPr="00342602">
        <w:rPr>
          <w:rFonts w:hint="eastAsia"/>
        </w:rPr>
        <w:t>篇，申请发明专利</w:t>
      </w:r>
      <w:r w:rsidRPr="00342602">
        <w:rPr>
          <w:rFonts w:hint="eastAsia"/>
        </w:rPr>
        <w:t>3</w:t>
      </w:r>
      <w:r w:rsidRPr="00342602">
        <w:rPr>
          <w:rFonts w:hint="eastAsia"/>
        </w:rPr>
        <w:t>项，培养博士研究生</w:t>
      </w:r>
      <w:r w:rsidRPr="00342602">
        <w:rPr>
          <w:rFonts w:hint="eastAsia"/>
        </w:rPr>
        <w:t>1</w:t>
      </w:r>
      <w:r w:rsidRPr="00342602">
        <w:rPr>
          <w:rFonts w:hint="eastAsia"/>
        </w:rPr>
        <w:t>名、硕士研究生</w:t>
      </w:r>
      <w:r w:rsidRPr="00342602">
        <w:rPr>
          <w:rFonts w:hint="eastAsia"/>
        </w:rPr>
        <w:t>3</w:t>
      </w:r>
      <w:r w:rsidRPr="00342602">
        <w:rPr>
          <w:rFonts w:hint="eastAsia"/>
        </w:rPr>
        <w:t>名。</w:t>
      </w:r>
    </w:p>
    <w:p w14:paraId="169749FE" w14:textId="77777777" w:rsidR="00FA7F0E" w:rsidRDefault="00E53A64" w:rsidP="005243CC">
      <w:pPr>
        <w:pStyle w:val="af3"/>
        <w:spacing w:before="156" w:after="156"/>
        <w:ind w:firstLine="480"/>
      </w:pPr>
      <w:r w:rsidRPr="00342602">
        <w:rPr>
          <w:rFonts w:hint="eastAsia"/>
        </w:rPr>
        <w:t xml:space="preserve">(2) </w:t>
      </w:r>
      <w:r w:rsidRPr="00342602">
        <w:rPr>
          <w:rFonts w:hint="eastAsia"/>
        </w:rPr>
        <w:t>将低碳环保活性</w:t>
      </w:r>
      <w:r w:rsidRPr="00342602">
        <w:rPr>
          <w:rFonts w:hint="eastAsia"/>
        </w:rPr>
        <w:t>MgO</w:t>
      </w:r>
      <w:r w:rsidRPr="00342602">
        <w:rPr>
          <w:rFonts w:hint="eastAsia"/>
        </w:rPr>
        <w:t>引入淤泥固化，研发了基于活性</w:t>
      </w:r>
      <w:r w:rsidRPr="00342602">
        <w:rPr>
          <w:rFonts w:hint="eastAsia"/>
        </w:rPr>
        <w:t>MgO</w:t>
      </w:r>
      <w:r w:rsidRPr="00342602">
        <w:rPr>
          <w:rFonts w:hint="eastAsia"/>
        </w:rPr>
        <w:t>和工业副产物新型复合固化剂，论证了活性</w:t>
      </w:r>
      <w:r w:rsidRPr="00342602">
        <w:rPr>
          <w:rFonts w:hint="eastAsia"/>
        </w:rPr>
        <w:t>MgO</w:t>
      </w:r>
      <w:r w:rsidRPr="00342602">
        <w:rPr>
          <w:rFonts w:hint="eastAsia"/>
        </w:rPr>
        <w:t>基胶凝材料改良淤泥力学特性的有效性，揭示了</w:t>
      </w:r>
      <w:r w:rsidRPr="00342602">
        <w:rPr>
          <w:rFonts w:hint="eastAsia"/>
        </w:rPr>
        <w:t>Mg(OH)2</w:t>
      </w:r>
      <w:r w:rsidRPr="00342602">
        <w:rPr>
          <w:rFonts w:hint="eastAsia"/>
        </w:rPr>
        <w:t>和水化硅酸镁</w:t>
      </w:r>
      <w:r w:rsidRPr="00342602">
        <w:rPr>
          <w:rFonts w:hint="eastAsia"/>
        </w:rPr>
        <w:t>M-S-H</w:t>
      </w:r>
      <w:r w:rsidRPr="00342602">
        <w:rPr>
          <w:rFonts w:hint="eastAsia"/>
        </w:rPr>
        <w:t>两种胶结产物生成是活性</w:t>
      </w:r>
      <w:r w:rsidRPr="00342602">
        <w:rPr>
          <w:rFonts w:hint="eastAsia"/>
        </w:rPr>
        <w:t>MgO</w:t>
      </w:r>
      <w:r w:rsidRPr="00342602">
        <w:rPr>
          <w:rFonts w:hint="eastAsia"/>
        </w:rPr>
        <w:t>基胶凝材料固化淤泥强度改良的内在微观机理，为</w:t>
      </w:r>
      <w:r w:rsidRPr="00342602">
        <w:rPr>
          <w:rFonts w:hint="eastAsia"/>
        </w:rPr>
        <w:t>MgO</w:t>
      </w:r>
      <w:r w:rsidRPr="00342602">
        <w:rPr>
          <w:rFonts w:hint="eastAsia"/>
        </w:rPr>
        <w:t>基胶凝材料取代部分传统固化剂（水泥和石灰）提供理论依据；对比分析</w:t>
      </w:r>
      <w:r w:rsidRPr="00342602">
        <w:rPr>
          <w:rFonts w:hint="eastAsia"/>
        </w:rPr>
        <w:t>NaOH</w:t>
      </w:r>
      <w:r w:rsidRPr="00342602">
        <w:rPr>
          <w:rFonts w:hint="eastAsia"/>
        </w:rPr>
        <w:t>等多种类型激发组分，发现</w:t>
      </w:r>
      <w:r w:rsidRPr="00342602">
        <w:t>NaOH</w:t>
      </w:r>
      <w:r w:rsidRPr="00342602">
        <w:rPr>
          <w:rFonts w:hint="eastAsia"/>
        </w:rPr>
        <w:t>和</w:t>
      </w:r>
      <w:r w:rsidRPr="00342602">
        <w:t>Na2SiO3·9H2O</w:t>
      </w:r>
      <w:r w:rsidRPr="00342602">
        <w:rPr>
          <w:rFonts w:hint="eastAsia"/>
        </w:rPr>
        <w:t>两种材料更加有效激发粉煤灰潜在活性并显著改善固化淤泥力学性状，揭示了</w:t>
      </w:r>
      <w:r w:rsidRPr="00342602">
        <w:t>激发</w:t>
      </w:r>
      <w:r w:rsidRPr="00342602">
        <w:rPr>
          <w:rFonts w:hint="eastAsia"/>
        </w:rPr>
        <w:t>-</w:t>
      </w:r>
      <w:r w:rsidRPr="00342602">
        <w:t>溶解</w:t>
      </w:r>
      <w:r w:rsidRPr="00342602">
        <w:rPr>
          <w:rFonts w:hint="eastAsia"/>
        </w:rPr>
        <w:t>-</w:t>
      </w:r>
      <w:r w:rsidRPr="00342602">
        <w:rPr>
          <w:rFonts w:hint="eastAsia"/>
        </w:rPr>
        <w:t>再</w:t>
      </w:r>
      <w:r w:rsidRPr="00342602">
        <w:t>聚合</w:t>
      </w:r>
      <w:r w:rsidRPr="00342602">
        <w:rPr>
          <w:rFonts w:hint="eastAsia"/>
        </w:rPr>
        <w:t>形成的不同聚合度硅铝酸盐凝胶</w:t>
      </w:r>
      <w:r w:rsidRPr="00342602">
        <w:rPr>
          <w:rFonts w:hint="eastAsia"/>
        </w:rPr>
        <w:t>N-A-S-H</w:t>
      </w:r>
      <w:r w:rsidRPr="00342602">
        <w:rPr>
          <w:rFonts w:hint="eastAsia"/>
        </w:rPr>
        <w:t>是粘结淤泥土颗粒从而提高固化淤泥整体强度的本质原因。相关成果包括：在</w:t>
      </w:r>
      <w:r w:rsidRPr="00342602">
        <w:t>Journal of Testing and Evaluation</w:t>
      </w:r>
      <w:r w:rsidRPr="00342602">
        <w:rPr>
          <w:rFonts w:hint="eastAsia"/>
        </w:rPr>
        <w:t xml:space="preserve"> (ASTM)</w:t>
      </w:r>
      <w:r w:rsidRPr="00342602">
        <w:rPr>
          <w:rFonts w:hint="eastAsia"/>
        </w:rPr>
        <w:t>、</w:t>
      </w:r>
      <w:r w:rsidRPr="00342602">
        <w:t xml:space="preserve">Marine </w:t>
      </w:r>
      <w:proofErr w:type="spellStart"/>
      <w:r w:rsidRPr="00342602">
        <w:t>Georesources</w:t>
      </w:r>
      <w:proofErr w:type="spellEnd"/>
      <w:r w:rsidRPr="00342602">
        <w:t xml:space="preserve"> &amp; Geotechnology</w:t>
      </w:r>
      <w:r w:rsidRPr="00342602">
        <w:t>和</w:t>
      </w:r>
      <w:r w:rsidRPr="00342602">
        <w:t>Road Materials and Pavement Design</w:t>
      </w:r>
      <w:r w:rsidRPr="00342602">
        <w:rPr>
          <w:rFonts w:hint="eastAsia"/>
        </w:rPr>
        <w:t>、</w:t>
      </w:r>
      <w:r w:rsidRPr="00342602">
        <w:t>«</w:t>
      </w:r>
      <w:r w:rsidRPr="00342602">
        <w:rPr>
          <w:rFonts w:hint="eastAsia"/>
        </w:rPr>
        <w:t>浙江大学学报</w:t>
      </w:r>
      <w:r w:rsidRPr="00342602">
        <w:t>»</w:t>
      </w:r>
      <w:r w:rsidRPr="00342602">
        <w:rPr>
          <w:rFonts w:hint="eastAsia"/>
        </w:rPr>
        <w:t>（工学版）和</w:t>
      </w:r>
      <w:r w:rsidRPr="00342602">
        <w:t>«</w:t>
      </w:r>
      <w:r w:rsidRPr="00342602">
        <w:rPr>
          <w:rFonts w:hint="eastAsia"/>
        </w:rPr>
        <w:t>中南大学学报</w:t>
      </w:r>
      <w:r w:rsidRPr="00342602">
        <w:t>»</w:t>
      </w:r>
      <w:r w:rsidRPr="00342602">
        <w:rPr>
          <w:rFonts w:hint="eastAsia"/>
        </w:rPr>
        <w:t>（自然科学版）等期刊上发表</w:t>
      </w:r>
      <w:r w:rsidRPr="00342602">
        <w:rPr>
          <w:rFonts w:hint="eastAsia"/>
        </w:rPr>
        <w:t>SCI</w:t>
      </w:r>
      <w:r w:rsidRPr="00342602">
        <w:rPr>
          <w:rFonts w:hint="eastAsia"/>
        </w:rPr>
        <w:t>论文</w:t>
      </w:r>
      <w:r w:rsidRPr="00342602">
        <w:t>8</w:t>
      </w:r>
      <w:r w:rsidRPr="00342602">
        <w:rPr>
          <w:rFonts w:hint="eastAsia"/>
        </w:rPr>
        <w:t>篇、</w:t>
      </w:r>
      <w:r w:rsidRPr="00342602">
        <w:rPr>
          <w:rFonts w:hint="eastAsia"/>
        </w:rPr>
        <w:t>EI</w:t>
      </w:r>
      <w:r w:rsidRPr="00342602">
        <w:rPr>
          <w:rFonts w:hint="eastAsia"/>
        </w:rPr>
        <w:t>论文</w:t>
      </w:r>
      <w:r w:rsidRPr="00342602">
        <w:t>5</w:t>
      </w:r>
      <w:r w:rsidRPr="00342602">
        <w:rPr>
          <w:rFonts w:hint="eastAsia"/>
        </w:rPr>
        <w:t>篇，申请发明专利</w:t>
      </w:r>
      <w:r w:rsidRPr="00342602">
        <w:t>6</w:t>
      </w:r>
      <w:r w:rsidRPr="00342602">
        <w:rPr>
          <w:rFonts w:hint="eastAsia"/>
        </w:rPr>
        <w:t>项，培养博士研究生</w:t>
      </w:r>
      <w:r w:rsidRPr="00342602">
        <w:rPr>
          <w:rFonts w:hint="eastAsia"/>
        </w:rPr>
        <w:t>1</w:t>
      </w:r>
      <w:r w:rsidRPr="00342602">
        <w:rPr>
          <w:rFonts w:hint="eastAsia"/>
        </w:rPr>
        <w:t>名、硕士研究生</w:t>
      </w:r>
      <w:r w:rsidRPr="00342602">
        <w:rPr>
          <w:rFonts w:hint="eastAsia"/>
        </w:rPr>
        <w:t>2</w:t>
      </w:r>
      <w:r w:rsidRPr="00342602">
        <w:rPr>
          <w:rFonts w:hint="eastAsia"/>
        </w:rPr>
        <w:t>名。</w:t>
      </w:r>
    </w:p>
    <w:p w14:paraId="772D5CC3" w14:textId="5C30698B" w:rsidR="00E53A64" w:rsidRPr="00FA7F0E" w:rsidRDefault="00A77032" w:rsidP="00FA7F0E">
      <w:pPr>
        <w:pStyle w:val="af3"/>
        <w:spacing w:beforeLines="0" w:before="0" w:afterLines="0" w:after="0"/>
        <w:ind w:firstLine="482"/>
        <w:rPr>
          <w:b/>
          <w:bCs/>
        </w:rPr>
      </w:pPr>
      <w:r w:rsidRPr="00FA7F0E">
        <w:rPr>
          <w:rFonts w:hint="eastAsia"/>
          <w:b/>
          <w:bCs/>
        </w:rPr>
        <w:lastRenderedPageBreak/>
        <w:t>近年已有成果如下</w:t>
      </w:r>
      <w:r w:rsidR="00FA7F0E">
        <w:rPr>
          <w:rFonts w:hint="eastAsia"/>
          <w:b/>
          <w:bCs/>
        </w:rPr>
        <w:t>（部分）</w:t>
      </w:r>
      <w:r w:rsidRPr="00FA7F0E">
        <w:rPr>
          <w:rFonts w:hint="eastAsia"/>
          <w:b/>
          <w:bCs/>
        </w:rPr>
        <w:t>：</w:t>
      </w:r>
    </w:p>
    <w:p w14:paraId="49859FEC" w14:textId="7A90BF0E" w:rsidR="00E53A64" w:rsidRPr="00342602" w:rsidRDefault="00FA7F0E" w:rsidP="00FA7F0E">
      <w:pPr>
        <w:pStyle w:val="af3"/>
        <w:spacing w:before="156" w:after="156"/>
        <w:ind w:firstLine="480"/>
      </w:pPr>
      <w:r>
        <w:rPr>
          <w:rFonts w:hint="eastAsia"/>
        </w:rPr>
        <w:t>(</w:t>
      </w:r>
      <w:r>
        <w:t>1)</w:t>
      </w:r>
      <w:r w:rsidR="005243CC">
        <w:t xml:space="preserve"> </w:t>
      </w:r>
      <w:proofErr w:type="spellStart"/>
      <w:r w:rsidR="00E53A64" w:rsidRPr="00342602">
        <w:rPr>
          <w:rFonts w:hint="eastAsia"/>
        </w:rPr>
        <w:t>承担的相关科研项目</w:t>
      </w:r>
      <w:proofErr w:type="spellEnd"/>
    </w:p>
    <w:p w14:paraId="26550690" w14:textId="0B06133C" w:rsidR="00E53A64" w:rsidRPr="00342602" w:rsidRDefault="00E53A64" w:rsidP="00FA7F0E">
      <w:pPr>
        <w:pStyle w:val="af3"/>
        <w:spacing w:beforeLines="0" w:before="0" w:afterLines="0" w:after="0"/>
        <w:ind w:firstLine="480"/>
      </w:pPr>
      <w:r w:rsidRPr="00342602">
        <w:t xml:space="preserve">1) </w:t>
      </w:r>
      <w:r w:rsidRPr="00342602">
        <w:rPr>
          <w:rFonts w:hint="eastAsia"/>
        </w:rPr>
        <w:t>国家自然科学基金项目：碳化</w:t>
      </w:r>
      <w:r w:rsidRPr="00342602">
        <w:t>-</w:t>
      </w:r>
      <w:r w:rsidRPr="00342602">
        <w:rPr>
          <w:rFonts w:hint="eastAsia"/>
        </w:rPr>
        <w:t>激发作用下</w:t>
      </w:r>
      <w:r w:rsidRPr="00342602">
        <w:t>MgO-</w:t>
      </w:r>
      <w:r w:rsidRPr="00342602">
        <w:rPr>
          <w:rFonts w:hint="eastAsia"/>
        </w:rPr>
        <w:t>粉煤灰固化淤泥力学性状与微观机理研究</w:t>
      </w:r>
      <w:r w:rsidRPr="00342602">
        <w:t xml:space="preserve">, 2017.1.1-2019.12.31. </w:t>
      </w:r>
    </w:p>
    <w:p w14:paraId="26E99662" w14:textId="031C902F" w:rsidR="00E53A64" w:rsidRPr="00342602" w:rsidRDefault="00E53A64" w:rsidP="00FA7F0E">
      <w:pPr>
        <w:pStyle w:val="af3"/>
        <w:spacing w:beforeLines="0" w:before="0" w:afterLines="0" w:after="0"/>
        <w:ind w:firstLine="480"/>
      </w:pPr>
      <w:r w:rsidRPr="00342602">
        <w:t xml:space="preserve">2) </w:t>
      </w:r>
      <w:r w:rsidRPr="00342602">
        <w:rPr>
          <w:rFonts w:hint="eastAsia"/>
        </w:rPr>
        <w:t>国家自然科学基金项目：考虑絮凝</w:t>
      </w:r>
      <w:r w:rsidRPr="00342602">
        <w:t>-</w:t>
      </w:r>
      <w:r w:rsidRPr="00342602">
        <w:rPr>
          <w:rFonts w:hint="eastAsia"/>
        </w:rPr>
        <w:t>胶凝作用的磷酸镁</w:t>
      </w:r>
      <w:r w:rsidRPr="00342602">
        <w:t>/</w:t>
      </w:r>
      <w:r w:rsidRPr="00342602">
        <w:rPr>
          <w:rFonts w:hint="eastAsia"/>
        </w:rPr>
        <w:t>氯氧镁水泥固化淤泥力学性能与微观机制</w:t>
      </w:r>
      <w:r w:rsidRPr="00342602">
        <w:t xml:space="preserve">, 2019.1.1-2022.12.31. </w:t>
      </w:r>
    </w:p>
    <w:p w14:paraId="6A3AFFCC" w14:textId="79D41511" w:rsidR="00E53A64" w:rsidRPr="00342602" w:rsidRDefault="00E53A64" w:rsidP="00FA7F0E">
      <w:pPr>
        <w:pStyle w:val="af3"/>
        <w:spacing w:beforeLines="0" w:before="0" w:afterLines="0" w:after="0"/>
        <w:ind w:firstLine="480"/>
      </w:pPr>
      <w:r w:rsidRPr="00342602">
        <w:t>3)</w:t>
      </w:r>
      <w:r w:rsidRPr="00342602">
        <w:rPr>
          <w:rFonts w:hint="eastAsia"/>
        </w:rPr>
        <w:t xml:space="preserve"> </w:t>
      </w:r>
      <w:r w:rsidRPr="00342602">
        <w:rPr>
          <w:rFonts w:hint="eastAsia"/>
        </w:rPr>
        <w:t>国家自然科学基金项目：人工砂中游离云母含量测定方法与控制标准研究，</w:t>
      </w:r>
      <w:r w:rsidRPr="00342602">
        <w:t>2015.1.1-2017.12.31.</w:t>
      </w:r>
    </w:p>
    <w:p w14:paraId="747418E9" w14:textId="58391DA5" w:rsidR="00E53A64" w:rsidRPr="00342602" w:rsidRDefault="00E53A64" w:rsidP="00FA7F0E">
      <w:pPr>
        <w:pStyle w:val="af3"/>
        <w:spacing w:beforeLines="0" w:before="0" w:afterLines="0" w:after="0"/>
        <w:ind w:firstLine="480"/>
      </w:pPr>
      <w:r w:rsidRPr="00342602">
        <w:t>4)</w:t>
      </w:r>
      <w:r w:rsidRPr="00342602">
        <w:rPr>
          <w:rFonts w:hint="eastAsia"/>
        </w:rPr>
        <w:t xml:space="preserve"> </w:t>
      </w:r>
      <w:r w:rsidRPr="00342602">
        <w:rPr>
          <w:rFonts w:hint="eastAsia"/>
        </w:rPr>
        <w:t>国家自然科学基金项目：工程结构物软硬交界区域复合土工膜力学特性研究</w:t>
      </w:r>
    </w:p>
    <w:p w14:paraId="24ECA0C0" w14:textId="22332613" w:rsidR="00E53A64" w:rsidRPr="00342602" w:rsidRDefault="00E53A64" w:rsidP="00FA7F0E">
      <w:pPr>
        <w:pStyle w:val="af3"/>
        <w:spacing w:beforeLines="0" w:before="0" w:afterLines="0" w:after="0"/>
        <w:ind w:firstLine="480"/>
      </w:pPr>
      <w:r w:rsidRPr="00342602">
        <w:t xml:space="preserve">5) </w:t>
      </w:r>
      <w:r w:rsidRPr="00342602">
        <w:rPr>
          <w:rFonts w:hint="eastAsia"/>
        </w:rPr>
        <w:t>湖北省自然科学基金项目：</w:t>
      </w:r>
      <w:r w:rsidRPr="00342602">
        <w:t>MgO-</w:t>
      </w:r>
      <w:r w:rsidRPr="00342602">
        <w:rPr>
          <w:rFonts w:hint="eastAsia"/>
        </w:rPr>
        <w:t>粉煤灰改良淤泥强度与变形特性及微观机理研究</w:t>
      </w:r>
      <w:r w:rsidRPr="00342602">
        <w:t xml:space="preserve">, 2016.1.1-2017.12.31. </w:t>
      </w:r>
    </w:p>
    <w:p w14:paraId="24DFB434" w14:textId="1F48664B" w:rsidR="00E53A64" w:rsidRPr="00342602" w:rsidRDefault="00E53A64" w:rsidP="00FA7F0E">
      <w:pPr>
        <w:pStyle w:val="af3"/>
        <w:spacing w:beforeLines="0" w:before="0" w:afterLines="0" w:after="0"/>
        <w:ind w:firstLine="480"/>
      </w:pPr>
      <w:r w:rsidRPr="00342602">
        <w:t xml:space="preserve">6) </w:t>
      </w:r>
      <w:r w:rsidRPr="00342602">
        <w:rPr>
          <w:rFonts w:hint="eastAsia"/>
        </w:rPr>
        <w:t>武汉市科技计划项目：基于工业废渣胶凝材料固稳泥浆与资源化利用关键技术应用研究，</w:t>
      </w:r>
      <w:r w:rsidRPr="00342602">
        <w:t xml:space="preserve">2018.8-2020.12. </w:t>
      </w:r>
    </w:p>
    <w:p w14:paraId="3510E930" w14:textId="09CC0119" w:rsidR="00A77032" w:rsidRPr="00342602" w:rsidRDefault="00743129" w:rsidP="00FA7F0E">
      <w:pPr>
        <w:pStyle w:val="af3"/>
        <w:spacing w:beforeLines="0" w:before="0" w:afterLines="0" w:after="0"/>
        <w:ind w:firstLine="480"/>
      </w:pPr>
      <w:r w:rsidRPr="00342602">
        <w:t>7)</w:t>
      </w:r>
      <w:r w:rsidR="00B471E1" w:rsidRPr="00342602">
        <w:t xml:space="preserve"> </w:t>
      </w:r>
      <w:r w:rsidR="00A77032" w:rsidRPr="00342602">
        <w:rPr>
          <w:rFonts w:hint="eastAsia"/>
        </w:rPr>
        <w:t>白鹤滩水电站可行性研究阶段施工总布置可视化仿真研究</w:t>
      </w:r>
      <w:r w:rsidR="00FA7F0E">
        <w:rPr>
          <w:rFonts w:hint="eastAsia"/>
        </w:rPr>
        <w:t>，</w:t>
      </w:r>
      <w:r w:rsidR="00A77032" w:rsidRPr="00342602">
        <w:rPr>
          <w:rFonts w:hint="eastAsia"/>
        </w:rPr>
        <w:t>2006.11.20-20</w:t>
      </w:r>
      <w:r w:rsidR="00A77032" w:rsidRPr="00342602">
        <w:t>10</w:t>
      </w:r>
      <w:r w:rsidR="00A77032" w:rsidRPr="00342602">
        <w:rPr>
          <w:rFonts w:hint="eastAsia"/>
        </w:rPr>
        <w:t>.12.30</w:t>
      </w:r>
    </w:p>
    <w:p w14:paraId="64CE960D" w14:textId="2177E4A7" w:rsidR="00A77032" w:rsidRPr="00342602" w:rsidRDefault="00743129" w:rsidP="00FA7F0E">
      <w:pPr>
        <w:pStyle w:val="af3"/>
        <w:spacing w:beforeLines="0" w:before="0" w:afterLines="0" w:after="0"/>
        <w:ind w:firstLine="480"/>
      </w:pPr>
      <w:r w:rsidRPr="00342602">
        <w:t>8)</w:t>
      </w:r>
      <w:r w:rsidR="00B471E1" w:rsidRPr="00342602">
        <w:t xml:space="preserve"> </w:t>
      </w:r>
      <w:r w:rsidR="00A77032" w:rsidRPr="00342602">
        <w:rPr>
          <w:rFonts w:hint="eastAsia"/>
        </w:rPr>
        <w:t>混凝土拱坝浇筑仿真与施工进度随机优化研究，</w:t>
      </w:r>
      <w:r w:rsidR="00A77032" w:rsidRPr="00342602">
        <w:rPr>
          <w:rFonts w:hint="eastAsia"/>
        </w:rPr>
        <w:t>2012.10.10</w:t>
      </w:r>
      <w:r w:rsidR="00A77032" w:rsidRPr="00342602">
        <w:t>-</w:t>
      </w:r>
      <w:r w:rsidR="00A77032" w:rsidRPr="00342602">
        <w:rPr>
          <w:rFonts w:hint="eastAsia"/>
        </w:rPr>
        <w:t>2018.12.30</w:t>
      </w:r>
    </w:p>
    <w:p w14:paraId="645F52BA" w14:textId="0F8B97BD" w:rsidR="00A77032" w:rsidRPr="00342602" w:rsidRDefault="00743129" w:rsidP="00FA7F0E">
      <w:pPr>
        <w:pStyle w:val="af3"/>
        <w:spacing w:beforeLines="0" w:before="0" w:afterLines="0" w:after="0"/>
        <w:ind w:firstLine="480"/>
      </w:pPr>
      <w:r w:rsidRPr="00342602">
        <w:t>9)</w:t>
      </w:r>
      <w:r w:rsidR="00B471E1" w:rsidRPr="00342602">
        <w:t xml:space="preserve"> </w:t>
      </w:r>
      <w:r w:rsidR="00A77032" w:rsidRPr="00342602">
        <w:rPr>
          <w:rFonts w:hint="eastAsia"/>
        </w:rPr>
        <w:t>江苏溧阳抽水蓄能电站施工动态三维可视化仿真与优化研究；</w:t>
      </w:r>
      <w:r w:rsidR="00A77032" w:rsidRPr="00342602">
        <w:rPr>
          <w:rFonts w:hint="eastAsia"/>
        </w:rPr>
        <w:t>2010.1.1.-2010 .12.31</w:t>
      </w:r>
    </w:p>
    <w:p w14:paraId="37F599E3" w14:textId="651DC7B9" w:rsidR="00E53A64" w:rsidRPr="00342602" w:rsidRDefault="00FA7F0E" w:rsidP="00FA7F0E">
      <w:pPr>
        <w:pStyle w:val="af3"/>
        <w:spacing w:before="156" w:after="156"/>
        <w:ind w:firstLine="480"/>
      </w:pPr>
      <w:r>
        <w:rPr>
          <w:rFonts w:hint="eastAsia"/>
        </w:rPr>
        <w:t>(</w:t>
      </w:r>
      <w:r>
        <w:t>2</w:t>
      </w:r>
      <w:r>
        <w:t xml:space="preserve">) </w:t>
      </w:r>
      <w:r w:rsidR="00E53A64" w:rsidRPr="00342602">
        <w:rPr>
          <w:rFonts w:hint="eastAsia"/>
        </w:rPr>
        <w:t>申请的相关发明专利</w:t>
      </w:r>
    </w:p>
    <w:p w14:paraId="641D7E04" w14:textId="4283DF2C" w:rsidR="00E53A64" w:rsidRPr="00342602" w:rsidRDefault="00E53A64" w:rsidP="00FA7F0E">
      <w:pPr>
        <w:pStyle w:val="af3"/>
        <w:spacing w:beforeLines="0" w:before="0" w:afterLines="0" w:after="0"/>
        <w:ind w:firstLine="480"/>
      </w:pPr>
      <w:r w:rsidRPr="00342602">
        <w:t xml:space="preserve">1) </w:t>
      </w:r>
      <w:r w:rsidRPr="00342602">
        <w:rPr>
          <w:rFonts w:hint="eastAsia"/>
        </w:rPr>
        <w:t>一种疏浚淤泥复合固化剂</w:t>
      </w:r>
      <w:r w:rsidRPr="00342602">
        <w:t>. ZL 201610432520.9.</w:t>
      </w:r>
    </w:p>
    <w:p w14:paraId="5A785683" w14:textId="58156217" w:rsidR="00E53A64" w:rsidRPr="00342602" w:rsidRDefault="00E53A64" w:rsidP="00FA7F0E">
      <w:pPr>
        <w:pStyle w:val="af3"/>
        <w:spacing w:beforeLines="0" w:before="0" w:afterLines="0" w:after="0"/>
        <w:ind w:firstLine="480"/>
      </w:pPr>
      <w:r w:rsidRPr="00342602">
        <w:t xml:space="preserve">2) </w:t>
      </w:r>
      <w:r w:rsidRPr="00342602">
        <w:rPr>
          <w:rFonts w:hint="eastAsia"/>
        </w:rPr>
        <w:t>利用海洋废弃淤泥制备的碳化免烧砖及其制备方法</w:t>
      </w:r>
      <w:r w:rsidRPr="00342602">
        <w:t>. ZL 201710510652.3.</w:t>
      </w:r>
    </w:p>
    <w:p w14:paraId="559BD17B" w14:textId="4760F4A8" w:rsidR="00E53A64" w:rsidRPr="00342602" w:rsidRDefault="00E53A64" w:rsidP="00FA7F0E">
      <w:pPr>
        <w:pStyle w:val="af3"/>
        <w:spacing w:beforeLines="0" w:before="0" w:afterLines="0" w:after="0"/>
        <w:ind w:firstLine="480"/>
      </w:pPr>
      <w:r w:rsidRPr="00342602">
        <w:t xml:space="preserve">3) </w:t>
      </w:r>
      <w:r w:rsidRPr="00342602">
        <w:rPr>
          <w:rFonts w:hint="eastAsia"/>
        </w:rPr>
        <w:t>高含水率淤泥预压制样与监测装置</w:t>
      </w:r>
      <w:r w:rsidRPr="00342602">
        <w:t>. ZL 201620424385.9.</w:t>
      </w:r>
    </w:p>
    <w:p w14:paraId="55C0391E" w14:textId="6D96A4E0" w:rsidR="00E53A64" w:rsidRPr="00342602" w:rsidRDefault="00E53A64" w:rsidP="00FA7F0E">
      <w:pPr>
        <w:pStyle w:val="af3"/>
        <w:spacing w:beforeLines="0" w:before="0" w:afterLines="0" w:after="0"/>
        <w:ind w:firstLine="480"/>
      </w:pPr>
      <w:r w:rsidRPr="00342602">
        <w:t xml:space="preserve">4) </w:t>
      </w:r>
      <w:r w:rsidRPr="00342602">
        <w:rPr>
          <w:rFonts w:hint="eastAsia"/>
        </w:rPr>
        <w:t>移动式可视化高含水率淤泥泥水分离装置</w:t>
      </w:r>
      <w:r w:rsidRPr="00342602">
        <w:t>. ZL 201621183522.0.</w:t>
      </w:r>
    </w:p>
    <w:p w14:paraId="4A5C2125" w14:textId="47400908" w:rsidR="00E53A64" w:rsidRPr="00342602" w:rsidRDefault="00E53A64" w:rsidP="00FA7F0E">
      <w:pPr>
        <w:pStyle w:val="af3"/>
        <w:spacing w:beforeLines="0" w:before="0" w:afterLines="0" w:after="0"/>
        <w:ind w:firstLine="480"/>
      </w:pPr>
      <w:r w:rsidRPr="00342602">
        <w:t xml:space="preserve">5) </w:t>
      </w:r>
      <w:r w:rsidRPr="00342602">
        <w:rPr>
          <w:rFonts w:hint="eastAsia"/>
        </w:rPr>
        <w:t>一种围压可调的土样碳化实验仪器</w:t>
      </w:r>
      <w:r w:rsidRPr="00342602">
        <w:t>. ZL 201720150831.6.</w:t>
      </w:r>
    </w:p>
    <w:p w14:paraId="4B705BD6" w14:textId="7EA741DB" w:rsidR="00E53A64" w:rsidRPr="00342602" w:rsidRDefault="00E53A64" w:rsidP="00FA7F0E">
      <w:pPr>
        <w:pStyle w:val="af3"/>
        <w:spacing w:beforeLines="0" w:before="0" w:afterLines="0" w:after="0"/>
        <w:ind w:firstLine="480"/>
      </w:pPr>
      <w:r w:rsidRPr="00342602">
        <w:t xml:space="preserve">6) </w:t>
      </w:r>
      <w:r w:rsidRPr="00342602">
        <w:rPr>
          <w:rFonts w:hint="eastAsia"/>
        </w:rPr>
        <w:t>绿色回旋式泥浆泥渣分离器</w:t>
      </w:r>
      <w:r w:rsidRPr="00342602">
        <w:t>. ZL 201720386282.2.</w:t>
      </w:r>
    </w:p>
    <w:p w14:paraId="308000F4" w14:textId="71967979" w:rsidR="00E53A64" w:rsidRPr="00342602" w:rsidRDefault="00E53A64" w:rsidP="00FA7F0E">
      <w:pPr>
        <w:pStyle w:val="af3"/>
        <w:spacing w:beforeLines="0" w:before="0" w:afterLines="0" w:after="0"/>
        <w:ind w:firstLine="480"/>
      </w:pPr>
      <w:r w:rsidRPr="00342602">
        <w:t xml:space="preserve">7) </w:t>
      </w:r>
      <w:r w:rsidRPr="00342602">
        <w:rPr>
          <w:rFonts w:hint="eastAsia"/>
        </w:rPr>
        <w:t>海绵城市绿色雨水泥渣快速清理装置</w:t>
      </w:r>
      <w:r w:rsidRPr="00342602">
        <w:t>. ZL 201710166812.7.</w:t>
      </w:r>
    </w:p>
    <w:p w14:paraId="39B14CCF" w14:textId="34BF0E2B" w:rsidR="00E53A64" w:rsidRPr="00342602" w:rsidRDefault="00E53A64" w:rsidP="00FA7F0E">
      <w:pPr>
        <w:pStyle w:val="af3"/>
        <w:spacing w:beforeLines="0" w:before="0" w:afterLines="0" w:after="0"/>
        <w:ind w:firstLine="480"/>
      </w:pPr>
      <w:r w:rsidRPr="00342602">
        <w:t xml:space="preserve">8) </w:t>
      </w:r>
      <w:r w:rsidRPr="00342602">
        <w:rPr>
          <w:rFonts w:hint="eastAsia"/>
        </w:rPr>
        <w:t>一种废弃泥浆再利用的处理方法及装置</w:t>
      </w:r>
      <w:r w:rsidRPr="00342602">
        <w:t>. ZL 201910390393.4.</w:t>
      </w:r>
    </w:p>
    <w:p w14:paraId="61DC7591" w14:textId="208F612A" w:rsidR="00E53A64" w:rsidRPr="00342602" w:rsidRDefault="00E53A64" w:rsidP="00FA7F0E">
      <w:pPr>
        <w:pStyle w:val="af3"/>
        <w:spacing w:beforeLines="0" w:before="0" w:afterLines="0" w:after="0"/>
        <w:ind w:firstLine="480"/>
      </w:pPr>
      <w:r w:rsidRPr="00342602">
        <w:lastRenderedPageBreak/>
        <w:t xml:space="preserve">9) </w:t>
      </w:r>
      <w:r w:rsidRPr="00342602">
        <w:rPr>
          <w:rFonts w:hint="eastAsia"/>
        </w:rPr>
        <w:t>高含水量淤泥与泥浆快速脱水与固化装置</w:t>
      </w:r>
      <w:r w:rsidRPr="00342602">
        <w:t>. ZL 201810838218.2.</w:t>
      </w:r>
    </w:p>
    <w:p w14:paraId="619729BE" w14:textId="378F3E0F" w:rsidR="00E53A64" w:rsidRPr="00342602" w:rsidRDefault="00E53A64" w:rsidP="00FA7F0E">
      <w:pPr>
        <w:pStyle w:val="af3"/>
        <w:spacing w:beforeLines="0" w:before="0" w:afterLines="0" w:after="0"/>
        <w:ind w:firstLine="480"/>
      </w:pPr>
      <w:r w:rsidRPr="00342602">
        <w:t xml:space="preserve">10) </w:t>
      </w:r>
      <w:r w:rsidRPr="00342602">
        <w:rPr>
          <w:rFonts w:hint="eastAsia"/>
        </w:rPr>
        <w:t>一种镁基复合材料固化泥浆的方法</w:t>
      </w:r>
      <w:r w:rsidRPr="00342602">
        <w:t>. ZL 201910390394.9</w:t>
      </w:r>
    </w:p>
    <w:p w14:paraId="7F2957B4" w14:textId="46BA2A70" w:rsidR="00E53A64" w:rsidRPr="00342602" w:rsidRDefault="00FA7F0E" w:rsidP="00FA7F0E">
      <w:pPr>
        <w:pStyle w:val="af3"/>
        <w:spacing w:before="156" w:after="156"/>
        <w:ind w:firstLine="480"/>
      </w:pPr>
      <w:r>
        <w:rPr>
          <w:rFonts w:hint="eastAsia"/>
        </w:rPr>
        <w:t>(</w:t>
      </w:r>
      <w:r>
        <w:t>3)</w:t>
      </w:r>
      <w:r w:rsidR="005243CC">
        <w:t xml:space="preserve"> </w:t>
      </w:r>
      <w:r>
        <w:rPr>
          <w:rFonts w:hint="eastAsia"/>
        </w:rPr>
        <w:t>主编或参与</w:t>
      </w:r>
      <w:r w:rsidR="00E53A64" w:rsidRPr="00342602">
        <w:rPr>
          <w:rFonts w:hint="eastAsia"/>
        </w:rPr>
        <w:t>的规范编制</w:t>
      </w:r>
    </w:p>
    <w:p w14:paraId="701693FE" w14:textId="6EFAE68C" w:rsidR="00E53A64" w:rsidRPr="00342602" w:rsidRDefault="00E53A64" w:rsidP="00FA7F0E">
      <w:pPr>
        <w:pStyle w:val="af3"/>
        <w:spacing w:beforeLines="0" w:before="0" w:afterLines="0" w:after="0"/>
        <w:ind w:firstLine="480"/>
      </w:pPr>
      <w:r w:rsidRPr="00342602">
        <w:t>1)</w:t>
      </w:r>
      <w:r w:rsidR="00B471E1" w:rsidRPr="00342602">
        <w:t xml:space="preserve"> </w:t>
      </w:r>
      <w:r w:rsidRPr="00342602">
        <w:rPr>
          <w:rFonts w:hint="eastAsia"/>
        </w:rPr>
        <w:t>《水电工程渣场设计规范》（</w:t>
      </w:r>
      <w:r w:rsidRPr="00342602">
        <w:t>NB/T35111-2018</w:t>
      </w:r>
      <w:r w:rsidRPr="00342602">
        <w:rPr>
          <w:rFonts w:hint="eastAsia"/>
        </w:rPr>
        <w:t>）</w:t>
      </w:r>
    </w:p>
    <w:p w14:paraId="2D385E00" w14:textId="2A6B7D3A" w:rsidR="00E53A64" w:rsidRPr="00342602" w:rsidRDefault="00E53A64" w:rsidP="00FA7F0E">
      <w:pPr>
        <w:pStyle w:val="af3"/>
        <w:spacing w:beforeLines="0" w:before="0" w:afterLines="0" w:after="0"/>
        <w:ind w:firstLine="480"/>
      </w:pPr>
      <w:r w:rsidRPr="00342602">
        <w:t>2)</w:t>
      </w:r>
      <w:r w:rsidR="00B471E1" w:rsidRPr="00342602">
        <w:t xml:space="preserve"> </w:t>
      </w:r>
      <w:r w:rsidRPr="00342602">
        <w:rPr>
          <w:rFonts w:hint="eastAsia"/>
        </w:rPr>
        <w:t>《水电工程节能降耗</w:t>
      </w:r>
      <w:r w:rsidRPr="00342602">
        <w:t>设计导则</w:t>
      </w:r>
      <w:r w:rsidRPr="00342602">
        <w:rPr>
          <w:rFonts w:hint="eastAsia"/>
        </w:rPr>
        <w:t>》（</w:t>
      </w:r>
      <w:r w:rsidRPr="00342602">
        <w:t>NB/T 35022-2014</w:t>
      </w:r>
      <w:r w:rsidRPr="00342602">
        <w:rPr>
          <w:rFonts w:hint="eastAsia"/>
        </w:rPr>
        <w:t>）</w:t>
      </w:r>
    </w:p>
    <w:p w14:paraId="667B0109" w14:textId="78AFD0FD" w:rsidR="00E53A64" w:rsidRPr="00342602" w:rsidRDefault="00CF16BB" w:rsidP="00FA7F0E">
      <w:pPr>
        <w:pStyle w:val="af3"/>
        <w:spacing w:beforeLines="0" w:before="0" w:afterLines="0" w:after="0"/>
        <w:ind w:firstLine="480"/>
      </w:pPr>
      <w:r w:rsidRPr="00342602">
        <w:t>3)</w:t>
      </w:r>
      <w:r w:rsidR="00B471E1" w:rsidRPr="00342602">
        <w:t xml:space="preserve"> </w:t>
      </w:r>
      <w:r w:rsidR="00E53A64" w:rsidRPr="00342602">
        <w:rPr>
          <w:rFonts w:hint="eastAsia"/>
        </w:rPr>
        <w:t>《</w:t>
      </w:r>
      <w:bookmarkStart w:id="491" w:name="_Hlk43104679"/>
      <w:r w:rsidR="00E53A64" w:rsidRPr="00342602">
        <w:rPr>
          <w:rFonts w:hint="eastAsia"/>
        </w:rPr>
        <w:t>工程渣土堆填处置技术规范</w:t>
      </w:r>
      <w:bookmarkEnd w:id="491"/>
      <w:r w:rsidR="00E53A64" w:rsidRPr="00342602">
        <w:rPr>
          <w:rFonts w:hint="eastAsia"/>
        </w:rPr>
        <w:t>》（</w:t>
      </w:r>
      <w:r w:rsidR="00E53A64" w:rsidRPr="00342602">
        <w:rPr>
          <w:rFonts w:hint="eastAsia"/>
        </w:rPr>
        <w:t>D</w:t>
      </w:r>
      <w:r w:rsidR="00E53A64" w:rsidRPr="00342602">
        <w:t>B33</w:t>
      </w:r>
      <w:r w:rsidR="00E53A64" w:rsidRPr="00342602">
        <w:rPr>
          <w:rFonts w:hint="eastAsia"/>
        </w:rPr>
        <w:t>）</w:t>
      </w:r>
    </w:p>
    <w:p w14:paraId="17E3AAB6" w14:textId="7698154F" w:rsidR="00DF012D" w:rsidRPr="00342602" w:rsidRDefault="00FA7F0E" w:rsidP="00FA7F0E">
      <w:pPr>
        <w:pStyle w:val="af3"/>
        <w:spacing w:before="156" w:after="156"/>
        <w:ind w:firstLine="480"/>
      </w:pPr>
      <w:r>
        <w:rPr>
          <w:rFonts w:hint="eastAsia"/>
        </w:rPr>
        <w:t>(</w:t>
      </w:r>
      <w:r>
        <w:t>4</w:t>
      </w:r>
      <w:r>
        <w:t>)</w:t>
      </w:r>
      <w:r w:rsidR="005243CC">
        <w:t xml:space="preserve"> </w:t>
      </w:r>
      <w:r w:rsidR="00C43E8B" w:rsidRPr="00342602">
        <w:rPr>
          <w:rFonts w:hint="eastAsia"/>
        </w:rPr>
        <w:t>软件著作权</w:t>
      </w:r>
    </w:p>
    <w:p w14:paraId="1418C5F0" w14:textId="43766206" w:rsidR="00C43E8B" w:rsidRPr="00342602" w:rsidRDefault="00C43E8B" w:rsidP="00FA7F0E">
      <w:pPr>
        <w:pStyle w:val="af3"/>
        <w:spacing w:beforeLines="0" w:before="0" w:afterLines="0" w:after="0"/>
        <w:ind w:firstLine="480"/>
      </w:pPr>
      <w:r w:rsidRPr="00342602">
        <w:t>1)</w:t>
      </w:r>
      <w:r w:rsidR="00B471E1" w:rsidRPr="00342602">
        <w:t xml:space="preserve"> </w:t>
      </w:r>
      <w:r w:rsidRPr="00342602">
        <w:t>DAM</w:t>
      </w:r>
      <w:r w:rsidRPr="00342602">
        <w:rPr>
          <w:rFonts w:hint="eastAsia"/>
        </w:rPr>
        <w:t>云建管平台（软著登字第</w:t>
      </w:r>
      <w:r w:rsidRPr="00342602">
        <w:rPr>
          <w:rFonts w:hint="eastAsia"/>
        </w:rPr>
        <w:t>4639265</w:t>
      </w:r>
      <w:r w:rsidRPr="00342602">
        <w:rPr>
          <w:rFonts w:hint="eastAsia"/>
        </w:rPr>
        <w:t>号）</w:t>
      </w:r>
    </w:p>
    <w:p w14:paraId="156E360C" w14:textId="2F9B506E" w:rsidR="00C43E8B" w:rsidRPr="00342602" w:rsidRDefault="00C43E8B" w:rsidP="00FA7F0E">
      <w:pPr>
        <w:pStyle w:val="af3"/>
        <w:spacing w:beforeLines="0" w:before="0" w:afterLines="0" w:after="0"/>
        <w:ind w:firstLine="480"/>
      </w:pPr>
      <w:r w:rsidRPr="00342602">
        <w:t>2)</w:t>
      </w:r>
      <w:r w:rsidR="00B471E1" w:rsidRPr="00342602">
        <w:t xml:space="preserve"> </w:t>
      </w:r>
      <w:r w:rsidRPr="00342602">
        <w:rPr>
          <w:rFonts w:hint="eastAsia"/>
        </w:rPr>
        <w:t>建筑行业总承包项目现场综合管控平台（软著登字第</w:t>
      </w:r>
      <w:r w:rsidRPr="00342602">
        <w:rPr>
          <w:rFonts w:hint="eastAsia"/>
        </w:rPr>
        <w:t>3283309</w:t>
      </w:r>
      <w:r w:rsidRPr="00342602">
        <w:rPr>
          <w:rFonts w:hint="eastAsia"/>
        </w:rPr>
        <w:t>号）</w:t>
      </w:r>
    </w:p>
    <w:p w14:paraId="401C2421" w14:textId="7469540A" w:rsidR="00C43E8B" w:rsidRPr="00342602" w:rsidRDefault="00C43E8B" w:rsidP="00FA7F0E">
      <w:pPr>
        <w:pStyle w:val="af3"/>
        <w:spacing w:beforeLines="0" w:before="0" w:afterLines="0" w:after="0"/>
        <w:ind w:firstLine="480"/>
      </w:pPr>
      <w:r w:rsidRPr="00342602">
        <w:t>3)</w:t>
      </w:r>
      <w:r w:rsidRPr="00342602">
        <w:rPr>
          <w:rFonts w:hint="eastAsia"/>
        </w:rPr>
        <w:t xml:space="preserve"> </w:t>
      </w:r>
      <w:r w:rsidRPr="00342602">
        <w:rPr>
          <w:rFonts w:hint="eastAsia"/>
        </w:rPr>
        <w:t>白鹤滩库区高填方工程智慧碾压监控系统</w:t>
      </w:r>
      <w:r w:rsidRPr="00342602">
        <w:rPr>
          <w:rFonts w:hint="eastAsia"/>
        </w:rPr>
        <w:t>(</w:t>
      </w:r>
      <w:r w:rsidRPr="00342602">
        <w:rPr>
          <w:rFonts w:hint="eastAsia"/>
        </w:rPr>
        <w:t>软著登字第</w:t>
      </w:r>
      <w:r w:rsidRPr="00342602">
        <w:rPr>
          <w:rFonts w:hint="eastAsia"/>
        </w:rPr>
        <w:t>5367384</w:t>
      </w:r>
      <w:r w:rsidRPr="00342602">
        <w:rPr>
          <w:rFonts w:hint="eastAsia"/>
        </w:rPr>
        <w:t>号</w:t>
      </w:r>
      <w:r w:rsidRPr="00342602">
        <w:t>)</w:t>
      </w:r>
    </w:p>
    <w:p w14:paraId="0DB3B6B7" w14:textId="4A536CE4" w:rsidR="00DF012D" w:rsidRPr="00342602" w:rsidRDefault="00DF012D">
      <w:pPr>
        <w:spacing w:line="360" w:lineRule="auto"/>
        <w:ind w:firstLineChars="200" w:firstLine="480"/>
        <w:rPr>
          <w:szCs w:val="24"/>
        </w:rPr>
        <w:sectPr w:rsidR="00DF012D" w:rsidRPr="00342602">
          <w:pgSz w:w="11906" w:h="16838"/>
          <w:pgMar w:top="1440" w:right="1797" w:bottom="1440" w:left="1797" w:header="851" w:footer="992" w:gutter="0"/>
          <w:cols w:space="720"/>
          <w:docGrid w:type="linesAndChars" w:linePitch="312"/>
        </w:sectPr>
      </w:pPr>
    </w:p>
    <w:p w14:paraId="427551D0" w14:textId="5E3495CD" w:rsidR="00DF012D" w:rsidRPr="00E03FBA" w:rsidRDefault="00E03FBA" w:rsidP="00E03FBA">
      <w:pPr>
        <w:pStyle w:val="aff1"/>
        <w:jc w:val="center"/>
        <w:rPr>
          <w:sz w:val="32"/>
          <w:szCs w:val="32"/>
        </w:rPr>
      </w:pPr>
      <w:bookmarkStart w:id="492" w:name="_Toc47740820"/>
      <w:r w:rsidRPr="00E03FBA">
        <w:rPr>
          <w:rFonts w:hint="eastAsia"/>
          <w:sz w:val="32"/>
          <w:szCs w:val="32"/>
        </w:rPr>
        <w:lastRenderedPageBreak/>
        <w:t>第</w:t>
      </w:r>
      <w:r>
        <w:rPr>
          <w:rFonts w:hint="eastAsia"/>
          <w:sz w:val="32"/>
          <w:szCs w:val="32"/>
        </w:rPr>
        <w:t>二</w:t>
      </w:r>
      <w:r w:rsidRPr="00E03FBA">
        <w:rPr>
          <w:rFonts w:hint="eastAsia"/>
          <w:sz w:val="32"/>
          <w:szCs w:val="32"/>
        </w:rPr>
        <w:t xml:space="preserve">部分 </w:t>
      </w:r>
      <w:r w:rsidR="00DF012D" w:rsidRPr="00E03FBA">
        <w:rPr>
          <w:rFonts w:hint="eastAsia"/>
          <w:sz w:val="32"/>
          <w:szCs w:val="32"/>
        </w:rPr>
        <w:t>经费概算</w:t>
      </w:r>
      <w:bookmarkEnd w:id="492"/>
    </w:p>
    <w:p w14:paraId="3C4EB043" w14:textId="77777777" w:rsidR="00DF012D" w:rsidRPr="00342602" w:rsidRDefault="00DF012D">
      <w:pPr>
        <w:spacing w:line="360" w:lineRule="auto"/>
        <w:ind w:firstLineChars="200" w:firstLine="480"/>
        <w:jc w:val="left"/>
        <w:rPr>
          <w:rFonts w:ascii="宋体" w:hAnsi="宋体"/>
          <w:szCs w:val="21"/>
        </w:rPr>
      </w:pPr>
      <w:r w:rsidRPr="00342602">
        <w:rPr>
          <w:rFonts w:ascii="宋体" w:hAnsi="宋体" w:hint="eastAsia"/>
          <w:kern w:val="0"/>
          <w:szCs w:val="21"/>
        </w:rPr>
        <w:t>凡申请财政分期补助的项目，均应当编制科研项目经费概算。经费概算包括两部分：一是经费概算列表，二是经费概算说明。经费概算列表的表式见该提纲附表“省级科技计划项目经费概算表”。经费概算说明包括：</w:t>
      </w:r>
      <w:r w:rsidRPr="00342602">
        <w:rPr>
          <w:rFonts w:ascii="宋体" w:hAnsi="宋体" w:hint="eastAsia"/>
          <w:szCs w:val="21"/>
        </w:rPr>
        <w:t>对承担单位和相关部门承诺提供的支撑条件进行说明；对各科目支出的主要用途、与项目研究的相关性、概算方法、概算依据进行分析说明；对其他来源经费进行说明。</w:t>
      </w:r>
    </w:p>
    <w:p w14:paraId="31CCDF1F" w14:textId="77777777" w:rsidR="00DF012D" w:rsidRPr="00342602" w:rsidRDefault="00DF012D">
      <w:pPr>
        <w:spacing w:line="360" w:lineRule="auto"/>
        <w:ind w:firstLineChars="200" w:firstLine="480"/>
        <w:jc w:val="left"/>
        <w:rPr>
          <w:rFonts w:ascii="宋体" w:hAnsi="宋体"/>
          <w:kern w:val="0"/>
          <w:szCs w:val="24"/>
        </w:rPr>
      </w:pPr>
      <w:r w:rsidRPr="00342602">
        <w:rPr>
          <w:rFonts w:ascii="宋体" w:hAnsi="宋体" w:hint="eastAsia"/>
          <w:szCs w:val="21"/>
        </w:rPr>
        <w:t>项目可行性报告及经费概算编写应当回避项目申报单位和项目负责人、成员相关的信息，否则作无效申报处置。</w:t>
      </w:r>
      <w:r w:rsidRPr="00342602">
        <w:rPr>
          <w:rFonts w:ascii="宋体" w:hAnsi="宋体" w:hint="eastAsia"/>
          <w:kern w:val="0"/>
          <w:szCs w:val="24"/>
        </w:rPr>
        <w:br w:type="page"/>
      </w:r>
      <w:r w:rsidRPr="00342602">
        <w:rPr>
          <w:rFonts w:ascii="宋体" w:hAnsi="宋体" w:hint="eastAsia"/>
          <w:kern w:val="0"/>
          <w:szCs w:val="24"/>
        </w:rPr>
        <w:lastRenderedPageBreak/>
        <w:t>附表：</w:t>
      </w:r>
    </w:p>
    <w:p w14:paraId="2909D067" w14:textId="484A46AE" w:rsidR="00B471E1" w:rsidRPr="00342602" w:rsidRDefault="00B471E1" w:rsidP="00E03FBA">
      <w:pPr>
        <w:pStyle w:val="aff1"/>
        <w:jc w:val="center"/>
      </w:pPr>
      <w:bookmarkStart w:id="493" w:name="_Toc47740821"/>
      <w:r w:rsidRPr="00342602">
        <w:rPr>
          <w:rFonts w:hint="eastAsia"/>
        </w:rPr>
        <w:t>省级科技计划项目经费概算表</w:t>
      </w:r>
      <w:bookmarkEnd w:id="493"/>
    </w:p>
    <w:p w14:paraId="788CC5B3" w14:textId="77777777" w:rsidR="00B471E1" w:rsidRPr="00342602" w:rsidRDefault="00B471E1" w:rsidP="00B471E1">
      <w:pPr>
        <w:autoSpaceDE w:val="0"/>
        <w:autoSpaceDN w:val="0"/>
        <w:adjustRightInd w:val="0"/>
        <w:snapToGrid w:val="0"/>
        <w:spacing w:line="300" w:lineRule="auto"/>
        <w:rPr>
          <w:rFonts w:ascii="Arial" w:hAnsi="Arial" w:cs="Arial"/>
          <w:sz w:val="20"/>
        </w:rPr>
      </w:pPr>
      <w:r w:rsidRPr="00342602">
        <w:rPr>
          <w:rFonts w:ascii="Arial" w:hAnsi="Arial" w:cs="Arial" w:hint="eastAsia"/>
          <w:sz w:val="20"/>
        </w:rPr>
        <w:t>项目名称：城市工程建设余泥渣土处置智能化运筹与资源化利用关键技术及应用示范</w:t>
      </w:r>
    </w:p>
    <w:p w14:paraId="4B894C67" w14:textId="77777777" w:rsidR="00B471E1" w:rsidRPr="00342602" w:rsidRDefault="00B471E1" w:rsidP="00B471E1">
      <w:pPr>
        <w:autoSpaceDE w:val="0"/>
        <w:autoSpaceDN w:val="0"/>
        <w:adjustRightInd w:val="0"/>
        <w:snapToGrid w:val="0"/>
        <w:spacing w:line="300" w:lineRule="auto"/>
        <w:jc w:val="right"/>
        <w:rPr>
          <w:rFonts w:ascii="Arial" w:hAnsi="Arial" w:cs="Arial"/>
          <w:sz w:val="20"/>
        </w:rPr>
      </w:pPr>
      <w:r w:rsidRPr="00342602">
        <w:rPr>
          <w:rFonts w:ascii="Arial" w:hAnsi="Arial" w:cs="Arial" w:hint="eastAsia"/>
          <w:sz w:val="20"/>
        </w:rPr>
        <w:t>金额单位：万元</w:t>
      </w:r>
    </w:p>
    <w:tbl>
      <w:tblPr>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30" w:type="dxa"/>
          <w:right w:w="30" w:type="dxa"/>
        </w:tblCellMar>
        <w:tblLook w:val="0000" w:firstRow="0" w:lastRow="0" w:firstColumn="0" w:lastColumn="0" w:noHBand="0" w:noVBand="0"/>
      </w:tblPr>
      <w:tblGrid>
        <w:gridCol w:w="3545"/>
        <w:gridCol w:w="1266"/>
        <w:gridCol w:w="2250"/>
        <w:gridCol w:w="1996"/>
      </w:tblGrid>
      <w:tr w:rsidR="00342602" w:rsidRPr="00342602" w14:paraId="63DCCEBF" w14:textId="77777777" w:rsidTr="004A7823">
        <w:trPr>
          <w:cantSplit/>
          <w:trHeight w:val="340"/>
          <w:jc w:val="center"/>
        </w:trPr>
        <w:tc>
          <w:tcPr>
            <w:tcW w:w="3574" w:type="dxa"/>
            <w:tcBorders>
              <w:top w:val="single" w:sz="6" w:space="0" w:color="auto"/>
              <w:left w:val="single" w:sz="6" w:space="0" w:color="auto"/>
              <w:bottom w:val="single" w:sz="6" w:space="0" w:color="auto"/>
              <w:right w:val="single" w:sz="6" w:space="0" w:color="auto"/>
            </w:tcBorders>
            <w:vAlign w:val="center"/>
          </w:tcPr>
          <w:p w14:paraId="6D44E64E" w14:textId="77777777" w:rsidR="00B471E1" w:rsidRPr="00342602" w:rsidRDefault="00B471E1" w:rsidP="004A7823">
            <w:pPr>
              <w:autoSpaceDE w:val="0"/>
              <w:autoSpaceDN w:val="0"/>
              <w:jc w:val="center"/>
              <w:rPr>
                <w:b/>
                <w:bCs/>
                <w:szCs w:val="24"/>
              </w:rPr>
            </w:pPr>
            <w:r w:rsidRPr="00342602">
              <w:rPr>
                <w:b/>
                <w:bCs/>
                <w:szCs w:val="24"/>
              </w:rPr>
              <w:t>概算科目名称</w:t>
            </w:r>
          </w:p>
        </w:tc>
        <w:tc>
          <w:tcPr>
            <w:tcW w:w="1276" w:type="dxa"/>
            <w:tcBorders>
              <w:top w:val="single" w:sz="6" w:space="0" w:color="auto"/>
              <w:left w:val="single" w:sz="6" w:space="0" w:color="auto"/>
              <w:bottom w:val="single" w:sz="6" w:space="0" w:color="auto"/>
              <w:right w:val="single" w:sz="6" w:space="0" w:color="auto"/>
            </w:tcBorders>
            <w:vAlign w:val="center"/>
          </w:tcPr>
          <w:p w14:paraId="074424D7" w14:textId="77777777" w:rsidR="00B471E1" w:rsidRPr="00342602" w:rsidRDefault="00B471E1" w:rsidP="004A7823">
            <w:pPr>
              <w:autoSpaceDE w:val="0"/>
              <w:autoSpaceDN w:val="0"/>
              <w:jc w:val="center"/>
              <w:rPr>
                <w:b/>
                <w:bCs/>
                <w:szCs w:val="24"/>
              </w:rPr>
            </w:pPr>
            <w:r w:rsidRPr="00342602">
              <w:rPr>
                <w:b/>
                <w:bCs/>
                <w:szCs w:val="24"/>
              </w:rPr>
              <w:t>合计</w:t>
            </w:r>
          </w:p>
        </w:tc>
        <w:tc>
          <w:tcPr>
            <w:tcW w:w="2268" w:type="dxa"/>
            <w:tcBorders>
              <w:top w:val="single" w:sz="6" w:space="0" w:color="auto"/>
              <w:left w:val="single" w:sz="6" w:space="0" w:color="auto"/>
              <w:bottom w:val="single" w:sz="6" w:space="0" w:color="auto"/>
              <w:right w:val="single" w:sz="4" w:space="0" w:color="auto"/>
            </w:tcBorders>
            <w:vAlign w:val="center"/>
          </w:tcPr>
          <w:p w14:paraId="5C461229" w14:textId="77777777" w:rsidR="00B471E1" w:rsidRPr="00342602" w:rsidRDefault="00B471E1" w:rsidP="004A7823">
            <w:pPr>
              <w:autoSpaceDE w:val="0"/>
              <w:autoSpaceDN w:val="0"/>
              <w:jc w:val="center"/>
              <w:rPr>
                <w:b/>
                <w:bCs/>
                <w:szCs w:val="24"/>
              </w:rPr>
            </w:pPr>
            <w:r w:rsidRPr="00342602">
              <w:rPr>
                <w:b/>
                <w:bCs/>
                <w:szCs w:val="24"/>
              </w:rPr>
              <w:t>省财政拨款经费</w:t>
            </w:r>
          </w:p>
        </w:tc>
        <w:tc>
          <w:tcPr>
            <w:tcW w:w="2012" w:type="dxa"/>
            <w:tcBorders>
              <w:top w:val="single" w:sz="6" w:space="0" w:color="auto"/>
              <w:left w:val="single" w:sz="6" w:space="0" w:color="auto"/>
              <w:bottom w:val="single" w:sz="6" w:space="0" w:color="auto"/>
              <w:right w:val="single" w:sz="4" w:space="0" w:color="auto"/>
            </w:tcBorders>
            <w:vAlign w:val="center"/>
          </w:tcPr>
          <w:p w14:paraId="0733A8BB" w14:textId="77777777" w:rsidR="00B471E1" w:rsidRPr="00342602" w:rsidRDefault="00B471E1" w:rsidP="004A7823">
            <w:pPr>
              <w:autoSpaceDE w:val="0"/>
              <w:autoSpaceDN w:val="0"/>
              <w:jc w:val="center"/>
              <w:rPr>
                <w:b/>
                <w:bCs/>
                <w:szCs w:val="24"/>
              </w:rPr>
            </w:pPr>
            <w:r w:rsidRPr="00342602">
              <w:rPr>
                <w:b/>
                <w:bCs/>
                <w:szCs w:val="24"/>
              </w:rPr>
              <w:t>自筹和配套经费</w:t>
            </w:r>
          </w:p>
        </w:tc>
      </w:tr>
      <w:tr w:rsidR="00342602" w:rsidRPr="00342602" w14:paraId="643CA48E" w14:textId="77777777" w:rsidTr="004A7823">
        <w:trPr>
          <w:cantSplit/>
          <w:trHeight w:val="340"/>
          <w:jc w:val="center"/>
        </w:trPr>
        <w:tc>
          <w:tcPr>
            <w:tcW w:w="3574" w:type="dxa"/>
            <w:tcBorders>
              <w:top w:val="single" w:sz="6" w:space="0" w:color="auto"/>
              <w:left w:val="single" w:sz="6" w:space="0" w:color="auto"/>
              <w:bottom w:val="single" w:sz="6" w:space="0" w:color="auto"/>
              <w:right w:val="single" w:sz="6" w:space="0" w:color="auto"/>
            </w:tcBorders>
            <w:vAlign w:val="center"/>
          </w:tcPr>
          <w:p w14:paraId="28F453CC" w14:textId="2E7D23FD" w:rsidR="00B471E1" w:rsidRPr="00342602" w:rsidRDefault="00FC20AB" w:rsidP="004A7823">
            <w:pPr>
              <w:autoSpaceDE w:val="0"/>
              <w:autoSpaceDN w:val="0"/>
              <w:jc w:val="center"/>
              <w:rPr>
                <w:szCs w:val="24"/>
              </w:rPr>
            </w:pPr>
            <w:r>
              <w:rPr>
                <w:b/>
                <w:bCs/>
                <w:szCs w:val="24"/>
              </w:rPr>
              <w:t xml:space="preserve">(1) </w:t>
            </w:r>
          </w:p>
        </w:tc>
        <w:tc>
          <w:tcPr>
            <w:tcW w:w="1276" w:type="dxa"/>
            <w:tcBorders>
              <w:top w:val="single" w:sz="6" w:space="0" w:color="auto"/>
              <w:left w:val="single" w:sz="6" w:space="0" w:color="auto"/>
              <w:bottom w:val="single" w:sz="6" w:space="0" w:color="auto"/>
              <w:right w:val="single" w:sz="6" w:space="0" w:color="auto"/>
            </w:tcBorders>
            <w:vAlign w:val="center"/>
          </w:tcPr>
          <w:p w14:paraId="403F8DDB" w14:textId="4559300B" w:rsidR="00B471E1" w:rsidRPr="00342602" w:rsidRDefault="00FC20AB" w:rsidP="004A7823">
            <w:pPr>
              <w:autoSpaceDE w:val="0"/>
              <w:autoSpaceDN w:val="0"/>
              <w:jc w:val="center"/>
              <w:rPr>
                <w:b/>
                <w:bCs/>
                <w:szCs w:val="24"/>
              </w:rPr>
            </w:pPr>
            <w:r>
              <w:rPr>
                <w:b/>
                <w:bCs/>
                <w:szCs w:val="24"/>
              </w:rPr>
              <w:t xml:space="preserve">(2) </w:t>
            </w:r>
          </w:p>
        </w:tc>
        <w:tc>
          <w:tcPr>
            <w:tcW w:w="2268" w:type="dxa"/>
            <w:tcBorders>
              <w:top w:val="single" w:sz="6" w:space="0" w:color="auto"/>
              <w:left w:val="single" w:sz="6" w:space="0" w:color="auto"/>
              <w:bottom w:val="single" w:sz="6" w:space="0" w:color="auto"/>
              <w:right w:val="single" w:sz="4" w:space="0" w:color="auto"/>
            </w:tcBorders>
            <w:vAlign w:val="center"/>
          </w:tcPr>
          <w:p w14:paraId="6131CEBE" w14:textId="31A8C5BE" w:rsidR="00B471E1" w:rsidRPr="00342602" w:rsidRDefault="00FC20AB" w:rsidP="004A7823">
            <w:pPr>
              <w:autoSpaceDE w:val="0"/>
              <w:autoSpaceDN w:val="0"/>
              <w:jc w:val="center"/>
              <w:rPr>
                <w:szCs w:val="24"/>
              </w:rPr>
            </w:pPr>
            <w:r>
              <w:rPr>
                <w:b/>
                <w:bCs/>
                <w:szCs w:val="24"/>
              </w:rPr>
              <w:t xml:space="preserve">(3) </w:t>
            </w:r>
          </w:p>
        </w:tc>
        <w:tc>
          <w:tcPr>
            <w:tcW w:w="2012" w:type="dxa"/>
            <w:tcBorders>
              <w:top w:val="single" w:sz="6" w:space="0" w:color="auto"/>
              <w:left w:val="single" w:sz="6" w:space="0" w:color="auto"/>
              <w:bottom w:val="single" w:sz="6" w:space="0" w:color="auto"/>
              <w:right w:val="single" w:sz="4" w:space="0" w:color="auto"/>
            </w:tcBorders>
            <w:vAlign w:val="center"/>
          </w:tcPr>
          <w:p w14:paraId="4ED5341A" w14:textId="711CCC5E" w:rsidR="00B471E1" w:rsidRPr="00342602" w:rsidRDefault="00FC20AB" w:rsidP="004A7823">
            <w:pPr>
              <w:autoSpaceDE w:val="0"/>
              <w:autoSpaceDN w:val="0"/>
              <w:jc w:val="center"/>
              <w:rPr>
                <w:szCs w:val="24"/>
              </w:rPr>
            </w:pPr>
            <w:r>
              <w:rPr>
                <w:b/>
                <w:bCs/>
                <w:szCs w:val="24"/>
              </w:rPr>
              <w:t xml:space="preserve">(4) </w:t>
            </w:r>
          </w:p>
        </w:tc>
      </w:tr>
      <w:tr w:rsidR="00342602" w:rsidRPr="00342602" w14:paraId="04D12D00" w14:textId="77777777" w:rsidTr="004A7823">
        <w:trPr>
          <w:cantSplit/>
          <w:trHeight w:val="340"/>
          <w:jc w:val="center"/>
        </w:trPr>
        <w:tc>
          <w:tcPr>
            <w:tcW w:w="3574" w:type="dxa"/>
            <w:tcBorders>
              <w:top w:val="single" w:sz="6" w:space="0" w:color="auto"/>
              <w:left w:val="single" w:sz="6" w:space="0" w:color="auto"/>
              <w:bottom w:val="single" w:sz="6" w:space="0" w:color="auto"/>
              <w:right w:val="single" w:sz="6" w:space="0" w:color="auto"/>
            </w:tcBorders>
            <w:vAlign w:val="center"/>
          </w:tcPr>
          <w:p w14:paraId="0581D6FF" w14:textId="77777777" w:rsidR="00B471E1" w:rsidRPr="00342602" w:rsidRDefault="00B471E1" w:rsidP="004A7823">
            <w:pPr>
              <w:autoSpaceDE w:val="0"/>
              <w:autoSpaceDN w:val="0"/>
              <w:rPr>
                <w:rFonts w:eastAsia="黑体"/>
              </w:rPr>
            </w:pPr>
            <w:r w:rsidRPr="00342602">
              <w:rPr>
                <w:rFonts w:eastAsia="黑体"/>
              </w:rPr>
              <w:t>一、经费支出（合计）</w:t>
            </w:r>
          </w:p>
        </w:tc>
        <w:tc>
          <w:tcPr>
            <w:tcW w:w="1276" w:type="dxa"/>
            <w:tcBorders>
              <w:top w:val="single" w:sz="6" w:space="0" w:color="auto"/>
              <w:left w:val="single" w:sz="6" w:space="0" w:color="auto"/>
              <w:bottom w:val="single" w:sz="6" w:space="0" w:color="auto"/>
              <w:right w:val="single" w:sz="6" w:space="0" w:color="auto"/>
            </w:tcBorders>
            <w:vAlign w:val="center"/>
          </w:tcPr>
          <w:p w14:paraId="6121AE54" w14:textId="77777777" w:rsidR="00B471E1" w:rsidRPr="00342602" w:rsidRDefault="00B471E1" w:rsidP="004A7823">
            <w:pPr>
              <w:autoSpaceDE w:val="0"/>
              <w:autoSpaceDN w:val="0"/>
              <w:jc w:val="center"/>
              <w:rPr>
                <w:rFonts w:eastAsia="黑体"/>
                <w:sz w:val="20"/>
              </w:rPr>
            </w:pPr>
            <w:r w:rsidRPr="00342602">
              <w:rPr>
                <w:rFonts w:eastAsia="黑体" w:hint="eastAsia"/>
                <w:sz w:val="20"/>
              </w:rPr>
              <w:t>4</w:t>
            </w:r>
            <w:r w:rsidRPr="00342602">
              <w:rPr>
                <w:rFonts w:eastAsia="黑体"/>
                <w:sz w:val="20"/>
              </w:rPr>
              <w:t>70</w:t>
            </w:r>
          </w:p>
        </w:tc>
        <w:tc>
          <w:tcPr>
            <w:tcW w:w="2268" w:type="dxa"/>
            <w:tcBorders>
              <w:top w:val="single" w:sz="6" w:space="0" w:color="auto"/>
              <w:left w:val="single" w:sz="6" w:space="0" w:color="auto"/>
              <w:bottom w:val="single" w:sz="6" w:space="0" w:color="auto"/>
              <w:right w:val="single" w:sz="4" w:space="0" w:color="auto"/>
            </w:tcBorders>
            <w:vAlign w:val="center"/>
          </w:tcPr>
          <w:p w14:paraId="6429C779" w14:textId="77777777" w:rsidR="00B471E1" w:rsidRPr="00342602" w:rsidRDefault="00B471E1" w:rsidP="004A7823">
            <w:pPr>
              <w:autoSpaceDE w:val="0"/>
              <w:autoSpaceDN w:val="0"/>
              <w:jc w:val="center"/>
              <w:rPr>
                <w:rFonts w:eastAsia="黑体"/>
                <w:sz w:val="20"/>
              </w:rPr>
            </w:pPr>
            <w:r w:rsidRPr="00342602">
              <w:rPr>
                <w:rFonts w:eastAsia="黑体" w:hint="eastAsia"/>
                <w:sz w:val="20"/>
              </w:rPr>
              <w:t>9</w:t>
            </w:r>
            <w:r w:rsidRPr="00342602">
              <w:rPr>
                <w:rFonts w:eastAsia="黑体"/>
                <w:sz w:val="20"/>
              </w:rPr>
              <w:t>4</w:t>
            </w:r>
          </w:p>
        </w:tc>
        <w:tc>
          <w:tcPr>
            <w:tcW w:w="2012" w:type="dxa"/>
            <w:tcBorders>
              <w:top w:val="single" w:sz="6" w:space="0" w:color="auto"/>
              <w:left w:val="single" w:sz="6" w:space="0" w:color="auto"/>
              <w:bottom w:val="single" w:sz="6" w:space="0" w:color="auto"/>
              <w:right w:val="single" w:sz="4" w:space="0" w:color="auto"/>
            </w:tcBorders>
          </w:tcPr>
          <w:p w14:paraId="31D64992" w14:textId="77777777" w:rsidR="00B471E1" w:rsidRPr="00342602" w:rsidRDefault="00B471E1" w:rsidP="004A7823">
            <w:pPr>
              <w:autoSpaceDE w:val="0"/>
              <w:autoSpaceDN w:val="0"/>
              <w:jc w:val="center"/>
              <w:rPr>
                <w:rFonts w:eastAsia="黑体"/>
                <w:sz w:val="20"/>
              </w:rPr>
            </w:pPr>
            <w:r w:rsidRPr="00342602">
              <w:rPr>
                <w:rFonts w:eastAsia="黑体" w:hint="eastAsia"/>
                <w:sz w:val="20"/>
              </w:rPr>
              <w:t>3</w:t>
            </w:r>
            <w:r w:rsidRPr="00342602">
              <w:rPr>
                <w:rFonts w:eastAsia="黑体"/>
                <w:sz w:val="20"/>
              </w:rPr>
              <w:t>76</w:t>
            </w:r>
          </w:p>
        </w:tc>
      </w:tr>
      <w:tr w:rsidR="00342602" w:rsidRPr="00342602" w14:paraId="454177E2" w14:textId="77777777" w:rsidTr="004A7823">
        <w:trPr>
          <w:cantSplit/>
          <w:trHeight w:val="340"/>
          <w:jc w:val="center"/>
        </w:trPr>
        <w:tc>
          <w:tcPr>
            <w:tcW w:w="3574" w:type="dxa"/>
            <w:tcBorders>
              <w:top w:val="single" w:sz="6" w:space="0" w:color="auto"/>
              <w:left w:val="single" w:sz="6" w:space="0" w:color="auto"/>
              <w:bottom w:val="single" w:sz="6" w:space="0" w:color="auto"/>
              <w:right w:val="single" w:sz="6" w:space="0" w:color="auto"/>
            </w:tcBorders>
            <w:vAlign w:val="center"/>
          </w:tcPr>
          <w:p w14:paraId="67B80D00" w14:textId="77777777" w:rsidR="00B471E1" w:rsidRPr="00342602" w:rsidRDefault="00B471E1" w:rsidP="004A7823">
            <w:pPr>
              <w:autoSpaceDE w:val="0"/>
              <w:autoSpaceDN w:val="0"/>
              <w:rPr>
                <w:rFonts w:eastAsia="黑体"/>
              </w:rPr>
            </w:pPr>
            <w:r w:rsidRPr="00342602">
              <w:rPr>
                <w:rFonts w:eastAsia="黑体"/>
              </w:rPr>
              <w:t>（</w:t>
            </w:r>
            <w:r w:rsidRPr="00342602">
              <w:t>一</w:t>
            </w:r>
            <w:r w:rsidRPr="00342602">
              <w:rPr>
                <w:rFonts w:eastAsia="黑体"/>
              </w:rPr>
              <w:t>）</w:t>
            </w:r>
            <w:r w:rsidRPr="00342602">
              <w:rPr>
                <w:rFonts w:eastAsia="仿宋_GB2312"/>
              </w:rPr>
              <w:t>直接费用</w:t>
            </w:r>
          </w:p>
        </w:tc>
        <w:tc>
          <w:tcPr>
            <w:tcW w:w="1276" w:type="dxa"/>
            <w:tcBorders>
              <w:top w:val="single" w:sz="6" w:space="0" w:color="auto"/>
              <w:left w:val="single" w:sz="6" w:space="0" w:color="auto"/>
              <w:bottom w:val="single" w:sz="6" w:space="0" w:color="auto"/>
              <w:right w:val="single" w:sz="6" w:space="0" w:color="auto"/>
            </w:tcBorders>
            <w:vAlign w:val="center"/>
          </w:tcPr>
          <w:p w14:paraId="1AD79517" w14:textId="77777777" w:rsidR="00B471E1" w:rsidRPr="00342602" w:rsidRDefault="00B471E1" w:rsidP="004A7823">
            <w:pPr>
              <w:autoSpaceDE w:val="0"/>
              <w:autoSpaceDN w:val="0"/>
              <w:jc w:val="center"/>
              <w:rPr>
                <w:rFonts w:eastAsia="黑体"/>
                <w:sz w:val="20"/>
              </w:rPr>
            </w:pPr>
            <w:r w:rsidRPr="00342602">
              <w:rPr>
                <w:rFonts w:eastAsia="黑体" w:hint="eastAsia"/>
                <w:sz w:val="20"/>
              </w:rPr>
              <w:t>4</w:t>
            </w:r>
            <w:r w:rsidRPr="00342602">
              <w:rPr>
                <w:rFonts w:eastAsia="黑体"/>
                <w:sz w:val="20"/>
              </w:rPr>
              <w:t>70</w:t>
            </w:r>
          </w:p>
        </w:tc>
        <w:tc>
          <w:tcPr>
            <w:tcW w:w="2268" w:type="dxa"/>
            <w:tcBorders>
              <w:top w:val="single" w:sz="6" w:space="0" w:color="auto"/>
              <w:left w:val="single" w:sz="6" w:space="0" w:color="auto"/>
              <w:bottom w:val="single" w:sz="6" w:space="0" w:color="auto"/>
              <w:right w:val="single" w:sz="4" w:space="0" w:color="auto"/>
            </w:tcBorders>
            <w:vAlign w:val="center"/>
          </w:tcPr>
          <w:p w14:paraId="5B7F4FE5" w14:textId="77777777" w:rsidR="00B471E1" w:rsidRPr="00342602" w:rsidRDefault="00B471E1" w:rsidP="004A7823">
            <w:pPr>
              <w:autoSpaceDE w:val="0"/>
              <w:autoSpaceDN w:val="0"/>
              <w:jc w:val="center"/>
              <w:rPr>
                <w:rFonts w:eastAsia="黑体"/>
                <w:sz w:val="20"/>
              </w:rPr>
            </w:pPr>
            <w:r w:rsidRPr="00342602">
              <w:rPr>
                <w:rFonts w:eastAsia="黑体" w:hint="eastAsia"/>
                <w:sz w:val="20"/>
              </w:rPr>
              <w:t>9</w:t>
            </w:r>
            <w:r w:rsidRPr="00342602">
              <w:rPr>
                <w:rFonts w:eastAsia="黑体"/>
                <w:sz w:val="20"/>
              </w:rPr>
              <w:t>4</w:t>
            </w:r>
          </w:p>
        </w:tc>
        <w:tc>
          <w:tcPr>
            <w:tcW w:w="2012" w:type="dxa"/>
            <w:tcBorders>
              <w:top w:val="single" w:sz="6" w:space="0" w:color="auto"/>
              <w:left w:val="single" w:sz="6" w:space="0" w:color="auto"/>
              <w:bottom w:val="single" w:sz="6" w:space="0" w:color="auto"/>
              <w:right w:val="single" w:sz="4" w:space="0" w:color="auto"/>
            </w:tcBorders>
          </w:tcPr>
          <w:p w14:paraId="3E28FB67" w14:textId="77777777" w:rsidR="00B471E1" w:rsidRPr="00342602" w:rsidRDefault="00B471E1" w:rsidP="004A7823">
            <w:pPr>
              <w:autoSpaceDE w:val="0"/>
              <w:autoSpaceDN w:val="0"/>
              <w:jc w:val="center"/>
              <w:rPr>
                <w:rFonts w:eastAsia="黑体"/>
                <w:sz w:val="20"/>
              </w:rPr>
            </w:pPr>
            <w:r w:rsidRPr="00342602">
              <w:rPr>
                <w:rFonts w:eastAsia="黑体" w:hint="eastAsia"/>
                <w:sz w:val="20"/>
              </w:rPr>
              <w:t>3</w:t>
            </w:r>
            <w:r w:rsidRPr="00342602">
              <w:rPr>
                <w:rFonts w:eastAsia="黑体"/>
                <w:sz w:val="20"/>
              </w:rPr>
              <w:t>56</w:t>
            </w:r>
          </w:p>
        </w:tc>
      </w:tr>
      <w:tr w:rsidR="00342602" w:rsidRPr="00342602" w14:paraId="242573BA" w14:textId="77777777" w:rsidTr="004A7823">
        <w:trPr>
          <w:cantSplit/>
          <w:trHeight w:val="340"/>
          <w:jc w:val="center"/>
        </w:trPr>
        <w:tc>
          <w:tcPr>
            <w:tcW w:w="3574" w:type="dxa"/>
            <w:tcBorders>
              <w:top w:val="single" w:sz="6" w:space="0" w:color="auto"/>
              <w:left w:val="single" w:sz="6" w:space="0" w:color="auto"/>
              <w:bottom w:val="single" w:sz="6" w:space="0" w:color="auto"/>
              <w:right w:val="single" w:sz="6" w:space="0" w:color="auto"/>
            </w:tcBorders>
            <w:vAlign w:val="center"/>
          </w:tcPr>
          <w:p w14:paraId="7BA0EE4B" w14:textId="77777777" w:rsidR="00B471E1" w:rsidRPr="00342602" w:rsidRDefault="00B471E1" w:rsidP="004A7823">
            <w:pPr>
              <w:autoSpaceDE w:val="0"/>
              <w:autoSpaceDN w:val="0"/>
              <w:ind w:firstLineChars="100" w:firstLine="180"/>
              <w:rPr>
                <w:sz w:val="18"/>
                <w:szCs w:val="18"/>
              </w:rPr>
            </w:pPr>
            <w:r w:rsidRPr="00342602">
              <w:rPr>
                <w:sz w:val="18"/>
                <w:szCs w:val="18"/>
              </w:rPr>
              <w:t>1</w:t>
            </w:r>
            <w:r w:rsidRPr="00342602">
              <w:rPr>
                <w:sz w:val="18"/>
                <w:szCs w:val="18"/>
              </w:rPr>
              <w:t>、设备费</w:t>
            </w:r>
          </w:p>
        </w:tc>
        <w:tc>
          <w:tcPr>
            <w:tcW w:w="1276" w:type="dxa"/>
            <w:tcBorders>
              <w:top w:val="single" w:sz="6" w:space="0" w:color="auto"/>
              <w:left w:val="single" w:sz="6" w:space="0" w:color="auto"/>
              <w:bottom w:val="single" w:sz="6" w:space="0" w:color="auto"/>
              <w:right w:val="single" w:sz="6" w:space="0" w:color="auto"/>
            </w:tcBorders>
            <w:vAlign w:val="center"/>
          </w:tcPr>
          <w:p w14:paraId="67E2A13D" w14:textId="77777777" w:rsidR="00B471E1" w:rsidRPr="00342602" w:rsidRDefault="00B471E1" w:rsidP="004A7823">
            <w:pPr>
              <w:autoSpaceDE w:val="0"/>
              <w:autoSpaceDN w:val="0"/>
              <w:jc w:val="center"/>
              <w:rPr>
                <w:sz w:val="20"/>
              </w:rPr>
            </w:pPr>
            <w:r w:rsidRPr="00342602">
              <w:rPr>
                <w:rFonts w:hint="eastAsia"/>
                <w:sz w:val="20"/>
              </w:rPr>
              <w:t>1</w:t>
            </w:r>
            <w:r w:rsidRPr="00342602">
              <w:rPr>
                <w:sz w:val="20"/>
              </w:rPr>
              <w:t>08</w:t>
            </w:r>
          </w:p>
        </w:tc>
        <w:tc>
          <w:tcPr>
            <w:tcW w:w="2268" w:type="dxa"/>
            <w:tcBorders>
              <w:top w:val="single" w:sz="6" w:space="0" w:color="auto"/>
              <w:left w:val="single" w:sz="6" w:space="0" w:color="auto"/>
              <w:bottom w:val="single" w:sz="6" w:space="0" w:color="auto"/>
              <w:right w:val="single" w:sz="4" w:space="0" w:color="auto"/>
            </w:tcBorders>
            <w:vAlign w:val="center"/>
          </w:tcPr>
          <w:p w14:paraId="7C5093DF" w14:textId="77777777" w:rsidR="00B471E1" w:rsidRPr="00342602" w:rsidRDefault="00B471E1" w:rsidP="004A7823">
            <w:pPr>
              <w:autoSpaceDE w:val="0"/>
              <w:autoSpaceDN w:val="0"/>
              <w:jc w:val="center"/>
              <w:rPr>
                <w:sz w:val="20"/>
              </w:rPr>
            </w:pPr>
            <w:r w:rsidRPr="00342602">
              <w:rPr>
                <w:sz w:val="20"/>
              </w:rPr>
              <w:t>10</w:t>
            </w:r>
          </w:p>
        </w:tc>
        <w:tc>
          <w:tcPr>
            <w:tcW w:w="2012" w:type="dxa"/>
            <w:tcBorders>
              <w:top w:val="single" w:sz="6" w:space="0" w:color="auto"/>
              <w:left w:val="single" w:sz="6" w:space="0" w:color="auto"/>
              <w:bottom w:val="single" w:sz="6" w:space="0" w:color="auto"/>
              <w:right w:val="single" w:sz="4" w:space="0" w:color="auto"/>
            </w:tcBorders>
          </w:tcPr>
          <w:p w14:paraId="3A45D5BD" w14:textId="77777777" w:rsidR="00B471E1" w:rsidRPr="00342602" w:rsidRDefault="00B471E1" w:rsidP="004A7823">
            <w:pPr>
              <w:autoSpaceDE w:val="0"/>
              <w:autoSpaceDN w:val="0"/>
              <w:jc w:val="center"/>
              <w:rPr>
                <w:sz w:val="20"/>
              </w:rPr>
            </w:pPr>
            <w:r w:rsidRPr="00342602">
              <w:rPr>
                <w:sz w:val="20"/>
              </w:rPr>
              <w:t>98</w:t>
            </w:r>
          </w:p>
        </w:tc>
      </w:tr>
      <w:tr w:rsidR="00342602" w:rsidRPr="00342602" w14:paraId="4BA00CB0" w14:textId="77777777" w:rsidTr="004A7823">
        <w:trPr>
          <w:cantSplit/>
          <w:trHeight w:val="340"/>
          <w:jc w:val="center"/>
        </w:trPr>
        <w:tc>
          <w:tcPr>
            <w:tcW w:w="3574" w:type="dxa"/>
            <w:tcBorders>
              <w:top w:val="single" w:sz="6" w:space="0" w:color="auto"/>
              <w:left w:val="single" w:sz="6" w:space="0" w:color="auto"/>
              <w:bottom w:val="single" w:sz="6" w:space="0" w:color="auto"/>
              <w:right w:val="single" w:sz="6" w:space="0" w:color="auto"/>
            </w:tcBorders>
            <w:vAlign w:val="center"/>
          </w:tcPr>
          <w:p w14:paraId="4BD565A9" w14:textId="020932F1" w:rsidR="00B471E1" w:rsidRPr="00342602" w:rsidRDefault="00FC20AB" w:rsidP="004A7823">
            <w:pPr>
              <w:autoSpaceDE w:val="0"/>
              <w:autoSpaceDN w:val="0"/>
              <w:ind w:firstLineChars="300" w:firstLine="540"/>
              <w:rPr>
                <w:sz w:val="18"/>
                <w:szCs w:val="18"/>
              </w:rPr>
            </w:pPr>
            <w:r>
              <w:rPr>
                <w:sz w:val="18"/>
                <w:szCs w:val="18"/>
              </w:rPr>
              <w:t xml:space="preserve">(1) </w:t>
            </w:r>
            <w:r w:rsidR="00B471E1" w:rsidRPr="00342602">
              <w:rPr>
                <w:sz w:val="18"/>
                <w:szCs w:val="18"/>
              </w:rPr>
              <w:t>购置设备费</w:t>
            </w:r>
          </w:p>
        </w:tc>
        <w:tc>
          <w:tcPr>
            <w:tcW w:w="1276" w:type="dxa"/>
            <w:tcBorders>
              <w:top w:val="single" w:sz="6" w:space="0" w:color="auto"/>
              <w:left w:val="single" w:sz="6" w:space="0" w:color="auto"/>
              <w:bottom w:val="single" w:sz="6" w:space="0" w:color="auto"/>
              <w:right w:val="single" w:sz="6" w:space="0" w:color="auto"/>
            </w:tcBorders>
            <w:vAlign w:val="center"/>
          </w:tcPr>
          <w:p w14:paraId="54A9DBFC" w14:textId="77777777" w:rsidR="00B471E1" w:rsidRPr="00342602" w:rsidRDefault="00B471E1" w:rsidP="004A7823">
            <w:pPr>
              <w:autoSpaceDE w:val="0"/>
              <w:autoSpaceDN w:val="0"/>
              <w:jc w:val="center"/>
              <w:rPr>
                <w:sz w:val="20"/>
              </w:rPr>
            </w:pPr>
            <w:r w:rsidRPr="00342602">
              <w:rPr>
                <w:rFonts w:hint="eastAsia"/>
                <w:sz w:val="20"/>
              </w:rPr>
              <w:t>5</w:t>
            </w:r>
            <w:r w:rsidRPr="00342602">
              <w:rPr>
                <w:sz w:val="20"/>
              </w:rPr>
              <w:t>4</w:t>
            </w:r>
          </w:p>
        </w:tc>
        <w:tc>
          <w:tcPr>
            <w:tcW w:w="2268" w:type="dxa"/>
            <w:tcBorders>
              <w:top w:val="single" w:sz="6" w:space="0" w:color="auto"/>
              <w:left w:val="single" w:sz="6" w:space="0" w:color="auto"/>
              <w:bottom w:val="single" w:sz="6" w:space="0" w:color="auto"/>
              <w:right w:val="single" w:sz="4" w:space="0" w:color="auto"/>
            </w:tcBorders>
            <w:vAlign w:val="center"/>
          </w:tcPr>
          <w:p w14:paraId="1369395A" w14:textId="77777777" w:rsidR="00B471E1" w:rsidRPr="00342602" w:rsidRDefault="00B471E1" w:rsidP="004A7823">
            <w:pPr>
              <w:autoSpaceDE w:val="0"/>
              <w:autoSpaceDN w:val="0"/>
              <w:jc w:val="center"/>
              <w:rPr>
                <w:sz w:val="20"/>
              </w:rPr>
            </w:pPr>
            <w:r w:rsidRPr="00342602">
              <w:rPr>
                <w:sz w:val="20"/>
              </w:rPr>
              <w:t>0</w:t>
            </w:r>
          </w:p>
        </w:tc>
        <w:tc>
          <w:tcPr>
            <w:tcW w:w="2012" w:type="dxa"/>
            <w:tcBorders>
              <w:top w:val="single" w:sz="6" w:space="0" w:color="auto"/>
              <w:left w:val="single" w:sz="6" w:space="0" w:color="auto"/>
              <w:bottom w:val="single" w:sz="6" w:space="0" w:color="auto"/>
              <w:right w:val="single" w:sz="4" w:space="0" w:color="auto"/>
            </w:tcBorders>
          </w:tcPr>
          <w:p w14:paraId="46C9ED43" w14:textId="77777777" w:rsidR="00B471E1" w:rsidRPr="00342602" w:rsidRDefault="00B471E1" w:rsidP="004A7823">
            <w:pPr>
              <w:autoSpaceDE w:val="0"/>
              <w:autoSpaceDN w:val="0"/>
              <w:jc w:val="center"/>
              <w:rPr>
                <w:sz w:val="20"/>
              </w:rPr>
            </w:pPr>
            <w:r w:rsidRPr="00342602">
              <w:rPr>
                <w:sz w:val="20"/>
              </w:rPr>
              <w:t>54</w:t>
            </w:r>
          </w:p>
        </w:tc>
      </w:tr>
      <w:tr w:rsidR="00342602" w:rsidRPr="00342602" w14:paraId="2C5B3A3A" w14:textId="77777777" w:rsidTr="004A7823">
        <w:trPr>
          <w:cantSplit/>
          <w:trHeight w:val="340"/>
          <w:jc w:val="center"/>
        </w:trPr>
        <w:tc>
          <w:tcPr>
            <w:tcW w:w="3574" w:type="dxa"/>
            <w:tcBorders>
              <w:top w:val="single" w:sz="6" w:space="0" w:color="auto"/>
              <w:left w:val="single" w:sz="6" w:space="0" w:color="auto"/>
              <w:bottom w:val="single" w:sz="6" w:space="0" w:color="auto"/>
              <w:right w:val="single" w:sz="6" w:space="0" w:color="auto"/>
            </w:tcBorders>
            <w:vAlign w:val="center"/>
          </w:tcPr>
          <w:p w14:paraId="5613A49C" w14:textId="2FD06CCA" w:rsidR="00B471E1" w:rsidRPr="00342602" w:rsidRDefault="00FC20AB" w:rsidP="004A7823">
            <w:pPr>
              <w:autoSpaceDE w:val="0"/>
              <w:autoSpaceDN w:val="0"/>
              <w:ind w:firstLineChars="300" w:firstLine="540"/>
              <w:rPr>
                <w:sz w:val="18"/>
                <w:szCs w:val="18"/>
              </w:rPr>
            </w:pPr>
            <w:r>
              <w:rPr>
                <w:sz w:val="18"/>
                <w:szCs w:val="18"/>
              </w:rPr>
              <w:t xml:space="preserve">(2) </w:t>
            </w:r>
            <w:r w:rsidR="00B471E1" w:rsidRPr="00342602">
              <w:rPr>
                <w:sz w:val="18"/>
                <w:szCs w:val="18"/>
              </w:rPr>
              <w:t>试制设备费</w:t>
            </w:r>
          </w:p>
        </w:tc>
        <w:tc>
          <w:tcPr>
            <w:tcW w:w="1276" w:type="dxa"/>
            <w:tcBorders>
              <w:top w:val="single" w:sz="6" w:space="0" w:color="auto"/>
              <w:left w:val="single" w:sz="6" w:space="0" w:color="auto"/>
              <w:bottom w:val="single" w:sz="6" w:space="0" w:color="auto"/>
              <w:right w:val="single" w:sz="6" w:space="0" w:color="auto"/>
            </w:tcBorders>
            <w:vAlign w:val="center"/>
          </w:tcPr>
          <w:p w14:paraId="4A9EEB5C" w14:textId="77777777" w:rsidR="00B471E1" w:rsidRPr="00342602" w:rsidRDefault="00B471E1" w:rsidP="004A7823">
            <w:pPr>
              <w:autoSpaceDE w:val="0"/>
              <w:autoSpaceDN w:val="0"/>
              <w:jc w:val="center"/>
              <w:rPr>
                <w:sz w:val="20"/>
              </w:rPr>
            </w:pPr>
            <w:r w:rsidRPr="00342602">
              <w:rPr>
                <w:rFonts w:hint="eastAsia"/>
                <w:sz w:val="20"/>
              </w:rPr>
              <w:t>4</w:t>
            </w:r>
            <w:r w:rsidRPr="00342602">
              <w:rPr>
                <w:sz w:val="20"/>
              </w:rPr>
              <w:t>2</w:t>
            </w:r>
          </w:p>
        </w:tc>
        <w:tc>
          <w:tcPr>
            <w:tcW w:w="2268" w:type="dxa"/>
            <w:tcBorders>
              <w:top w:val="single" w:sz="6" w:space="0" w:color="auto"/>
              <w:left w:val="single" w:sz="6" w:space="0" w:color="auto"/>
              <w:bottom w:val="single" w:sz="6" w:space="0" w:color="auto"/>
              <w:right w:val="single" w:sz="4" w:space="0" w:color="auto"/>
            </w:tcBorders>
            <w:vAlign w:val="center"/>
          </w:tcPr>
          <w:p w14:paraId="4DB7F779" w14:textId="77777777" w:rsidR="00B471E1" w:rsidRPr="00342602" w:rsidRDefault="00B471E1" w:rsidP="004A7823">
            <w:pPr>
              <w:autoSpaceDE w:val="0"/>
              <w:autoSpaceDN w:val="0"/>
              <w:jc w:val="center"/>
              <w:rPr>
                <w:sz w:val="20"/>
              </w:rPr>
            </w:pPr>
            <w:r w:rsidRPr="00342602">
              <w:rPr>
                <w:rFonts w:hint="eastAsia"/>
                <w:sz w:val="20"/>
              </w:rPr>
              <w:t>0</w:t>
            </w:r>
          </w:p>
        </w:tc>
        <w:tc>
          <w:tcPr>
            <w:tcW w:w="2012" w:type="dxa"/>
            <w:tcBorders>
              <w:top w:val="single" w:sz="6" w:space="0" w:color="auto"/>
              <w:left w:val="single" w:sz="6" w:space="0" w:color="auto"/>
              <w:bottom w:val="single" w:sz="6" w:space="0" w:color="auto"/>
              <w:right w:val="single" w:sz="4" w:space="0" w:color="auto"/>
            </w:tcBorders>
          </w:tcPr>
          <w:p w14:paraId="259DA8A3" w14:textId="77777777" w:rsidR="00B471E1" w:rsidRPr="00342602" w:rsidRDefault="00B471E1" w:rsidP="004A7823">
            <w:pPr>
              <w:autoSpaceDE w:val="0"/>
              <w:autoSpaceDN w:val="0"/>
              <w:jc w:val="center"/>
              <w:rPr>
                <w:sz w:val="20"/>
              </w:rPr>
            </w:pPr>
            <w:r w:rsidRPr="00342602">
              <w:rPr>
                <w:rFonts w:hint="eastAsia"/>
                <w:sz w:val="20"/>
              </w:rPr>
              <w:t>4</w:t>
            </w:r>
            <w:r w:rsidRPr="00342602">
              <w:rPr>
                <w:sz w:val="20"/>
              </w:rPr>
              <w:t>2</w:t>
            </w:r>
          </w:p>
        </w:tc>
      </w:tr>
      <w:tr w:rsidR="00342602" w:rsidRPr="00342602" w14:paraId="2669C4FA" w14:textId="77777777" w:rsidTr="004A7823">
        <w:trPr>
          <w:cantSplit/>
          <w:trHeight w:val="340"/>
          <w:jc w:val="center"/>
        </w:trPr>
        <w:tc>
          <w:tcPr>
            <w:tcW w:w="3574" w:type="dxa"/>
            <w:tcBorders>
              <w:top w:val="single" w:sz="6" w:space="0" w:color="auto"/>
              <w:left w:val="single" w:sz="6" w:space="0" w:color="auto"/>
              <w:bottom w:val="single" w:sz="6" w:space="0" w:color="auto"/>
              <w:right w:val="single" w:sz="6" w:space="0" w:color="auto"/>
            </w:tcBorders>
            <w:vAlign w:val="center"/>
          </w:tcPr>
          <w:p w14:paraId="42D581B6" w14:textId="2C593215" w:rsidR="00B471E1" w:rsidRPr="00342602" w:rsidRDefault="00FC20AB" w:rsidP="004A7823">
            <w:pPr>
              <w:autoSpaceDE w:val="0"/>
              <w:autoSpaceDN w:val="0"/>
              <w:ind w:firstLineChars="300" w:firstLine="540"/>
              <w:rPr>
                <w:sz w:val="18"/>
                <w:szCs w:val="18"/>
              </w:rPr>
            </w:pPr>
            <w:r>
              <w:rPr>
                <w:sz w:val="18"/>
                <w:szCs w:val="18"/>
              </w:rPr>
              <w:t xml:space="preserve">(3) </w:t>
            </w:r>
            <w:r w:rsidR="00B471E1" w:rsidRPr="00342602">
              <w:rPr>
                <w:sz w:val="18"/>
                <w:szCs w:val="18"/>
              </w:rPr>
              <w:t>设备租赁费</w:t>
            </w:r>
          </w:p>
        </w:tc>
        <w:tc>
          <w:tcPr>
            <w:tcW w:w="1276" w:type="dxa"/>
            <w:tcBorders>
              <w:top w:val="single" w:sz="6" w:space="0" w:color="auto"/>
              <w:left w:val="single" w:sz="6" w:space="0" w:color="auto"/>
              <w:bottom w:val="single" w:sz="6" w:space="0" w:color="auto"/>
              <w:right w:val="single" w:sz="6" w:space="0" w:color="auto"/>
            </w:tcBorders>
            <w:vAlign w:val="center"/>
          </w:tcPr>
          <w:p w14:paraId="13DDF744" w14:textId="77777777" w:rsidR="00B471E1" w:rsidRPr="00342602" w:rsidRDefault="00B471E1" w:rsidP="004A7823">
            <w:pPr>
              <w:autoSpaceDE w:val="0"/>
              <w:autoSpaceDN w:val="0"/>
              <w:jc w:val="center"/>
              <w:rPr>
                <w:sz w:val="20"/>
              </w:rPr>
            </w:pPr>
            <w:r w:rsidRPr="00342602">
              <w:rPr>
                <w:rFonts w:hint="eastAsia"/>
                <w:sz w:val="20"/>
              </w:rPr>
              <w:t>1</w:t>
            </w:r>
            <w:r w:rsidRPr="00342602">
              <w:rPr>
                <w:sz w:val="20"/>
              </w:rPr>
              <w:t>2</w:t>
            </w:r>
          </w:p>
        </w:tc>
        <w:tc>
          <w:tcPr>
            <w:tcW w:w="2268" w:type="dxa"/>
            <w:tcBorders>
              <w:top w:val="single" w:sz="6" w:space="0" w:color="auto"/>
              <w:left w:val="single" w:sz="6" w:space="0" w:color="auto"/>
              <w:bottom w:val="single" w:sz="6" w:space="0" w:color="auto"/>
              <w:right w:val="single" w:sz="4" w:space="0" w:color="auto"/>
            </w:tcBorders>
            <w:vAlign w:val="center"/>
          </w:tcPr>
          <w:p w14:paraId="45639E81" w14:textId="77777777" w:rsidR="00B471E1" w:rsidRPr="00342602" w:rsidRDefault="00B471E1" w:rsidP="004A7823">
            <w:pPr>
              <w:autoSpaceDE w:val="0"/>
              <w:autoSpaceDN w:val="0"/>
              <w:jc w:val="center"/>
              <w:rPr>
                <w:sz w:val="20"/>
              </w:rPr>
            </w:pPr>
            <w:r w:rsidRPr="00342602">
              <w:rPr>
                <w:sz w:val="20"/>
              </w:rPr>
              <w:t>1</w:t>
            </w:r>
            <w:r w:rsidRPr="00342602">
              <w:rPr>
                <w:rFonts w:hint="eastAsia"/>
                <w:sz w:val="20"/>
              </w:rPr>
              <w:t>0</w:t>
            </w:r>
          </w:p>
        </w:tc>
        <w:tc>
          <w:tcPr>
            <w:tcW w:w="2012" w:type="dxa"/>
            <w:tcBorders>
              <w:top w:val="single" w:sz="6" w:space="0" w:color="auto"/>
              <w:left w:val="single" w:sz="6" w:space="0" w:color="auto"/>
              <w:bottom w:val="single" w:sz="6" w:space="0" w:color="auto"/>
              <w:right w:val="single" w:sz="4" w:space="0" w:color="auto"/>
            </w:tcBorders>
          </w:tcPr>
          <w:p w14:paraId="19C49A8D" w14:textId="77777777" w:rsidR="00B471E1" w:rsidRPr="00342602" w:rsidRDefault="00B471E1" w:rsidP="004A7823">
            <w:pPr>
              <w:autoSpaceDE w:val="0"/>
              <w:autoSpaceDN w:val="0"/>
              <w:jc w:val="center"/>
              <w:rPr>
                <w:sz w:val="20"/>
              </w:rPr>
            </w:pPr>
            <w:r w:rsidRPr="00342602">
              <w:rPr>
                <w:sz w:val="20"/>
              </w:rPr>
              <w:t>2</w:t>
            </w:r>
          </w:p>
        </w:tc>
      </w:tr>
      <w:tr w:rsidR="00342602" w:rsidRPr="00342602" w14:paraId="1AB139BF" w14:textId="77777777" w:rsidTr="004A7823">
        <w:trPr>
          <w:cantSplit/>
          <w:trHeight w:val="340"/>
          <w:jc w:val="center"/>
        </w:trPr>
        <w:tc>
          <w:tcPr>
            <w:tcW w:w="3574" w:type="dxa"/>
            <w:tcBorders>
              <w:top w:val="single" w:sz="6" w:space="0" w:color="auto"/>
              <w:left w:val="single" w:sz="6" w:space="0" w:color="auto"/>
              <w:bottom w:val="single" w:sz="6" w:space="0" w:color="auto"/>
              <w:right w:val="single" w:sz="6" w:space="0" w:color="auto"/>
            </w:tcBorders>
            <w:vAlign w:val="center"/>
          </w:tcPr>
          <w:p w14:paraId="42B675AD" w14:textId="77777777" w:rsidR="00B471E1" w:rsidRPr="00342602" w:rsidRDefault="00B471E1" w:rsidP="004A7823">
            <w:pPr>
              <w:autoSpaceDE w:val="0"/>
              <w:autoSpaceDN w:val="0"/>
              <w:ind w:firstLineChars="100" w:firstLine="180"/>
              <w:rPr>
                <w:sz w:val="18"/>
                <w:szCs w:val="18"/>
              </w:rPr>
            </w:pPr>
            <w:r w:rsidRPr="00342602">
              <w:rPr>
                <w:sz w:val="18"/>
                <w:szCs w:val="18"/>
              </w:rPr>
              <w:t>2</w:t>
            </w:r>
            <w:r w:rsidRPr="00342602">
              <w:rPr>
                <w:sz w:val="18"/>
                <w:szCs w:val="18"/>
              </w:rPr>
              <w:t>、材料费</w:t>
            </w:r>
          </w:p>
        </w:tc>
        <w:tc>
          <w:tcPr>
            <w:tcW w:w="1276" w:type="dxa"/>
            <w:tcBorders>
              <w:top w:val="single" w:sz="6" w:space="0" w:color="auto"/>
              <w:left w:val="single" w:sz="6" w:space="0" w:color="auto"/>
              <w:bottom w:val="single" w:sz="6" w:space="0" w:color="auto"/>
              <w:right w:val="single" w:sz="6" w:space="0" w:color="auto"/>
            </w:tcBorders>
            <w:vAlign w:val="center"/>
          </w:tcPr>
          <w:p w14:paraId="6CCD32EE" w14:textId="77777777" w:rsidR="00B471E1" w:rsidRPr="00342602" w:rsidRDefault="00B471E1" w:rsidP="004A7823">
            <w:pPr>
              <w:jc w:val="center"/>
              <w:rPr>
                <w:sz w:val="20"/>
              </w:rPr>
            </w:pPr>
            <w:r w:rsidRPr="00342602">
              <w:rPr>
                <w:rFonts w:hint="eastAsia"/>
                <w:sz w:val="20"/>
              </w:rPr>
              <w:t>7</w:t>
            </w:r>
            <w:r w:rsidRPr="00342602">
              <w:rPr>
                <w:sz w:val="20"/>
              </w:rPr>
              <w:t>1</w:t>
            </w:r>
          </w:p>
        </w:tc>
        <w:tc>
          <w:tcPr>
            <w:tcW w:w="2268" w:type="dxa"/>
            <w:tcBorders>
              <w:top w:val="single" w:sz="6" w:space="0" w:color="auto"/>
              <w:left w:val="single" w:sz="6" w:space="0" w:color="auto"/>
              <w:bottom w:val="single" w:sz="6" w:space="0" w:color="auto"/>
              <w:right w:val="single" w:sz="4" w:space="0" w:color="auto"/>
            </w:tcBorders>
            <w:vAlign w:val="center"/>
          </w:tcPr>
          <w:p w14:paraId="1727C06F" w14:textId="77777777" w:rsidR="00B471E1" w:rsidRPr="00342602" w:rsidRDefault="00B471E1" w:rsidP="004A7823">
            <w:pPr>
              <w:jc w:val="center"/>
              <w:rPr>
                <w:sz w:val="20"/>
              </w:rPr>
            </w:pPr>
            <w:r w:rsidRPr="00342602">
              <w:rPr>
                <w:sz w:val="20"/>
              </w:rPr>
              <w:t>30</w:t>
            </w:r>
          </w:p>
        </w:tc>
        <w:tc>
          <w:tcPr>
            <w:tcW w:w="2012" w:type="dxa"/>
            <w:tcBorders>
              <w:top w:val="single" w:sz="6" w:space="0" w:color="auto"/>
              <w:left w:val="single" w:sz="6" w:space="0" w:color="auto"/>
              <w:bottom w:val="single" w:sz="6" w:space="0" w:color="auto"/>
              <w:right w:val="single" w:sz="4" w:space="0" w:color="auto"/>
            </w:tcBorders>
            <w:vAlign w:val="center"/>
          </w:tcPr>
          <w:p w14:paraId="6B0E326C" w14:textId="77777777" w:rsidR="00B471E1" w:rsidRPr="00342602" w:rsidRDefault="00B471E1" w:rsidP="004A7823">
            <w:pPr>
              <w:jc w:val="center"/>
              <w:rPr>
                <w:sz w:val="20"/>
              </w:rPr>
            </w:pPr>
            <w:r w:rsidRPr="00342602">
              <w:rPr>
                <w:sz w:val="20"/>
              </w:rPr>
              <w:t>41</w:t>
            </w:r>
          </w:p>
        </w:tc>
      </w:tr>
      <w:tr w:rsidR="00342602" w:rsidRPr="00342602" w14:paraId="6A645436" w14:textId="77777777" w:rsidTr="004A7823">
        <w:trPr>
          <w:cantSplit/>
          <w:trHeight w:val="340"/>
          <w:jc w:val="center"/>
        </w:trPr>
        <w:tc>
          <w:tcPr>
            <w:tcW w:w="3574" w:type="dxa"/>
            <w:tcBorders>
              <w:top w:val="single" w:sz="6" w:space="0" w:color="auto"/>
              <w:left w:val="single" w:sz="6" w:space="0" w:color="auto"/>
              <w:bottom w:val="single" w:sz="6" w:space="0" w:color="auto"/>
              <w:right w:val="single" w:sz="6" w:space="0" w:color="auto"/>
            </w:tcBorders>
            <w:vAlign w:val="center"/>
          </w:tcPr>
          <w:p w14:paraId="1C010611" w14:textId="77777777" w:rsidR="00B471E1" w:rsidRPr="00342602" w:rsidRDefault="00B471E1" w:rsidP="004A7823">
            <w:pPr>
              <w:autoSpaceDE w:val="0"/>
              <w:autoSpaceDN w:val="0"/>
              <w:ind w:firstLineChars="100" w:firstLine="180"/>
              <w:rPr>
                <w:sz w:val="18"/>
                <w:szCs w:val="18"/>
              </w:rPr>
            </w:pPr>
            <w:r w:rsidRPr="00342602">
              <w:rPr>
                <w:sz w:val="18"/>
                <w:szCs w:val="18"/>
              </w:rPr>
              <w:t>3</w:t>
            </w:r>
            <w:r w:rsidRPr="00342602">
              <w:rPr>
                <w:sz w:val="18"/>
                <w:szCs w:val="18"/>
              </w:rPr>
              <w:t>、测试化验加工费</w:t>
            </w:r>
          </w:p>
        </w:tc>
        <w:tc>
          <w:tcPr>
            <w:tcW w:w="1276" w:type="dxa"/>
            <w:tcBorders>
              <w:top w:val="single" w:sz="6" w:space="0" w:color="auto"/>
              <w:left w:val="single" w:sz="6" w:space="0" w:color="auto"/>
              <w:bottom w:val="single" w:sz="6" w:space="0" w:color="auto"/>
              <w:right w:val="single" w:sz="6" w:space="0" w:color="auto"/>
            </w:tcBorders>
            <w:vAlign w:val="center"/>
          </w:tcPr>
          <w:p w14:paraId="6E527E0F" w14:textId="77777777" w:rsidR="00B471E1" w:rsidRPr="00342602" w:rsidRDefault="00B471E1" w:rsidP="004A7823">
            <w:pPr>
              <w:jc w:val="center"/>
              <w:rPr>
                <w:sz w:val="20"/>
              </w:rPr>
            </w:pPr>
            <w:r w:rsidRPr="00342602">
              <w:rPr>
                <w:rFonts w:hint="eastAsia"/>
                <w:sz w:val="20"/>
              </w:rPr>
              <w:t>1</w:t>
            </w:r>
            <w:r w:rsidRPr="00342602">
              <w:rPr>
                <w:sz w:val="20"/>
              </w:rPr>
              <w:t>88</w:t>
            </w:r>
          </w:p>
        </w:tc>
        <w:tc>
          <w:tcPr>
            <w:tcW w:w="2268" w:type="dxa"/>
            <w:tcBorders>
              <w:top w:val="single" w:sz="6" w:space="0" w:color="auto"/>
              <w:left w:val="single" w:sz="6" w:space="0" w:color="auto"/>
              <w:bottom w:val="single" w:sz="6" w:space="0" w:color="auto"/>
              <w:right w:val="single" w:sz="4" w:space="0" w:color="auto"/>
            </w:tcBorders>
            <w:vAlign w:val="center"/>
          </w:tcPr>
          <w:p w14:paraId="6DBAF504" w14:textId="77777777" w:rsidR="00B471E1" w:rsidRPr="00342602" w:rsidRDefault="00B471E1" w:rsidP="004A7823">
            <w:pPr>
              <w:jc w:val="center"/>
              <w:rPr>
                <w:sz w:val="20"/>
              </w:rPr>
            </w:pPr>
            <w:r w:rsidRPr="00342602">
              <w:rPr>
                <w:sz w:val="20"/>
              </w:rPr>
              <w:t>31</w:t>
            </w:r>
          </w:p>
        </w:tc>
        <w:tc>
          <w:tcPr>
            <w:tcW w:w="2012" w:type="dxa"/>
            <w:tcBorders>
              <w:top w:val="single" w:sz="6" w:space="0" w:color="auto"/>
              <w:left w:val="single" w:sz="6" w:space="0" w:color="auto"/>
              <w:bottom w:val="single" w:sz="6" w:space="0" w:color="auto"/>
              <w:right w:val="single" w:sz="4" w:space="0" w:color="auto"/>
            </w:tcBorders>
            <w:vAlign w:val="center"/>
          </w:tcPr>
          <w:p w14:paraId="38568620" w14:textId="77777777" w:rsidR="00B471E1" w:rsidRPr="00342602" w:rsidRDefault="00B471E1" w:rsidP="004A7823">
            <w:pPr>
              <w:jc w:val="center"/>
              <w:rPr>
                <w:sz w:val="20"/>
              </w:rPr>
            </w:pPr>
            <w:r w:rsidRPr="00342602">
              <w:rPr>
                <w:rFonts w:hint="eastAsia"/>
                <w:sz w:val="20"/>
              </w:rPr>
              <w:t>1</w:t>
            </w:r>
            <w:r w:rsidRPr="00342602">
              <w:rPr>
                <w:sz w:val="20"/>
              </w:rPr>
              <w:t>57</w:t>
            </w:r>
          </w:p>
        </w:tc>
      </w:tr>
      <w:tr w:rsidR="00342602" w:rsidRPr="00342602" w14:paraId="4F693B3D" w14:textId="77777777" w:rsidTr="004A7823">
        <w:trPr>
          <w:cantSplit/>
          <w:trHeight w:val="340"/>
          <w:jc w:val="center"/>
        </w:trPr>
        <w:tc>
          <w:tcPr>
            <w:tcW w:w="3574" w:type="dxa"/>
            <w:tcBorders>
              <w:top w:val="single" w:sz="6" w:space="0" w:color="auto"/>
              <w:left w:val="single" w:sz="6" w:space="0" w:color="auto"/>
              <w:bottom w:val="single" w:sz="6" w:space="0" w:color="auto"/>
              <w:right w:val="single" w:sz="6" w:space="0" w:color="auto"/>
            </w:tcBorders>
            <w:vAlign w:val="center"/>
          </w:tcPr>
          <w:p w14:paraId="25FF8C9C" w14:textId="77777777" w:rsidR="00B471E1" w:rsidRPr="00342602" w:rsidRDefault="00B471E1" w:rsidP="004A7823">
            <w:pPr>
              <w:autoSpaceDE w:val="0"/>
              <w:autoSpaceDN w:val="0"/>
              <w:ind w:firstLineChars="100" w:firstLine="180"/>
              <w:rPr>
                <w:sz w:val="18"/>
                <w:szCs w:val="18"/>
              </w:rPr>
            </w:pPr>
            <w:r w:rsidRPr="00342602">
              <w:rPr>
                <w:sz w:val="18"/>
                <w:szCs w:val="18"/>
              </w:rPr>
              <w:t>4</w:t>
            </w:r>
            <w:r w:rsidRPr="00342602">
              <w:rPr>
                <w:sz w:val="18"/>
                <w:szCs w:val="18"/>
              </w:rPr>
              <w:t>、燃料动力费</w:t>
            </w:r>
          </w:p>
        </w:tc>
        <w:tc>
          <w:tcPr>
            <w:tcW w:w="1276" w:type="dxa"/>
            <w:tcBorders>
              <w:top w:val="single" w:sz="6" w:space="0" w:color="auto"/>
              <w:left w:val="single" w:sz="6" w:space="0" w:color="auto"/>
              <w:bottom w:val="single" w:sz="6" w:space="0" w:color="auto"/>
              <w:right w:val="single" w:sz="6" w:space="0" w:color="auto"/>
            </w:tcBorders>
            <w:vAlign w:val="center"/>
          </w:tcPr>
          <w:p w14:paraId="57C21337" w14:textId="77777777" w:rsidR="00B471E1" w:rsidRPr="00342602" w:rsidRDefault="00B471E1" w:rsidP="004A7823">
            <w:pPr>
              <w:jc w:val="center"/>
              <w:rPr>
                <w:sz w:val="20"/>
              </w:rPr>
            </w:pPr>
            <w:r w:rsidRPr="00342602">
              <w:rPr>
                <w:rFonts w:hint="eastAsia"/>
                <w:sz w:val="20"/>
              </w:rPr>
              <w:t>1</w:t>
            </w:r>
            <w:r w:rsidRPr="00342602">
              <w:rPr>
                <w:sz w:val="20"/>
              </w:rPr>
              <w:t>1</w:t>
            </w:r>
          </w:p>
        </w:tc>
        <w:tc>
          <w:tcPr>
            <w:tcW w:w="2268" w:type="dxa"/>
            <w:tcBorders>
              <w:top w:val="single" w:sz="6" w:space="0" w:color="auto"/>
              <w:left w:val="single" w:sz="6" w:space="0" w:color="auto"/>
              <w:bottom w:val="single" w:sz="6" w:space="0" w:color="auto"/>
              <w:right w:val="single" w:sz="4" w:space="0" w:color="auto"/>
            </w:tcBorders>
            <w:vAlign w:val="center"/>
          </w:tcPr>
          <w:p w14:paraId="4B67F6F4" w14:textId="77777777" w:rsidR="00B471E1" w:rsidRPr="00342602" w:rsidRDefault="00B471E1" w:rsidP="004A7823">
            <w:pPr>
              <w:jc w:val="center"/>
              <w:rPr>
                <w:sz w:val="20"/>
              </w:rPr>
            </w:pPr>
            <w:r w:rsidRPr="00342602">
              <w:rPr>
                <w:rFonts w:hint="eastAsia"/>
                <w:sz w:val="20"/>
              </w:rPr>
              <w:t>1</w:t>
            </w:r>
            <w:r w:rsidRPr="00342602">
              <w:rPr>
                <w:sz w:val="20"/>
              </w:rPr>
              <w:t>1</w:t>
            </w:r>
          </w:p>
        </w:tc>
        <w:tc>
          <w:tcPr>
            <w:tcW w:w="2012" w:type="dxa"/>
            <w:tcBorders>
              <w:top w:val="single" w:sz="6" w:space="0" w:color="auto"/>
              <w:left w:val="single" w:sz="6" w:space="0" w:color="auto"/>
              <w:bottom w:val="single" w:sz="6" w:space="0" w:color="auto"/>
              <w:right w:val="single" w:sz="4" w:space="0" w:color="auto"/>
            </w:tcBorders>
            <w:vAlign w:val="center"/>
          </w:tcPr>
          <w:p w14:paraId="6E79BD8A" w14:textId="77777777" w:rsidR="00B471E1" w:rsidRPr="00342602" w:rsidRDefault="00B471E1" w:rsidP="004A7823">
            <w:pPr>
              <w:jc w:val="center"/>
              <w:rPr>
                <w:sz w:val="20"/>
              </w:rPr>
            </w:pPr>
            <w:r w:rsidRPr="00342602">
              <w:rPr>
                <w:rFonts w:hint="eastAsia"/>
                <w:sz w:val="20"/>
              </w:rPr>
              <w:t>0</w:t>
            </w:r>
          </w:p>
        </w:tc>
      </w:tr>
      <w:tr w:rsidR="00342602" w:rsidRPr="00342602" w14:paraId="62ACF5B4" w14:textId="77777777" w:rsidTr="004A7823">
        <w:trPr>
          <w:cantSplit/>
          <w:trHeight w:val="340"/>
          <w:jc w:val="center"/>
        </w:trPr>
        <w:tc>
          <w:tcPr>
            <w:tcW w:w="3574" w:type="dxa"/>
            <w:tcBorders>
              <w:top w:val="single" w:sz="6" w:space="0" w:color="auto"/>
              <w:left w:val="single" w:sz="6" w:space="0" w:color="auto"/>
              <w:bottom w:val="single" w:sz="6" w:space="0" w:color="auto"/>
              <w:right w:val="single" w:sz="6" w:space="0" w:color="auto"/>
            </w:tcBorders>
            <w:vAlign w:val="center"/>
          </w:tcPr>
          <w:p w14:paraId="1312606A" w14:textId="77777777" w:rsidR="00B471E1" w:rsidRPr="00342602" w:rsidRDefault="00B471E1" w:rsidP="004A7823">
            <w:pPr>
              <w:autoSpaceDE w:val="0"/>
              <w:autoSpaceDN w:val="0"/>
              <w:ind w:firstLineChars="100" w:firstLine="180"/>
              <w:rPr>
                <w:sz w:val="18"/>
                <w:szCs w:val="18"/>
              </w:rPr>
            </w:pPr>
            <w:r w:rsidRPr="00342602">
              <w:rPr>
                <w:sz w:val="18"/>
                <w:szCs w:val="18"/>
              </w:rPr>
              <w:t>5</w:t>
            </w:r>
            <w:r w:rsidRPr="00342602">
              <w:rPr>
                <w:sz w:val="18"/>
                <w:szCs w:val="18"/>
              </w:rPr>
              <w:t>、差旅</w:t>
            </w:r>
            <w:r w:rsidRPr="00342602">
              <w:rPr>
                <w:sz w:val="18"/>
                <w:szCs w:val="18"/>
              </w:rPr>
              <w:t>/</w:t>
            </w:r>
            <w:r w:rsidRPr="00342602">
              <w:rPr>
                <w:sz w:val="18"/>
                <w:szCs w:val="18"/>
              </w:rPr>
              <w:t>会议</w:t>
            </w:r>
            <w:r w:rsidRPr="00342602">
              <w:rPr>
                <w:sz w:val="18"/>
                <w:szCs w:val="18"/>
              </w:rPr>
              <w:t>/</w:t>
            </w:r>
            <w:r w:rsidRPr="00342602">
              <w:rPr>
                <w:sz w:val="18"/>
                <w:szCs w:val="18"/>
              </w:rPr>
              <w:t>国际合作交流费</w:t>
            </w:r>
          </w:p>
        </w:tc>
        <w:tc>
          <w:tcPr>
            <w:tcW w:w="1276" w:type="dxa"/>
            <w:tcBorders>
              <w:top w:val="single" w:sz="6" w:space="0" w:color="auto"/>
              <w:left w:val="single" w:sz="6" w:space="0" w:color="auto"/>
              <w:bottom w:val="single" w:sz="6" w:space="0" w:color="auto"/>
              <w:right w:val="single" w:sz="6" w:space="0" w:color="auto"/>
            </w:tcBorders>
            <w:vAlign w:val="center"/>
          </w:tcPr>
          <w:p w14:paraId="43098066" w14:textId="77777777" w:rsidR="00B471E1" w:rsidRPr="00342602" w:rsidRDefault="00B471E1" w:rsidP="004A7823">
            <w:pPr>
              <w:jc w:val="center"/>
              <w:rPr>
                <w:sz w:val="20"/>
              </w:rPr>
            </w:pPr>
            <w:r w:rsidRPr="00342602">
              <w:rPr>
                <w:sz w:val="20"/>
              </w:rPr>
              <w:t>20</w:t>
            </w:r>
          </w:p>
        </w:tc>
        <w:tc>
          <w:tcPr>
            <w:tcW w:w="2268" w:type="dxa"/>
            <w:tcBorders>
              <w:top w:val="single" w:sz="6" w:space="0" w:color="auto"/>
              <w:left w:val="single" w:sz="6" w:space="0" w:color="auto"/>
              <w:bottom w:val="single" w:sz="6" w:space="0" w:color="auto"/>
              <w:right w:val="single" w:sz="4" w:space="0" w:color="auto"/>
            </w:tcBorders>
            <w:vAlign w:val="center"/>
          </w:tcPr>
          <w:p w14:paraId="5E8FA43E" w14:textId="77777777" w:rsidR="00B471E1" w:rsidRPr="00342602" w:rsidRDefault="00B471E1" w:rsidP="004A7823">
            <w:pPr>
              <w:jc w:val="center"/>
              <w:rPr>
                <w:sz w:val="20"/>
              </w:rPr>
            </w:pPr>
            <w:r w:rsidRPr="00342602">
              <w:rPr>
                <w:rFonts w:hint="eastAsia"/>
                <w:sz w:val="20"/>
              </w:rPr>
              <w:t>0</w:t>
            </w:r>
          </w:p>
        </w:tc>
        <w:tc>
          <w:tcPr>
            <w:tcW w:w="2012" w:type="dxa"/>
            <w:tcBorders>
              <w:top w:val="single" w:sz="6" w:space="0" w:color="auto"/>
              <w:left w:val="single" w:sz="6" w:space="0" w:color="auto"/>
              <w:bottom w:val="single" w:sz="6" w:space="0" w:color="auto"/>
              <w:right w:val="single" w:sz="4" w:space="0" w:color="auto"/>
            </w:tcBorders>
            <w:vAlign w:val="center"/>
          </w:tcPr>
          <w:p w14:paraId="479CBA89" w14:textId="77777777" w:rsidR="00B471E1" w:rsidRPr="00342602" w:rsidRDefault="00B471E1" w:rsidP="004A7823">
            <w:pPr>
              <w:jc w:val="center"/>
              <w:rPr>
                <w:sz w:val="20"/>
              </w:rPr>
            </w:pPr>
            <w:r w:rsidRPr="00342602">
              <w:rPr>
                <w:rFonts w:hint="eastAsia"/>
                <w:sz w:val="20"/>
              </w:rPr>
              <w:t>2</w:t>
            </w:r>
            <w:r w:rsidRPr="00342602">
              <w:rPr>
                <w:sz w:val="20"/>
              </w:rPr>
              <w:t>0</w:t>
            </w:r>
          </w:p>
        </w:tc>
      </w:tr>
      <w:tr w:rsidR="00342602" w:rsidRPr="00342602" w14:paraId="55975DCE" w14:textId="77777777" w:rsidTr="004A7823">
        <w:trPr>
          <w:cantSplit/>
          <w:trHeight w:val="340"/>
          <w:jc w:val="center"/>
        </w:trPr>
        <w:tc>
          <w:tcPr>
            <w:tcW w:w="3574" w:type="dxa"/>
            <w:tcBorders>
              <w:top w:val="single" w:sz="6" w:space="0" w:color="auto"/>
              <w:left w:val="single" w:sz="6" w:space="0" w:color="auto"/>
              <w:bottom w:val="single" w:sz="6" w:space="0" w:color="auto"/>
              <w:right w:val="single" w:sz="6" w:space="0" w:color="auto"/>
            </w:tcBorders>
            <w:vAlign w:val="center"/>
          </w:tcPr>
          <w:p w14:paraId="205AF5BA" w14:textId="77777777" w:rsidR="00B471E1" w:rsidRPr="00342602" w:rsidRDefault="00B471E1" w:rsidP="004A7823">
            <w:pPr>
              <w:autoSpaceDE w:val="0"/>
              <w:autoSpaceDN w:val="0"/>
              <w:ind w:firstLineChars="100" w:firstLine="180"/>
              <w:rPr>
                <w:sz w:val="18"/>
                <w:szCs w:val="18"/>
              </w:rPr>
            </w:pPr>
            <w:r w:rsidRPr="00342602">
              <w:rPr>
                <w:sz w:val="18"/>
                <w:szCs w:val="18"/>
              </w:rPr>
              <w:t>6</w:t>
            </w:r>
            <w:r w:rsidRPr="00342602">
              <w:rPr>
                <w:sz w:val="18"/>
                <w:szCs w:val="18"/>
              </w:rPr>
              <w:t>、出版</w:t>
            </w:r>
            <w:r w:rsidRPr="00342602">
              <w:rPr>
                <w:sz w:val="18"/>
                <w:szCs w:val="18"/>
              </w:rPr>
              <w:t>/</w:t>
            </w:r>
            <w:r w:rsidRPr="00342602">
              <w:rPr>
                <w:sz w:val="18"/>
                <w:szCs w:val="18"/>
              </w:rPr>
              <w:t>文献</w:t>
            </w:r>
            <w:r w:rsidRPr="00342602">
              <w:rPr>
                <w:sz w:val="18"/>
                <w:szCs w:val="18"/>
              </w:rPr>
              <w:t>/</w:t>
            </w:r>
            <w:r w:rsidRPr="00342602">
              <w:rPr>
                <w:sz w:val="18"/>
                <w:szCs w:val="18"/>
              </w:rPr>
              <w:t>信息传播</w:t>
            </w:r>
            <w:r w:rsidRPr="00342602">
              <w:rPr>
                <w:sz w:val="18"/>
                <w:szCs w:val="18"/>
              </w:rPr>
              <w:t>/</w:t>
            </w:r>
            <w:r w:rsidRPr="00342602">
              <w:rPr>
                <w:sz w:val="18"/>
                <w:szCs w:val="18"/>
              </w:rPr>
              <w:t>知识产权事务费</w:t>
            </w:r>
          </w:p>
        </w:tc>
        <w:tc>
          <w:tcPr>
            <w:tcW w:w="1276" w:type="dxa"/>
            <w:tcBorders>
              <w:top w:val="single" w:sz="6" w:space="0" w:color="auto"/>
              <w:left w:val="single" w:sz="6" w:space="0" w:color="auto"/>
              <w:bottom w:val="single" w:sz="6" w:space="0" w:color="auto"/>
              <w:right w:val="single" w:sz="6" w:space="0" w:color="auto"/>
            </w:tcBorders>
            <w:vAlign w:val="center"/>
          </w:tcPr>
          <w:p w14:paraId="5C91934C" w14:textId="77777777" w:rsidR="00B471E1" w:rsidRPr="00342602" w:rsidRDefault="00B471E1" w:rsidP="004A7823">
            <w:pPr>
              <w:jc w:val="center"/>
              <w:rPr>
                <w:sz w:val="20"/>
              </w:rPr>
            </w:pPr>
            <w:r w:rsidRPr="00342602">
              <w:rPr>
                <w:rFonts w:hint="eastAsia"/>
                <w:sz w:val="20"/>
              </w:rPr>
              <w:t>1</w:t>
            </w:r>
            <w:r w:rsidRPr="00342602">
              <w:rPr>
                <w:sz w:val="20"/>
              </w:rPr>
              <w:t>2</w:t>
            </w:r>
          </w:p>
        </w:tc>
        <w:tc>
          <w:tcPr>
            <w:tcW w:w="2268" w:type="dxa"/>
            <w:tcBorders>
              <w:top w:val="single" w:sz="6" w:space="0" w:color="auto"/>
              <w:left w:val="single" w:sz="6" w:space="0" w:color="auto"/>
              <w:bottom w:val="single" w:sz="6" w:space="0" w:color="auto"/>
              <w:right w:val="single" w:sz="4" w:space="0" w:color="auto"/>
            </w:tcBorders>
            <w:vAlign w:val="center"/>
          </w:tcPr>
          <w:p w14:paraId="57CCA353" w14:textId="77777777" w:rsidR="00B471E1" w:rsidRPr="00342602" w:rsidRDefault="00B471E1" w:rsidP="004A7823">
            <w:pPr>
              <w:jc w:val="center"/>
              <w:rPr>
                <w:sz w:val="20"/>
              </w:rPr>
            </w:pPr>
            <w:r w:rsidRPr="00342602">
              <w:rPr>
                <w:rFonts w:hint="eastAsia"/>
                <w:sz w:val="20"/>
              </w:rPr>
              <w:t>1</w:t>
            </w:r>
            <w:r w:rsidRPr="00342602">
              <w:rPr>
                <w:sz w:val="20"/>
              </w:rPr>
              <w:t>2</w:t>
            </w:r>
          </w:p>
        </w:tc>
        <w:tc>
          <w:tcPr>
            <w:tcW w:w="2012" w:type="dxa"/>
            <w:tcBorders>
              <w:top w:val="single" w:sz="6" w:space="0" w:color="auto"/>
              <w:left w:val="single" w:sz="6" w:space="0" w:color="auto"/>
              <w:bottom w:val="single" w:sz="6" w:space="0" w:color="auto"/>
              <w:right w:val="single" w:sz="4" w:space="0" w:color="auto"/>
            </w:tcBorders>
            <w:vAlign w:val="center"/>
          </w:tcPr>
          <w:p w14:paraId="60A28363" w14:textId="77777777" w:rsidR="00B471E1" w:rsidRPr="00342602" w:rsidRDefault="00B471E1" w:rsidP="004A7823">
            <w:pPr>
              <w:jc w:val="center"/>
              <w:rPr>
                <w:sz w:val="20"/>
              </w:rPr>
            </w:pPr>
            <w:r w:rsidRPr="00342602">
              <w:rPr>
                <w:rFonts w:hint="eastAsia"/>
                <w:sz w:val="20"/>
              </w:rPr>
              <w:t>0</w:t>
            </w:r>
          </w:p>
        </w:tc>
      </w:tr>
      <w:tr w:rsidR="00342602" w:rsidRPr="00342602" w14:paraId="730E05FD" w14:textId="77777777" w:rsidTr="004A7823">
        <w:trPr>
          <w:cantSplit/>
          <w:trHeight w:val="340"/>
          <w:jc w:val="center"/>
        </w:trPr>
        <w:tc>
          <w:tcPr>
            <w:tcW w:w="3574" w:type="dxa"/>
            <w:tcBorders>
              <w:top w:val="single" w:sz="6" w:space="0" w:color="auto"/>
              <w:left w:val="single" w:sz="6" w:space="0" w:color="auto"/>
              <w:bottom w:val="single" w:sz="6" w:space="0" w:color="auto"/>
              <w:right w:val="single" w:sz="6" w:space="0" w:color="auto"/>
            </w:tcBorders>
            <w:vAlign w:val="center"/>
          </w:tcPr>
          <w:p w14:paraId="2AF696CE" w14:textId="77777777" w:rsidR="00B471E1" w:rsidRPr="00342602" w:rsidRDefault="00B471E1" w:rsidP="004A7823">
            <w:pPr>
              <w:autoSpaceDE w:val="0"/>
              <w:autoSpaceDN w:val="0"/>
              <w:ind w:firstLineChars="100" w:firstLine="180"/>
              <w:rPr>
                <w:sz w:val="18"/>
                <w:szCs w:val="18"/>
              </w:rPr>
            </w:pPr>
            <w:r w:rsidRPr="00342602">
              <w:rPr>
                <w:sz w:val="18"/>
                <w:szCs w:val="18"/>
              </w:rPr>
              <w:t>7</w:t>
            </w:r>
            <w:r w:rsidRPr="00342602">
              <w:rPr>
                <w:sz w:val="18"/>
                <w:szCs w:val="18"/>
              </w:rPr>
              <w:t>、人员劳务费</w:t>
            </w:r>
          </w:p>
        </w:tc>
        <w:tc>
          <w:tcPr>
            <w:tcW w:w="1276" w:type="dxa"/>
            <w:tcBorders>
              <w:top w:val="single" w:sz="6" w:space="0" w:color="auto"/>
              <w:left w:val="single" w:sz="6" w:space="0" w:color="auto"/>
              <w:bottom w:val="single" w:sz="6" w:space="0" w:color="auto"/>
              <w:right w:val="single" w:sz="6" w:space="0" w:color="auto"/>
            </w:tcBorders>
            <w:vAlign w:val="center"/>
          </w:tcPr>
          <w:p w14:paraId="5104370D" w14:textId="77777777" w:rsidR="00B471E1" w:rsidRPr="00342602" w:rsidRDefault="00B471E1" w:rsidP="004A7823">
            <w:pPr>
              <w:jc w:val="center"/>
              <w:rPr>
                <w:sz w:val="20"/>
              </w:rPr>
            </w:pPr>
            <w:r w:rsidRPr="00342602">
              <w:rPr>
                <w:rFonts w:hint="eastAsia"/>
                <w:sz w:val="20"/>
              </w:rPr>
              <w:t>3</w:t>
            </w:r>
            <w:r w:rsidRPr="00342602">
              <w:rPr>
                <w:sz w:val="20"/>
              </w:rPr>
              <w:t>0</w:t>
            </w:r>
          </w:p>
        </w:tc>
        <w:tc>
          <w:tcPr>
            <w:tcW w:w="2268" w:type="dxa"/>
            <w:tcBorders>
              <w:top w:val="single" w:sz="6" w:space="0" w:color="auto"/>
              <w:left w:val="single" w:sz="6" w:space="0" w:color="auto"/>
              <w:bottom w:val="single" w:sz="6" w:space="0" w:color="auto"/>
              <w:right w:val="single" w:sz="4" w:space="0" w:color="auto"/>
            </w:tcBorders>
            <w:vAlign w:val="center"/>
          </w:tcPr>
          <w:p w14:paraId="29C0BBE0" w14:textId="77777777" w:rsidR="00B471E1" w:rsidRPr="00342602" w:rsidRDefault="00B471E1" w:rsidP="004A7823">
            <w:pPr>
              <w:jc w:val="center"/>
              <w:rPr>
                <w:sz w:val="20"/>
              </w:rPr>
            </w:pPr>
            <w:r w:rsidRPr="00342602">
              <w:rPr>
                <w:rFonts w:hint="eastAsia"/>
                <w:sz w:val="20"/>
              </w:rPr>
              <w:t>0</w:t>
            </w:r>
          </w:p>
        </w:tc>
        <w:tc>
          <w:tcPr>
            <w:tcW w:w="2012" w:type="dxa"/>
            <w:tcBorders>
              <w:top w:val="single" w:sz="6" w:space="0" w:color="auto"/>
              <w:left w:val="single" w:sz="6" w:space="0" w:color="auto"/>
              <w:bottom w:val="single" w:sz="6" w:space="0" w:color="auto"/>
              <w:right w:val="single" w:sz="4" w:space="0" w:color="auto"/>
            </w:tcBorders>
            <w:vAlign w:val="center"/>
          </w:tcPr>
          <w:p w14:paraId="61F44528" w14:textId="77777777" w:rsidR="00B471E1" w:rsidRPr="00342602" w:rsidRDefault="00B471E1" w:rsidP="004A7823">
            <w:pPr>
              <w:jc w:val="center"/>
              <w:rPr>
                <w:sz w:val="20"/>
              </w:rPr>
            </w:pPr>
            <w:r w:rsidRPr="00342602">
              <w:rPr>
                <w:rFonts w:hint="eastAsia"/>
                <w:sz w:val="20"/>
              </w:rPr>
              <w:t>3</w:t>
            </w:r>
            <w:r w:rsidRPr="00342602">
              <w:rPr>
                <w:sz w:val="20"/>
              </w:rPr>
              <w:t>0</w:t>
            </w:r>
          </w:p>
        </w:tc>
      </w:tr>
      <w:tr w:rsidR="00342602" w:rsidRPr="00342602" w14:paraId="4D11E5FA" w14:textId="77777777" w:rsidTr="004A7823">
        <w:trPr>
          <w:cantSplit/>
          <w:trHeight w:val="340"/>
          <w:jc w:val="center"/>
        </w:trPr>
        <w:tc>
          <w:tcPr>
            <w:tcW w:w="3574" w:type="dxa"/>
            <w:tcBorders>
              <w:top w:val="single" w:sz="6" w:space="0" w:color="auto"/>
              <w:left w:val="single" w:sz="6" w:space="0" w:color="auto"/>
              <w:bottom w:val="single" w:sz="6" w:space="0" w:color="auto"/>
              <w:right w:val="single" w:sz="6" w:space="0" w:color="auto"/>
            </w:tcBorders>
            <w:vAlign w:val="center"/>
          </w:tcPr>
          <w:p w14:paraId="7C08C1C7" w14:textId="77777777" w:rsidR="00B471E1" w:rsidRPr="00342602" w:rsidRDefault="00B471E1" w:rsidP="004A7823">
            <w:pPr>
              <w:autoSpaceDE w:val="0"/>
              <w:autoSpaceDN w:val="0"/>
              <w:ind w:firstLineChars="100" w:firstLine="180"/>
              <w:rPr>
                <w:sz w:val="18"/>
                <w:szCs w:val="18"/>
              </w:rPr>
            </w:pPr>
            <w:r w:rsidRPr="00342602">
              <w:rPr>
                <w:sz w:val="18"/>
                <w:szCs w:val="18"/>
              </w:rPr>
              <w:t>8</w:t>
            </w:r>
            <w:r w:rsidRPr="00342602">
              <w:rPr>
                <w:sz w:val="18"/>
                <w:szCs w:val="18"/>
              </w:rPr>
              <w:t>、专家咨询费</w:t>
            </w:r>
          </w:p>
        </w:tc>
        <w:tc>
          <w:tcPr>
            <w:tcW w:w="1276" w:type="dxa"/>
            <w:tcBorders>
              <w:top w:val="single" w:sz="6" w:space="0" w:color="auto"/>
              <w:left w:val="single" w:sz="6" w:space="0" w:color="auto"/>
              <w:bottom w:val="single" w:sz="6" w:space="0" w:color="auto"/>
              <w:right w:val="single" w:sz="6" w:space="0" w:color="auto"/>
            </w:tcBorders>
            <w:vAlign w:val="center"/>
          </w:tcPr>
          <w:p w14:paraId="76FEEDB2" w14:textId="77777777" w:rsidR="00B471E1" w:rsidRPr="00342602" w:rsidRDefault="00B471E1" w:rsidP="004A7823">
            <w:pPr>
              <w:jc w:val="center"/>
              <w:rPr>
                <w:sz w:val="20"/>
              </w:rPr>
            </w:pPr>
            <w:r w:rsidRPr="00342602">
              <w:rPr>
                <w:rFonts w:hint="eastAsia"/>
                <w:sz w:val="20"/>
              </w:rPr>
              <w:t>1</w:t>
            </w:r>
            <w:r w:rsidRPr="00342602">
              <w:rPr>
                <w:sz w:val="20"/>
              </w:rPr>
              <w:t>0</w:t>
            </w:r>
          </w:p>
        </w:tc>
        <w:tc>
          <w:tcPr>
            <w:tcW w:w="2268" w:type="dxa"/>
            <w:tcBorders>
              <w:top w:val="single" w:sz="6" w:space="0" w:color="auto"/>
              <w:left w:val="single" w:sz="6" w:space="0" w:color="auto"/>
              <w:bottom w:val="single" w:sz="6" w:space="0" w:color="auto"/>
              <w:right w:val="single" w:sz="4" w:space="0" w:color="auto"/>
            </w:tcBorders>
            <w:vAlign w:val="center"/>
          </w:tcPr>
          <w:p w14:paraId="2CF1AFFD" w14:textId="77777777" w:rsidR="00B471E1" w:rsidRPr="00342602" w:rsidRDefault="00B471E1" w:rsidP="004A7823">
            <w:pPr>
              <w:jc w:val="center"/>
              <w:rPr>
                <w:sz w:val="20"/>
              </w:rPr>
            </w:pPr>
            <w:r w:rsidRPr="00342602">
              <w:rPr>
                <w:rFonts w:hint="eastAsia"/>
                <w:sz w:val="20"/>
              </w:rPr>
              <w:t>0</w:t>
            </w:r>
          </w:p>
        </w:tc>
        <w:tc>
          <w:tcPr>
            <w:tcW w:w="2012" w:type="dxa"/>
            <w:tcBorders>
              <w:top w:val="single" w:sz="6" w:space="0" w:color="auto"/>
              <w:left w:val="single" w:sz="6" w:space="0" w:color="auto"/>
              <w:bottom w:val="single" w:sz="6" w:space="0" w:color="auto"/>
              <w:right w:val="single" w:sz="4" w:space="0" w:color="auto"/>
            </w:tcBorders>
            <w:vAlign w:val="center"/>
          </w:tcPr>
          <w:p w14:paraId="4EF94D28" w14:textId="77777777" w:rsidR="00B471E1" w:rsidRPr="00342602" w:rsidRDefault="00B471E1" w:rsidP="004A7823">
            <w:pPr>
              <w:jc w:val="center"/>
              <w:rPr>
                <w:sz w:val="20"/>
              </w:rPr>
            </w:pPr>
            <w:r w:rsidRPr="00342602">
              <w:rPr>
                <w:sz w:val="20"/>
              </w:rPr>
              <w:t>10</w:t>
            </w:r>
          </w:p>
        </w:tc>
      </w:tr>
      <w:tr w:rsidR="00342602" w:rsidRPr="00342602" w14:paraId="00086D3B" w14:textId="77777777" w:rsidTr="004A7823">
        <w:trPr>
          <w:cantSplit/>
          <w:trHeight w:val="340"/>
          <w:jc w:val="center"/>
        </w:trPr>
        <w:tc>
          <w:tcPr>
            <w:tcW w:w="3574" w:type="dxa"/>
            <w:tcBorders>
              <w:top w:val="single" w:sz="6" w:space="0" w:color="auto"/>
              <w:left w:val="single" w:sz="6" w:space="0" w:color="auto"/>
              <w:bottom w:val="single" w:sz="6" w:space="0" w:color="auto"/>
              <w:right w:val="single" w:sz="6" w:space="0" w:color="auto"/>
            </w:tcBorders>
            <w:vAlign w:val="center"/>
          </w:tcPr>
          <w:p w14:paraId="42B0779E" w14:textId="77777777" w:rsidR="00B471E1" w:rsidRPr="00342602" w:rsidRDefault="00B471E1" w:rsidP="004A7823">
            <w:pPr>
              <w:autoSpaceDE w:val="0"/>
              <w:autoSpaceDN w:val="0"/>
              <w:ind w:firstLineChars="100" w:firstLine="180"/>
              <w:rPr>
                <w:sz w:val="18"/>
                <w:szCs w:val="18"/>
              </w:rPr>
            </w:pPr>
            <w:r w:rsidRPr="00342602">
              <w:rPr>
                <w:rFonts w:hint="eastAsia"/>
                <w:sz w:val="18"/>
                <w:szCs w:val="18"/>
              </w:rPr>
              <w:t>9</w:t>
            </w:r>
            <w:r w:rsidRPr="00342602">
              <w:rPr>
                <w:rFonts w:hint="eastAsia"/>
                <w:sz w:val="18"/>
                <w:szCs w:val="18"/>
              </w:rPr>
              <w:t>、其他支出</w:t>
            </w:r>
          </w:p>
        </w:tc>
        <w:tc>
          <w:tcPr>
            <w:tcW w:w="1276" w:type="dxa"/>
            <w:tcBorders>
              <w:top w:val="single" w:sz="6" w:space="0" w:color="auto"/>
              <w:left w:val="single" w:sz="6" w:space="0" w:color="auto"/>
              <w:bottom w:val="single" w:sz="6" w:space="0" w:color="auto"/>
              <w:right w:val="single" w:sz="6" w:space="0" w:color="auto"/>
            </w:tcBorders>
            <w:vAlign w:val="center"/>
          </w:tcPr>
          <w:p w14:paraId="06E9D366" w14:textId="77777777" w:rsidR="00B471E1" w:rsidRPr="00342602" w:rsidRDefault="00B471E1" w:rsidP="004A7823">
            <w:pPr>
              <w:jc w:val="center"/>
              <w:rPr>
                <w:sz w:val="20"/>
              </w:rPr>
            </w:pPr>
            <w:r w:rsidRPr="00342602">
              <w:rPr>
                <w:rFonts w:hint="eastAsia"/>
                <w:sz w:val="20"/>
              </w:rPr>
              <w:t>0</w:t>
            </w:r>
          </w:p>
        </w:tc>
        <w:tc>
          <w:tcPr>
            <w:tcW w:w="2268" w:type="dxa"/>
            <w:tcBorders>
              <w:top w:val="single" w:sz="6" w:space="0" w:color="auto"/>
              <w:left w:val="single" w:sz="6" w:space="0" w:color="auto"/>
              <w:bottom w:val="single" w:sz="6" w:space="0" w:color="auto"/>
              <w:right w:val="single" w:sz="4" w:space="0" w:color="auto"/>
            </w:tcBorders>
            <w:vAlign w:val="center"/>
          </w:tcPr>
          <w:p w14:paraId="535FB237" w14:textId="77777777" w:rsidR="00B471E1" w:rsidRPr="00342602" w:rsidRDefault="00B471E1" w:rsidP="004A7823">
            <w:pPr>
              <w:jc w:val="center"/>
              <w:rPr>
                <w:sz w:val="20"/>
              </w:rPr>
            </w:pPr>
            <w:r w:rsidRPr="00342602">
              <w:rPr>
                <w:rFonts w:hint="eastAsia"/>
                <w:sz w:val="20"/>
              </w:rPr>
              <w:t>0</w:t>
            </w:r>
          </w:p>
        </w:tc>
        <w:tc>
          <w:tcPr>
            <w:tcW w:w="2012" w:type="dxa"/>
            <w:tcBorders>
              <w:top w:val="single" w:sz="6" w:space="0" w:color="auto"/>
              <w:left w:val="single" w:sz="6" w:space="0" w:color="auto"/>
              <w:bottom w:val="single" w:sz="6" w:space="0" w:color="auto"/>
              <w:right w:val="single" w:sz="4" w:space="0" w:color="auto"/>
            </w:tcBorders>
            <w:vAlign w:val="center"/>
          </w:tcPr>
          <w:p w14:paraId="1944D0BC" w14:textId="77777777" w:rsidR="00B471E1" w:rsidRPr="00342602" w:rsidRDefault="00B471E1" w:rsidP="004A7823">
            <w:pPr>
              <w:jc w:val="center"/>
              <w:rPr>
                <w:sz w:val="20"/>
              </w:rPr>
            </w:pPr>
            <w:r w:rsidRPr="00342602">
              <w:rPr>
                <w:rFonts w:hint="eastAsia"/>
                <w:sz w:val="20"/>
              </w:rPr>
              <w:t>0</w:t>
            </w:r>
          </w:p>
        </w:tc>
      </w:tr>
      <w:tr w:rsidR="00342602" w:rsidRPr="00342602" w14:paraId="1E4F3C98" w14:textId="77777777" w:rsidTr="004A7823">
        <w:trPr>
          <w:cantSplit/>
          <w:trHeight w:val="340"/>
          <w:jc w:val="center"/>
        </w:trPr>
        <w:tc>
          <w:tcPr>
            <w:tcW w:w="3574" w:type="dxa"/>
            <w:tcBorders>
              <w:top w:val="single" w:sz="6" w:space="0" w:color="auto"/>
              <w:left w:val="single" w:sz="6" w:space="0" w:color="auto"/>
              <w:bottom w:val="single" w:sz="6" w:space="0" w:color="auto"/>
              <w:right w:val="single" w:sz="6" w:space="0" w:color="auto"/>
            </w:tcBorders>
            <w:vAlign w:val="center"/>
          </w:tcPr>
          <w:p w14:paraId="5E5314FF" w14:textId="77777777" w:rsidR="00B471E1" w:rsidRPr="00342602" w:rsidRDefault="00B471E1" w:rsidP="004A7823">
            <w:pPr>
              <w:autoSpaceDE w:val="0"/>
              <w:autoSpaceDN w:val="0"/>
              <w:rPr>
                <w:sz w:val="18"/>
                <w:szCs w:val="18"/>
              </w:rPr>
            </w:pPr>
            <w:r w:rsidRPr="00342602">
              <w:rPr>
                <w:rFonts w:eastAsia="仿宋_GB2312"/>
                <w:sz w:val="18"/>
                <w:szCs w:val="18"/>
              </w:rPr>
              <w:t>（二）间接费用</w:t>
            </w:r>
          </w:p>
        </w:tc>
        <w:tc>
          <w:tcPr>
            <w:tcW w:w="1276" w:type="dxa"/>
            <w:tcBorders>
              <w:top w:val="single" w:sz="6" w:space="0" w:color="auto"/>
              <w:left w:val="single" w:sz="6" w:space="0" w:color="auto"/>
              <w:bottom w:val="single" w:sz="6" w:space="0" w:color="auto"/>
              <w:right w:val="single" w:sz="6" w:space="0" w:color="auto"/>
            </w:tcBorders>
            <w:vAlign w:val="center"/>
          </w:tcPr>
          <w:p w14:paraId="34596D0E" w14:textId="77777777" w:rsidR="00B471E1" w:rsidRPr="00342602" w:rsidRDefault="00B471E1" w:rsidP="004A7823">
            <w:pPr>
              <w:autoSpaceDE w:val="0"/>
              <w:autoSpaceDN w:val="0"/>
              <w:jc w:val="center"/>
              <w:rPr>
                <w:sz w:val="20"/>
              </w:rPr>
            </w:pPr>
            <w:r w:rsidRPr="00342602">
              <w:rPr>
                <w:rFonts w:hint="eastAsia"/>
                <w:sz w:val="20"/>
              </w:rPr>
              <w:t>2</w:t>
            </w:r>
            <w:r w:rsidRPr="00342602">
              <w:rPr>
                <w:sz w:val="20"/>
              </w:rPr>
              <w:t>0</w:t>
            </w:r>
          </w:p>
        </w:tc>
        <w:tc>
          <w:tcPr>
            <w:tcW w:w="2268" w:type="dxa"/>
            <w:tcBorders>
              <w:top w:val="single" w:sz="6" w:space="0" w:color="auto"/>
              <w:left w:val="single" w:sz="6" w:space="0" w:color="auto"/>
              <w:bottom w:val="single" w:sz="6" w:space="0" w:color="auto"/>
              <w:right w:val="single" w:sz="4" w:space="0" w:color="auto"/>
            </w:tcBorders>
            <w:vAlign w:val="center"/>
          </w:tcPr>
          <w:p w14:paraId="65B98135" w14:textId="77777777" w:rsidR="00B471E1" w:rsidRPr="00342602" w:rsidRDefault="00B471E1" w:rsidP="004A7823">
            <w:pPr>
              <w:autoSpaceDE w:val="0"/>
              <w:autoSpaceDN w:val="0"/>
              <w:jc w:val="center"/>
              <w:rPr>
                <w:sz w:val="20"/>
              </w:rPr>
            </w:pPr>
            <w:r w:rsidRPr="00342602">
              <w:rPr>
                <w:rFonts w:hint="eastAsia"/>
                <w:sz w:val="20"/>
              </w:rPr>
              <w:t>0</w:t>
            </w:r>
          </w:p>
        </w:tc>
        <w:tc>
          <w:tcPr>
            <w:tcW w:w="2012" w:type="dxa"/>
            <w:tcBorders>
              <w:top w:val="single" w:sz="6" w:space="0" w:color="auto"/>
              <w:left w:val="single" w:sz="6" w:space="0" w:color="auto"/>
              <w:bottom w:val="single" w:sz="6" w:space="0" w:color="auto"/>
              <w:right w:val="single" w:sz="4" w:space="0" w:color="auto"/>
            </w:tcBorders>
          </w:tcPr>
          <w:p w14:paraId="189EC744" w14:textId="77777777" w:rsidR="00B471E1" w:rsidRPr="00342602" w:rsidRDefault="00B471E1" w:rsidP="004A7823">
            <w:pPr>
              <w:autoSpaceDE w:val="0"/>
              <w:autoSpaceDN w:val="0"/>
              <w:jc w:val="center"/>
              <w:rPr>
                <w:sz w:val="20"/>
              </w:rPr>
            </w:pPr>
            <w:r w:rsidRPr="00342602">
              <w:rPr>
                <w:rFonts w:hint="eastAsia"/>
                <w:sz w:val="20"/>
              </w:rPr>
              <w:t>2</w:t>
            </w:r>
            <w:r w:rsidRPr="00342602">
              <w:rPr>
                <w:sz w:val="20"/>
              </w:rPr>
              <w:t>0</w:t>
            </w:r>
          </w:p>
        </w:tc>
      </w:tr>
      <w:tr w:rsidR="00342602" w:rsidRPr="00342602" w14:paraId="721532D7" w14:textId="77777777" w:rsidTr="004A7823">
        <w:trPr>
          <w:cantSplit/>
          <w:trHeight w:val="340"/>
          <w:jc w:val="center"/>
        </w:trPr>
        <w:tc>
          <w:tcPr>
            <w:tcW w:w="3574" w:type="dxa"/>
            <w:tcBorders>
              <w:top w:val="single" w:sz="6" w:space="0" w:color="auto"/>
              <w:left w:val="single" w:sz="6" w:space="0" w:color="auto"/>
              <w:bottom w:val="single" w:sz="6" w:space="0" w:color="auto"/>
              <w:right w:val="single" w:sz="6" w:space="0" w:color="auto"/>
            </w:tcBorders>
            <w:vAlign w:val="center"/>
          </w:tcPr>
          <w:p w14:paraId="60D4523B" w14:textId="77777777" w:rsidR="00B471E1" w:rsidRPr="00342602" w:rsidRDefault="00B471E1" w:rsidP="004A7823">
            <w:pPr>
              <w:autoSpaceDE w:val="0"/>
              <w:autoSpaceDN w:val="0"/>
              <w:ind w:firstLineChars="100" w:firstLine="180"/>
              <w:rPr>
                <w:sz w:val="18"/>
                <w:szCs w:val="18"/>
              </w:rPr>
            </w:pPr>
            <w:r w:rsidRPr="00342602">
              <w:rPr>
                <w:sz w:val="18"/>
                <w:szCs w:val="18"/>
              </w:rPr>
              <w:t>10</w:t>
            </w:r>
            <w:r w:rsidRPr="00342602">
              <w:rPr>
                <w:sz w:val="18"/>
                <w:szCs w:val="18"/>
              </w:rPr>
              <w:t>、间接费用</w:t>
            </w:r>
            <w:r w:rsidRPr="00342602">
              <w:rPr>
                <w:sz w:val="18"/>
                <w:szCs w:val="18"/>
              </w:rPr>
              <w:t>(</w:t>
            </w:r>
            <w:r w:rsidRPr="00342602">
              <w:rPr>
                <w:sz w:val="18"/>
                <w:szCs w:val="18"/>
              </w:rPr>
              <w:t>包含管理费与激励费</w:t>
            </w:r>
            <w:r w:rsidRPr="00342602">
              <w:rPr>
                <w:sz w:val="18"/>
                <w:szCs w:val="18"/>
              </w:rPr>
              <w:t>)</w:t>
            </w:r>
          </w:p>
        </w:tc>
        <w:tc>
          <w:tcPr>
            <w:tcW w:w="1276" w:type="dxa"/>
            <w:tcBorders>
              <w:top w:val="single" w:sz="6" w:space="0" w:color="auto"/>
              <w:left w:val="single" w:sz="6" w:space="0" w:color="auto"/>
              <w:bottom w:val="single" w:sz="6" w:space="0" w:color="auto"/>
              <w:right w:val="single" w:sz="6" w:space="0" w:color="auto"/>
            </w:tcBorders>
            <w:vAlign w:val="center"/>
          </w:tcPr>
          <w:p w14:paraId="4C63986B" w14:textId="77777777" w:rsidR="00B471E1" w:rsidRPr="00342602" w:rsidRDefault="00B471E1" w:rsidP="004A7823">
            <w:pPr>
              <w:autoSpaceDE w:val="0"/>
              <w:autoSpaceDN w:val="0"/>
              <w:jc w:val="center"/>
              <w:rPr>
                <w:sz w:val="20"/>
              </w:rPr>
            </w:pPr>
            <w:r w:rsidRPr="00342602">
              <w:rPr>
                <w:rFonts w:hint="eastAsia"/>
                <w:sz w:val="20"/>
              </w:rPr>
              <w:t>2</w:t>
            </w:r>
            <w:r w:rsidRPr="00342602">
              <w:rPr>
                <w:sz w:val="20"/>
              </w:rPr>
              <w:t>0</w:t>
            </w:r>
          </w:p>
        </w:tc>
        <w:tc>
          <w:tcPr>
            <w:tcW w:w="2268" w:type="dxa"/>
            <w:tcBorders>
              <w:top w:val="single" w:sz="6" w:space="0" w:color="auto"/>
              <w:left w:val="single" w:sz="6" w:space="0" w:color="auto"/>
              <w:bottom w:val="single" w:sz="6" w:space="0" w:color="auto"/>
              <w:right w:val="single" w:sz="4" w:space="0" w:color="auto"/>
            </w:tcBorders>
            <w:vAlign w:val="center"/>
          </w:tcPr>
          <w:p w14:paraId="23DB2BCC" w14:textId="77777777" w:rsidR="00B471E1" w:rsidRPr="00342602" w:rsidRDefault="00B471E1" w:rsidP="004A7823">
            <w:pPr>
              <w:autoSpaceDE w:val="0"/>
              <w:autoSpaceDN w:val="0"/>
              <w:jc w:val="center"/>
              <w:rPr>
                <w:sz w:val="20"/>
              </w:rPr>
            </w:pPr>
            <w:r w:rsidRPr="00342602">
              <w:rPr>
                <w:rFonts w:hint="eastAsia"/>
                <w:sz w:val="20"/>
              </w:rPr>
              <w:t>0</w:t>
            </w:r>
          </w:p>
        </w:tc>
        <w:tc>
          <w:tcPr>
            <w:tcW w:w="2012" w:type="dxa"/>
            <w:tcBorders>
              <w:top w:val="single" w:sz="6" w:space="0" w:color="auto"/>
              <w:left w:val="single" w:sz="6" w:space="0" w:color="auto"/>
              <w:bottom w:val="single" w:sz="6" w:space="0" w:color="auto"/>
              <w:right w:val="single" w:sz="4" w:space="0" w:color="auto"/>
            </w:tcBorders>
          </w:tcPr>
          <w:p w14:paraId="2A2BEC4E" w14:textId="77777777" w:rsidR="00B471E1" w:rsidRPr="00342602" w:rsidRDefault="00B471E1" w:rsidP="004A7823">
            <w:pPr>
              <w:autoSpaceDE w:val="0"/>
              <w:autoSpaceDN w:val="0"/>
              <w:jc w:val="center"/>
              <w:rPr>
                <w:sz w:val="20"/>
              </w:rPr>
            </w:pPr>
            <w:r w:rsidRPr="00342602">
              <w:rPr>
                <w:rFonts w:hint="eastAsia"/>
                <w:sz w:val="20"/>
              </w:rPr>
              <w:t>0</w:t>
            </w:r>
          </w:p>
        </w:tc>
      </w:tr>
      <w:tr w:rsidR="00342602" w:rsidRPr="00342602" w14:paraId="431D8ACE" w14:textId="77777777" w:rsidTr="004A7823">
        <w:trPr>
          <w:cantSplit/>
          <w:trHeight w:val="340"/>
          <w:jc w:val="center"/>
        </w:trPr>
        <w:tc>
          <w:tcPr>
            <w:tcW w:w="3574" w:type="dxa"/>
            <w:tcBorders>
              <w:top w:val="single" w:sz="6" w:space="0" w:color="auto"/>
              <w:left w:val="single" w:sz="6" w:space="0" w:color="auto"/>
              <w:bottom w:val="single" w:sz="6" w:space="0" w:color="auto"/>
              <w:right w:val="single" w:sz="6" w:space="0" w:color="auto"/>
            </w:tcBorders>
            <w:vAlign w:val="center"/>
          </w:tcPr>
          <w:p w14:paraId="324C5F63" w14:textId="77777777" w:rsidR="00B471E1" w:rsidRPr="00342602" w:rsidRDefault="00B471E1" w:rsidP="004A7823">
            <w:pPr>
              <w:autoSpaceDE w:val="0"/>
              <w:autoSpaceDN w:val="0"/>
              <w:rPr>
                <w:rFonts w:eastAsia="黑体"/>
              </w:rPr>
            </w:pPr>
            <w:r w:rsidRPr="00342602">
              <w:rPr>
                <w:rFonts w:eastAsia="黑体"/>
              </w:rPr>
              <w:t>二、经费来源（合计）</w:t>
            </w:r>
          </w:p>
        </w:tc>
        <w:tc>
          <w:tcPr>
            <w:tcW w:w="1276" w:type="dxa"/>
            <w:tcBorders>
              <w:top w:val="single" w:sz="6" w:space="0" w:color="auto"/>
              <w:left w:val="single" w:sz="6" w:space="0" w:color="auto"/>
              <w:bottom w:val="single" w:sz="6" w:space="0" w:color="auto"/>
              <w:right w:val="single" w:sz="6" w:space="0" w:color="auto"/>
            </w:tcBorders>
            <w:vAlign w:val="center"/>
          </w:tcPr>
          <w:p w14:paraId="36F4276A" w14:textId="77777777" w:rsidR="00B471E1" w:rsidRPr="00342602" w:rsidRDefault="00B471E1" w:rsidP="004A7823">
            <w:pPr>
              <w:autoSpaceDE w:val="0"/>
              <w:autoSpaceDN w:val="0"/>
              <w:jc w:val="center"/>
              <w:rPr>
                <w:sz w:val="20"/>
              </w:rPr>
            </w:pPr>
            <w:r w:rsidRPr="00342602">
              <w:rPr>
                <w:rFonts w:hint="eastAsia"/>
                <w:sz w:val="20"/>
              </w:rPr>
              <w:t>4</w:t>
            </w:r>
            <w:r w:rsidRPr="00342602">
              <w:rPr>
                <w:sz w:val="20"/>
              </w:rPr>
              <w:t>70</w:t>
            </w:r>
          </w:p>
        </w:tc>
        <w:tc>
          <w:tcPr>
            <w:tcW w:w="2268" w:type="dxa"/>
            <w:tcBorders>
              <w:top w:val="single" w:sz="6" w:space="0" w:color="auto"/>
              <w:left w:val="single" w:sz="6" w:space="0" w:color="auto"/>
              <w:bottom w:val="single" w:sz="6" w:space="0" w:color="auto"/>
              <w:right w:val="single" w:sz="4" w:space="0" w:color="auto"/>
            </w:tcBorders>
            <w:vAlign w:val="center"/>
          </w:tcPr>
          <w:p w14:paraId="4F98EE2A" w14:textId="77777777" w:rsidR="00B471E1" w:rsidRPr="00342602" w:rsidRDefault="00B471E1" w:rsidP="004A7823">
            <w:pPr>
              <w:autoSpaceDE w:val="0"/>
              <w:autoSpaceDN w:val="0"/>
              <w:jc w:val="center"/>
              <w:rPr>
                <w:sz w:val="20"/>
              </w:rPr>
            </w:pPr>
            <w:r w:rsidRPr="00342602">
              <w:rPr>
                <w:rFonts w:hint="eastAsia"/>
                <w:sz w:val="20"/>
              </w:rPr>
              <w:t>9</w:t>
            </w:r>
            <w:r w:rsidRPr="00342602">
              <w:rPr>
                <w:sz w:val="20"/>
              </w:rPr>
              <w:t>4</w:t>
            </w:r>
          </w:p>
        </w:tc>
        <w:tc>
          <w:tcPr>
            <w:tcW w:w="2012" w:type="dxa"/>
            <w:tcBorders>
              <w:top w:val="single" w:sz="6" w:space="0" w:color="auto"/>
              <w:left w:val="single" w:sz="6" w:space="0" w:color="auto"/>
              <w:bottom w:val="single" w:sz="6" w:space="0" w:color="auto"/>
              <w:right w:val="single" w:sz="4" w:space="0" w:color="auto"/>
            </w:tcBorders>
          </w:tcPr>
          <w:p w14:paraId="38F5A73C" w14:textId="77777777" w:rsidR="00B471E1" w:rsidRPr="00342602" w:rsidRDefault="00B471E1" w:rsidP="004A7823">
            <w:pPr>
              <w:autoSpaceDE w:val="0"/>
              <w:autoSpaceDN w:val="0"/>
              <w:jc w:val="center"/>
              <w:rPr>
                <w:sz w:val="20"/>
              </w:rPr>
            </w:pPr>
            <w:r w:rsidRPr="00342602">
              <w:rPr>
                <w:rFonts w:hint="eastAsia"/>
                <w:sz w:val="20"/>
              </w:rPr>
              <w:t>3</w:t>
            </w:r>
            <w:r w:rsidRPr="00342602">
              <w:rPr>
                <w:sz w:val="20"/>
              </w:rPr>
              <w:t>76</w:t>
            </w:r>
          </w:p>
        </w:tc>
      </w:tr>
      <w:tr w:rsidR="00342602" w:rsidRPr="00342602" w14:paraId="2CF4F6A8" w14:textId="77777777" w:rsidTr="004A7823">
        <w:trPr>
          <w:cantSplit/>
          <w:trHeight w:val="340"/>
          <w:jc w:val="center"/>
        </w:trPr>
        <w:tc>
          <w:tcPr>
            <w:tcW w:w="3574" w:type="dxa"/>
            <w:tcBorders>
              <w:top w:val="single" w:sz="6" w:space="0" w:color="auto"/>
              <w:left w:val="single" w:sz="6" w:space="0" w:color="auto"/>
              <w:bottom w:val="single" w:sz="6" w:space="0" w:color="auto"/>
              <w:right w:val="single" w:sz="6" w:space="0" w:color="auto"/>
            </w:tcBorders>
            <w:vAlign w:val="center"/>
          </w:tcPr>
          <w:p w14:paraId="5F62CACA" w14:textId="77777777" w:rsidR="00B471E1" w:rsidRPr="00342602" w:rsidRDefault="00B471E1" w:rsidP="004A7823">
            <w:pPr>
              <w:autoSpaceDE w:val="0"/>
              <w:autoSpaceDN w:val="0"/>
              <w:ind w:firstLineChars="100" w:firstLine="200"/>
              <w:rPr>
                <w:sz w:val="20"/>
              </w:rPr>
            </w:pPr>
            <w:r w:rsidRPr="00342602">
              <w:rPr>
                <w:sz w:val="20"/>
              </w:rPr>
              <w:t>1</w:t>
            </w:r>
            <w:r w:rsidRPr="00342602">
              <w:rPr>
                <w:sz w:val="20"/>
              </w:rPr>
              <w:t>、申请省财政经费</w:t>
            </w:r>
          </w:p>
        </w:tc>
        <w:tc>
          <w:tcPr>
            <w:tcW w:w="1276" w:type="dxa"/>
            <w:tcBorders>
              <w:top w:val="single" w:sz="6" w:space="0" w:color="auto"/>
              <w:left w:val="single" w:sz="6" w:space="0" w:color="auto"/>
              <w:bottom w:val="single" w:sz="6" w:space="0" w:color="auto"/>
              <w:right w:val="single" w:sz="6" w:space="0" w:color="auto"/>
            </w:tcBorders>
            <w:vAlign w:val="center"/>
          </w:tcPr>
          <w:p w14:paraId="6C0A8BEF" w14:textId="77777777" w:rsidR="00B471E1" w:rsidRPr="00342602" w:rsidRDefault="00B471E1" w:rsidP="004A7823">
            <w:pPr>
              <w:autoSpaceDE w:val="0"/>
              <w:autoSpaceDN w:val="0"/>
              <w:jc w:val="center"/>
              <w:rPr>
                <w:sz w:val="20"/>
              </w:rPr>
            </w:pPr>
            <w:r w:rsidRPr="00342602">
              <w:rPr>
                <w:rFonts w:hint="eastAsia"/>
                <w:sz w:val="20"/>
              </w:rPr>
              <w:t>9</w:t>
            </w:r>
            <w:r w:rsidRPr="00342602">
              <w:rPr>
                <w:sz w:val="20"/>
              </w:rPr>
              <w:t>4</w:t>
            </w:r>
          </w:p>
        </w:tc>
        <w:tc>
          <w:tcPr>
            <w:tcW w:w="2268" w:type="dxa"/>
            <w:tcBorders>
              <w:top w:val="single" w:sz="6" w:space="0" w:color="auto"/>
              <w:left w:val="single" w:sz="6" w:space="0" w:color="auto"/>
              <w:bottom w:val="single" w:sz="6" w:space="0" w:color="auto"/>
              <w:right w:val="single" w:sz="4" w:space="0" w:color="auto"/>
            </w:tcBorders>
            <w:vAlign w:val="center"/>
          </w:tcPr>
          <w:p w14:paraId="6BA746E2" w14:textId="77777777" w:rsidR="00B471E1" w:rsidRPr="00342602" w:rsidRDefault="00B471E1" w:rsidP="004A7823">
            <w:pPr>
              <w:autoSpaceDE w:val="0"/>
              <w:autoSpaceDN w:val="0"/>
              <w:jc w:val="center"/>
              <w:rPr>
                <w:sz w:val="20"/>
              </w:rPr>
            </w:pPr>
            <w:r w:rsidRPr="00342602">
              <w:rPr>
                <w:rFonts w:hint="eastAsia"/>
                <w:sz w:val="20"/>
              </w:rPr>
              <w:t>9</w:t>
            </w:r>
            <w:r w:rsidRPr="00342602">
              <w:rPr>
                <w:sz w:val="20"/>
              </w:rPr>
              <w:t>4</w:t>
            </w:r>
          </w:p>
        </w:tc>
        <w:tc>
          <w:tcPr>
            <w:tcW w:w="2012" w:type="dxa"/>
            <w:tcBorders>
              <w:top w:val="single" w:sz="6" w:space="0" w:color="auto"/>
              <w:left w:val="single" w:sz="6" w:space="0" w:color="auto"/>
              <w:bottom w:val="single" w:sz="6" w:space="0" w:color="auto"/>
              <w:right w:val="single" w:sz="4" w:space="0" w:color="auto"/>
            </w:tcBorders>
          </w:tcPr>
          <w:p w14:paraId="0B573E12" w14:textId="77777777" w:rsidR="00B471E1" w:rsidRPr="00342602" w:rsidRDefault="00B471E1" w:rsidP="004A7823">
            <w:pPr>
              <w:autoSpaceDE w:val="0"/>
              <w:autoSpaceDN w:val="0"/>
              <w:jc w:val="center"/>
              <w:rPr>
                <w:sz w:val="20"/>
              </w:rPr>
            </w:pPr>
            <w:r w:rsidRPr="00342602">
              <w:rPr>
                <w:rFonts w:hint="eastAsia"/>
                <w:sz w:val="20"/>
              </w:rPr>
              <w:t>/</w:t>
            </w:r>
          </w:p>
        </w:tc>
      </w:tr>
      <w:tr w:rsidR="00342602" w:rsidRPr="00342602" w14:paraId="70DE816B" w14:textId="77777777" w:rsidTr="004A7823">
        <w:trPr>
          <w:cantSplit/>
          <w:trHeight w:val="340"/>
          <w:jc w:val="center"/>
        </w:trPr>
        <w:tc>
          <w:tcPr>
            <w:tcW w:w="3574" w:type="dxa"/>
            <w:tcBorders>
              <w:top w:val="single" w:sz="6" w:space="0" w:color="auto"/>
              <w:left w:val="single" w:sz="6" w:space="0" w:color="auto"/>
              <w:bottom w:val="single" w:sz="6" w:space="0" w:color="auto"/>
              <w:right w:val="single" w:sz="6" w:space="0" w:color="auto"/>
            </w:tcBorders>
            <w:vAlign w:val="center"/>
          </w:tcPr>
          <w:p w14:paraId="4CA754C3" w14:textId="77777777" w:rsidR="00B471E1" w:rsidRPr="00342602" w:rsidRDefault="00B471E1" w:rsidP="004A7823">
            <w:pPr>
              <w:ind w:firstLineChars="100" w:firstLine="200"/>
              <w:rPr>
                <w:sz w:val="20"/>
              </w:rPr>
            </w:pPr>
            <w:r w:rsidRPr="00342602">
              <w:rPr>
                <w:sz w:val="20"/>
              </w:rPr>
              <w:t>2</w:t>
            </w:r>
            <w:r w:rsidRPr="00342602">
              <w:rPr>
                <w:sz w:val="20"/>
              </w:rPr>
              <w:t>、自筹和配套经费</w:t>
            </w:r>
          </w:p>
        </w:tc>
        <w:tc>
          <w:tcPr>
            <w:tcW w:w="1276" w:type="dxa"/>
            <w:tcBorders>
              <w:top w:val="single" w:sz="6" w:space="0" w:color="auto"/>
              <w:left w:val="single" w:sz="6" w:space="0" w:color="auto"/>
              <w:bottom w:val="single" w:sz="6" w:space="0" w:color="auto"/>
              <w:right w:val="single" w:sz="6" w:space="0" w:color="auto"/>
            </w:tcBorders>
            <w:vAlign w:val="center"/>
          </w:tcPr>
          <w:p w14:paraId="4A6B8C7D" w14:textId="77777777" w:rsidR="00B471E1" w:rsidRPr="00342602" w:rsidRDefault="00B471E1" w:rsidP="004A7823">
            <w:pPr>
              <w:autoSpaceDE w:val="0"/>
              <w:autoSpaceDN w:val="0"/>
              <w:jc w:val="center"/>
              <w:rPr>
                <w:sz w:val="20"/>
              </w:rPr>
            </w:pPr>
            <w:r w:rsidRPr="00342602">
              <w:rPr>
                <w:rFonts w:hint="eastAsia"/>
                <w:sz w:val="20"/>
              </w:rPr>
              <w:t>3</w:t>
            </w:r>
            <w:r w:rsidRPr="00342602">
              <w:rPr>
                <w:sz w:val="20"/>
              </w:rPr>
              <w:t>76</w:t>
            </w:r>
          </w:p>
        </w:tc>
        <w:tc>
          <w:tcPr>
            <w:tcW w:w="2268" w:type="dxa"/>
            <w:tcBorders>
              <w:top w:val="single" w:sz="6" w:space="0" w:color="auto"/>
              <w:left w:val="single" w:sz="6" w:space="0" w:color="auto"/>
              <w:bottom w:val="single" w:sz="6" w:space="0" w:color="auto"/>
              <w:right w:val="single" w:sz="4" w:space="0" w:color="auto"/>
            </w:tcBorders>
            <w:vAlign w:val="center"/>
          </w:tcPr>
          <w:p w14:paraId="1AF97479" w14:textId="77777777" w:rsidR="00B471E1" w:rsidRPr="00342602" w:rsidRDefault="00B471E1" w:rsidP="004A7823">
            <w:pPr>
              <w:autoSpaceDE w:val="0"/>
              <w:autoSpaceDN w:val="0"/>
              <w:jc w:val="center"/>
              <w:rPr>
                <w:sz w:val="20"/>
              </w:rPr>
            </w:pPr>
            <w:r w:rsidRPr="00342602">
              <w:rPr>
                <w:rFonts w:hint="eastAsia"/>
                <w:sz w:val="20"/>
              </w:rPr>
              <w:t>/</w:t>
            </w:r>
          </w:p>
        </w:tc>
        <w:tc>
          <w:tcPr>
            <w:tcW w:w="2012" w:type="dxa"/>
            <w:tcBorders>
              <w:top w:val="single" w:sz="6" w:space="0" w:color="auto"/>
              <w:left w:val="single" w:sz="6" w:space="0" w:color="auto"/>
              <w:bottom w:val="single" w:sz="6" w:space="0" w:color="auto"/>
              <w:right w:val="single" w:sz="4" w:space="0" w:color="auto"/>
            </w:tcBorders>
          </w:tcPr>
          <w:p w14:paraId="6EF6105C" w14:textId="77777777" w:rsidR="00B471E1" w:rsidRPr="00342602" w:rsidRDefault="00B471E1" w:rsidP="004A7823">
            <w:pPr>
              <w:autoSpaceDE w:val="0"/>
              <w:autoSpaceDN w:val="0"/>
              <w:jc w:val="center"/>
              <w:rPr>
                <w:sz w:val="20"/>
              </w:rPr>
            </w:pPr>
            <w:r w:rsidRPr="00342602">
              <w:rPr>
                <w:rFonts w:hint="eastAsia"/>
                <w:sz w:val="20"/>
              </w:rPr>
              <w:t>3</w:t>
            </w:r>
            <w:r w:rsidRPr="00342602">
              <w:rPr>
                <w:sz w:val="20"/>
              </w:rPr>
              <w:t>76</w:t>
            </w:r>
          </w:p>
        </w:tc>
      </w:tr>
      <w:tr w:rsidR="00342602" w:rsidRPr="00342602" w14:paraId="0947938E" w14:textId="77777777" w:rsidTr="004A7823">
        <w:trPr>
          <w:cantSplit/>
          <w:trHeight w:val="340"/>
          <w:jc w:val="center"/>
        </w:trPr>
        <w:tc>
          <w:tcPr>
            <w:tcW w:w="3574" w:type="dxa"/>
            <w:tcBorders>
              <w:top w:val="single" w:sz="6" w:space="0" w:color="auto"/>
              <w:left w:val="single" w:sz="6" w:space="0" w:color="auto"/>
              <w:bottom w:val="single" w:sz="6" w:space="0" w:color="auto"/>
              <w:right w:val="single" w:sz="6" w:space="0" w:color="auto"/>
            </w:tcBorders>
            <w:vAlign w:val="center"/>
          </w:tcPr>
          <w:p w14:paraId="2317EA92" w14:textId="68E71043" w:rsidR="00B471E1" w:rsidRPr="00342602" w:rsidRDefault="00FC20AB" w:rsidP="004A7823">
            <w:pPr>
              <w:ind w:firstLineChars="200" w:firstLine="400"/>
              <w:rPr>
                <w:sz w:val="20"/>
              </w:rPr>
            </w:pPr>
            <w:r>
              <w:rPr>
                <w:sz w:val="20"/>
              </w:rPr>
              <w:t xml:space="preserve">(1) </w:t>
            </w:r>
            <w:r w:rsidR="00B471E1" w:rsidRPr="00342602">
              <w:rPr>
                <w:sz w:val="20"/>
              </w:rPr>
              <w:t>单位自有货币资金</w:t>
            </w:r>
          </w:p>
        </w:tc>
        <w:tc>
          <w:tcPr>
            <w:tcW w:w="1276" w:type="dxa"/>
            <w:tcBorders>
              <w:top w:val="single" w:sz="6" w:space="0" w:color="auto"/>
              <w:left w:val="single" w:sz="6" w:space="0" w:color="auto"/>
              <w:bottom w:val="single" w:sz="6" w:space="0" w:color="auto"/>
              <w:right w:val="single" w:sz="6" w:space="0" w:color="auto"/>
            </w:tcBorders>
            <w:vAlign w:val="center"/>
          </w:tcPr>
          <w:p w14:paraId="678EB0E3" w14:textId="77777777" w:rsidR="00B471E1" w:rsidRPr="00342602" w:rsidRDefault="00B471E1" w:rsidP="004A7823">
            <w:pPr>
              <w:autoSpaceDE w:val="0"/>
              <w:autoSpaceDN w:val="0"/>
              <w:jc w:val="center"/>
              <w:rPr>
                <w:sz w:val="20"/>
              </w:rPr>
            </w:pPr>
            <w:r w:rsidRPr="00342602">
              <w:rPr>
                <w:rFonts w:hint="eastAsia"/>
                <w:sz w:val="20"/>
              </w:rPr>
              <w:t>/</w:t>
            </w:r>
          </w:p>
        </w:tc>
        <w:tc>
          <w:tcPr>
            <w:tcW w:w="2268" w:type="dxa"/>
            <w:tcBorders>
              <w:top w:val="single" w:sz="6" w:space="0" w:color="auto"/>
              <w:left w:val="single" w:sz="6" w:space="0" w:color="auto"/>
              <w:bottom w:val="single" w:sz="6" w:space="0" w:color="auto"/>
              <w:right w:val="single" w:sz="4" w:space="0" w:color="auto"/>
            </w:tcBorders>
            <w:vAlign w:val="center"/>
          </w:tcPr>
          <w:p w14:paraId="6824EA1A" w14:textId="77777777" w:rsidR="00B471E1" w:rsidRPr="00342602" w:rsidRDefault="00B471E1" w:rsidP="004A7823">
            <w:pPr>
              <w:autoSpaceDE w:val="0"/>
              <w:autoSpaceDN w:val="0"/>
              <w:jc w:val="center"/>
              <w:rPr>
                <w:sz w:val="20"/>
              </w:rPr>
            </w:pPr>
            <w:r w:rsidRPr="00342602">
              <w:rPr>
                <w:rFonts w:hint="eastAsia"/>
                <w:sz w:val="20"/>
              </w:rPr>
              <w:t>/</w:t>
            </w:r>
          </w:p>
        </w:tc>
        <w:tc>
          <w:tcPr>
            <w:tcW w:w="2012" w:type="dxa"/>
            <w:tcBorders>
              <w:top w:val="single" w:sz="6" w:space="0" w:color="auto"/>
              <w:left w:val="single" w:sz="6" w:space="0" w:color="auto"/>
              <w:bottom w:val="single" w:sz="6" w:space="0" w:color="auto"/>
              <w:right w:val="single" w:sz="4" w:space="0" w:color="auto"/>
            </w:tcBorders>
          </w:tcPr>
          <w:p w14:paraId="6B35C807" w14:textId="77777777" w:rsidR="00B471E1" w:rsidRPr="00342602" w:rsidRDefault="00B471E1" w:rsidP="004A7823">
            <w:pPr>
              <w:autoSpaceDE w:val="0"/>
              <w:autoSpaceDN w:val="0"/>
              <w:jc w:val="center"/>
              <w:rPr>
                <w:sz w:val="20"/>
              </w:rPr>
            </w:pPr>
            <w:r w:rsidRPr="00342602">
              <w:rPr>
                <w:rFonts w:hint="eastAsia"/>
                <w:sz w:val="20"/>
              </w:rPr>
              <w:t>/</w:t>
            </w:r>
          </w:p>
        </w:tc>
      </w:tr>
      <w:tr w:rsidR="00342602" w:rsidRPr="00342602" w14:paraId="2D56C647" w14:textId="77777777" w:rsidTr="004A7823">
        <w:trPr>
          <w:cantSplit/>
          <w:trHeight w:val="340"/>
          <w:jc w:val="center"/>
        </w:trPr>
        <w:tc>
          <w:tcPr>
            <w:tcW w:w="3574" w:type="dxa"/>
            <w:tcBorders>
              <w:top w:val="single" w:sz="6" w:space="0" w:color="auto"/>
              <w:left w:val="single" w:sz="6" w:space="0" w:color="auto"/>
              <w:bottom w:val="single" w:sz="6" w:space="0" w:color="auto"/>
              <w:right w:val="single" w:sz="6" w:space="0" w:color="auto"/>
            </w:tcBorders>
            <w:vAlign w:val="center"/>
          </w:tcPr>
          <w:p w14:paraId="19F46E5A" w14:textId="5C44E7B3" w:rsidR="00B471E1" w:rsidRPr="00342602" w:rsidRDefault="00FC20AB" w:rsidP="004A7823">
            <w:pPr>
              <w:autoSpaceDE w:val="0"/>
              <w:autoSpaceDN w:val="0"/>
              <w:ind w:firstLineChars="200" w:firstLine="400"/>
              <w:rPr>
                <w:sz w:val="20"/>
              </w:rPr>
            </w:pPr>
            <w:r>
              <w:rPr>
                <w:sz w:val="20"/>
              </w:rPr>
              <w:t xml:space="preserve">(2) </w:t>
            </w:r>
            <w:r w:rsidR="00B471E1" w:rsidRPr="00342602">
              <w:rPr>
                <w:sz w:val="20"/>
              </w:rPr>
              <w:t>地方、部门配套拨款</w:t>
            </w:r>
          </w:p>
        </w:tc>
        <w:tc>
          <w:tcPr>
            <w:tcW w:w="1276" w:type="dxa"/>
            <w:tcBorders>
              <w:top w:val="single" w:sz="6" w:space="0" w:color="auto"/>
              <w:left w:val="single" w:sz="6" w:space="0" w:color="auto"/>
              <w:bottom w:val="single" w:sz="6" w:space="0" w:color="auto"/>
              <w:right w:val="single" w:sz="6" w:space="0" w:color="auto"/>
            </w:tcBorders>
            <w:vAlign w:val="center"/>
          </w:tcPr>
          <w:p w14:paraId="513A3C46" w14:textId="77777777" w:rsidR="00B471E1" w:rsidRPr="00342602" w:rsidRDefault="00B471E1" w:rsidP="004A7823">
            <w:pPr>
              <w:autoSpaceDE w:val="0"/>
              <w:autoSpaceDN w:val="0"/>
              <w:jc w:val="center"/>
              <w:rPr>
                <w:sz w:val="20"/>
              </w:rPr>
            </w:pPr>
            <w:r w:rsidRPr="00342602">
              <w:rPr>
                <w:rFonts w:hint="eastAsia"/>
                <w:sz w:val="20"/>
              </w:rPr>
              <w:t>/</w:t>
            </w:r>
          </w:p>
        </w:tc>
        <w:tc>
          <w:tcPr>
            <w:tcW w:w="2268" w:type="dxa"/>
            <w:tcBorders>
              <w:top w:val="single" w:sz="6" w:space="0" w:color="auto"/>
              <w:left w:val="single" w:sz="6" w:space="0" w:color="auto"/>
              <w:bottom w:val="single" w:sz="6" w:space="0" w:color="auto"/>
              <w:right w:val="single" w:sz="4" w:space="0" w:color="auto"/>
            </w:tcBorders>
            <w:vAlign w:val="center"/>
          </w:tcPr>
          <w:p w14:paraId="42273181" w14:textId="77777777" w:rsidR="00B471E1" w:rsidRPr="00342602" w:rsidRDefault="00B471E1" w:rsidP="004A7823">
            <w:pPr>
              <w:autoSpaceDE w:val="0"/>
              <w:autoSpaceDN w:val="0"/>
              <w:jc w:val="center"/>
              <w:rPr>
                <w:sz w:val="20"/>
              </w:rPr>
            </w:pPr>
            <w:r w:rsidRPr="00342602">
              <w:rPr>
                <w:rFonts w:hint="eastAsia"/>
                <w:sz w:val="20"/>
              </w:rPr>
              <w:t>/</w:t>
            </w:r>
          </w:p>
        </w:tc>
        <w:tc>
          <w:tcPr>
            <w:tcW w:w="2012" w:type="dxa"/>
            <w:tcBorders>
              <w:top w:val="single" w:sz="6" w:space="0" w:color="auto"/>
              <w:left w:val="single" w:sz="6" w:space="0" w:color="auto"/>
              <w:bottom w:val="single" w:sz="6" w:space="0" w:color="auto"/>
              <w:right w:val="single" w:sz="4" w:space="0" w:color="auto"/>
            </w:tcBorders>
            <w:vAlign w:val="center"/>
          </w:tcPr>
          <w:p w14:paraId="74A3072A" w14:textId="77777777" w:rsidR="00B471E1" w:rsidRPr="00342602" w:rsidRDefault="00B471E1" w:rsidP="004A7823">
            <w:pPr>
              <w:autoSpaceDE w:val="0"/>
              <w:autoSpaceDN w:val="0"/>
              <w:jc w:val="center"/>
              <w:rPr>
                <w:sz w:val="20"/>
              </w:rPr>
            </w:pPr>
            <w:r w:rsidRPr="00342602">
              <w:rPr>
                <w:rFonts w:hint="eastAsia"/>
                <w:sz w:val="20"/>
              </w:rPr>
              <w:t>/</w:t>
            </w:r>
          </w:p>
        </w:tc>
      </w:tr>
      <w:tr w:rsidR="00342602" w:rsidRPr="00342602" w14:paraId="23585F9C" w14:textId="77777777" w:rsidTr="004A7823">
        <w:trPr>
          <w:cantSplit/>
          <w:trHeight w:val="340"/>
          <w:jc w:val="center"/>
        </w:trPr>
        <w:tc>
          <w:tcPr>
            <w:tcW w:w="3574" w:type="dxa"/>
            <w:tcBorders>
              <w:top w:val="single" w:sz="6" w:space="0" w:color="auto"/>
              <w:left w:val="single" w:sz="6" w:space="0" w:color="auto"/>
              <w:bottom w:val="single" w:sz="6" w:space="0" w:color="auto"/>
              <w:right w:val="single" w:sz="6" w:space="0" w:color="auto"/>
            </w:tcBorders>
            <w:vAlign w:val="center"/>
          </w:tcPr>
          <w:p w14:paraId="75015A8C" w14:textId="4548657B" w:rsidR="00B471E1" w:rsidRPr="00342602" w:rsidRDefault="00FC20AB" w:rsidP="004A7823">
            <w:pPr>
              <w:autoSpaceDE w:val="0"/>
              <w:autoSpaceDN w:val="0"/>
              <w:ind w:firstLineChars="200" w:firstLine="400"/>
              <w:rPr>
                <w:sz w:val="20"/>
              </w:rPr>
            </w:pPr>
            <w:r>
              <w:rPr>
                <w:sz w:val="20"/>
              </w:rPr>
              <w:t xml:space="preserve">(3) </w:t>
            </w:r>
            <w:r w:rsidR="00B471E1" w:rsidRPr="00342602">
              <w:rPr>
                <w:sz w:val="20"/>
              </w:rPr>
              <w:t>其他资金</w:t>
            </w:r>
          </w:p>
        </w:tc>
        <w:tc>
          <w:tcPr>
            <w:tcW w:w="1276" w:type="dxa"/>
            <w:tcBorders>
              <w:top w:val="single" w:sz="6" w:space="0" w:color="auto"/>
              <w:left w:val="single" w:sz="6" w:space="0" w:color="auto"/>
              <w:bottom w:val="single" w:sz="6" w:space="0" w:color="auto"/>
              <w:right w:val="single" w:sz="6" w:space="0" w:color="auto"/>
            </w:tcBorders>
            <w:vAlign w:val="center"/>
          </w:tcPr>
          <w:p w14:paraId="4FFB9502" w14:textId="77777777" w:rsidR="00B471E1" w:rsidRPr="00342602" w:rsidRDefault="00B471E1" w:rsidP="004A7823">
            <w:pPr>
              <w:autoSpaceDE w:val="0"/>
              <w:autoSpaceDN w:val="0"/>
              <w:jc w:val="center"/>
              <w:rPr>
                <w:sz w:val="20"/>
              </w:rPr>
            </w:pPr>
            <w:r w:rsidRPr="00342602">
              <w:rPr>
                <w:rFonts w:hint="eastAsia"/>
                <w:sz w:val="20"/>
              </w:rPr>
              <w:t>/</w:t>
            </w:r>
          </w:p>
        </w:tc>
        <w:tc>
          <w:tcPr>
            <w:tcW w:w="2268" w:type="dxa"/>
            <w:tcBorders>
              <w:top w:val="single" w:sz="6" w:space="0" w:color="auto"/>
              <w:left w:val="single" w:sz="6" w:space="0" w:color="auto"/>
              <w:bottom w:val="single" w:sz="6" w:space="0" w:color="auto"/>
              <w:right w:val="single" w:sz="4" w:space="0" w:color="auto"/>
            </w:tcBorders>
            <w:vAlign w:val="center"/>
          </w:tcPr>
          <w:p w14:paraId="01905A27" w14:textId="77777777" w:rsidR="00B471E1" w:rsidRPr="00342602" w:rsidRDefault="00B471E1" w:rsidP="004A7823">
            <w:pPr>
              <w:autoSpaceDE w:val="0"/>
              <w:autoSpaceDN w:val="0"/>
              <w:jc w:val="center"/>
              <w:rPr>
                <w:sz w:val="20"/>
              </w:rPr>
            </w:pPr>
            <w:r w:rsidRPr="00342602">
              <w:rPr>
                <w:rFonts w:hint="eastAsia"/>
                <w:sz w:val="20"/>
              </w:rPr>
              <w:t>/</w:t>
            </w:r>
          </w:p>
        </w:tc>
        <w:tc>
          <w:tcPr>
            <w:tcW w:w="2012" w:type="dxa"/>
            <w:tcBorders>
              <w:top w:val="single" w:sz="6" w:space="0" w:color="auto"/>
              <w:left w:val="single" w:sz="6" w:space="0" w:color="auto"/>
              <w:bottom w:val="single" w:sz="6" w:space="0" w:color="auto"/>
              <w:right w:val="single" w:sz="4" w:space="0" w:color="auto"/>
            </w:tcBorders>
            <w:vAlign w:val="center"/>
          </w:tcPr>
          <w:p w14:paraId="19DF3747" w14:textId="77777777" w:rsidR="00B471E1" w:rsidRPr="00342602" w:rsidRDefault="00B471E1" w:rsidP="004A7823">
            <w:pPr>
              <w:autoSpaceDE w:val="0"/>
              <w:autoSpaceDN w:val="0"/>
              <w:jc w:val="center"/>
              <w:rPr>
                <w:sz w:val="20"/>
              </w:rPr>
            </w:pPr>
            <w:r w:rsidRPr="00342602">
              <w:rPr>
                <w:sz w:val="20"/>
              </w:rPr>
              <w:t>376</w:t>
            </w:r>
          </w:p>
        </w:tc>
      </w:tr>
    </w:tbl>
    <w:p w14:paraId="1058A739" w14:textId="77777777" w:rsidR="00B471E1" w:rsidRPr="00342602" w:rsidRDefault="00B471E1" w:rsidP="00B471E1">
      <w:pPr>
        <w:autoSpaceDE w:val="0"/>
        <w:autoSpaceDN w:val="0"/>
        <w:adjustRightInd w:val="0"/>
        <w:snapToGrid w:val="0"/>
        <w:spacing w:beforeLines="50" w:before="156" w:line="300" w:lineRule="auto"/>
        <w:ind w:firstLineChars="200" w:firstLine="360"/>
        <w:rPr>
          <w:sz w:val="18"/>
        </w:rPr>
      </w:pPr>
      <w:r w:rsidRPr="00342602">
        <w:rPr>
          <w:sz w:val="18"/>
        </w:rPr>
        <w:t>注：支出概算按照经费开支范围确定的支出科目和不同经费来源编列，同一支出科目一般不同时在财政拨款经费和自筹经费中概算。</w:t>
      </w:r>
    </w:p>
    <w:p w14:paraId="3413F2BD" w14:textId="77777777" w:rsidR="00B471E1" w:rsidRPr="00342602" w:rsidRDefault="00B471E1" w:rsidP="00B471E1">
      <w:pPr>
        <w:autoSpaceDE w:val="0"/>
        <w:autoSpaceDN w:val="0"/>
        <w:adjustRightInd w:val="0"/>
        <w:snapToGrid w:val="0"/>
        <w:spacing w:beforeLines="50" w:before="156" w:line="300" w:lineRule="auto"/>
        <w:ind w:firstLineChars="200" w:firstLine="360"/>
        <w:rPr>
          <w:sz w:val="18"/>
        </w:rPr>
      </w:pPr>
      <w:r w:rsidRPr="00342602">
        <w:rPr>
          <w:sz w:val="18"/>
        </w:rPr>
        <w:t>1</w:t>
      </w:r>
      <w:r w:rsidRPr="00342602">
        <w:rPr>
          <w:sz w:val="18"/>
        </w:rPr>
        <w:t>、项目经费分类说明</w:t>
      </w:r>
    </w:p>
    <w:p w14:paraId="7C540141" w14:textId="77777777" w:rsidR="00B471E1" w:rsidRPr="00342602" w:rsidRDefault="00B471E1" w:rsidP="00B471E1">
      <w:pPr>
        <w:autoSpaceDE w:val="0"/>
        <w:autoSpaceDN w:val="0"/>
        <w:adjustRightInd w:val="0"/>
        <w:snapToGrid w:val="0"/>
        <w:spacing w:beforeLines="50" w:before="156" w:line="300" w:lineRule="auto"/>
        <w:ind w:firstLineChars="200" w:firstLine="360"/>
        <w:rPr>
          <w:sz w:val="18"/>
        </w:rPr>
      </w:pPr>
      <w:r w:rsidRPr="00342602">
        <w:rPr>
          <w:sz w:val="18"/>
        </w:rPr>
        <w:t>经费开支项目费用包括直接费用、间接费用。其中直接费用包括设备费、材料费、测试化验加工费、燃料动力费、差旅费、会议费、合作协作研究与交流费、出版</w:t>
      </w:r>
      <w:r w:rsidRPr="00342602">
        <w:rPr>
          <w:sz w:val="18"/>
        </w:rPr>
        <w:t>/</w:t>
      </w:r>
      <w:r w:rsidRPr="00342602">
        <w:rPr>
          <w:sz w:val="18"/>
        </w:rPr>
        <w:t>文献</w:t>
      </w:r>
      <w:r w:rsidRPr="00342602">
        <w:rPr>
          <w:sz w:val="18"/>
        </w:rPr>
        <w:t>/</w:t>
      </w:r>
      <w:r w:rsidRPr="00342602">
        <w:rPr>
          <w:sz w:val="18"/>
        </w:rPr>
        <w:t>信息传播</w:t>
      </w:r>
      <w:r w:rsidRPr="00342602">
        <w:rPr>
          <w:sz w:val="18"/>
        </w:rPr>
        <w:t>/</w:t>
      </w:r>
      <w:r w:rsidRPr="00342602">
        <w:rPr>
          <w:sz w:val="18"/>
        </w:rPr>
        <w:t>知识产权事务费、劳务费、专家咨询费；间接费用包括管理费和激励费。</w:t>
      </w:r>
    </w:p>
    <w:p w14:paraId="3DC112D6" w14:textId="77777777" w:rsidR="00B471E1" w:rsidRPr="00342602" w:rsidRDefault="00B471E1" w:rsidP="00B471E1">
      <w:pPr>
        <w:autoSpaceDE w:val="0"/>
        <w:autoSpaceDN w:val="0"/>
        <w:adjustRightInd w:val="0"/>
        <w:snapToGrid w:val="0"/>
        <w:spacing w:beforeLines="50" w:before="156" w:line="300" w:lineRule="auto"/>
        <w:ind w:firstLineChars="200" w:firstLine="360"/>
        <w:rPr>
          <w:sz w:val="18"/>
        </w:rPr>
      </w:pPr>
      <w:r w:rsidRPr="00342602">
        <w:rPr>
          <w:sz w:val="18"/>
        </w:rPr>
        <w:t>2</w:t>
      </w:r>
      <w:r w:rsidRPr="00342602">
        <w:rPr>
          <w:sz w:val="18"/>
        </w:rPr>
        <w:t>、项目间接费用计算方式分两类</w:t>
      </w:r>
      <w:r w:rsidRPr="00342602">
        <w:rPr>
          <w:sz w:val="18"/>
        </w:rPr>
        <w:t xml:space="preserve"> </w:t>
      </w:r>
    </w:p>
    <w:p w14:paraId="32FC737C" w14:textId="77777777" w:rsidR="00B471E1" w:rsidRPr="00342602" w:rsidRDefault="00B471E1" w:rsidP="00B471E1">
      <w:pPr>
        <w:autoSpaceDE w:val="0"/>
        <w:autoSpaceDN w:val="0"/>
        <w:adjustRightInd w:val="0"/>
        <w:snapToGrid w:val="0"/>
        <w:spacing w:beforeLines="50" w:before="156" w:line="300" w:lineRule="auto"/>
        <w:ind w:firstLineChars="200" w:firstLine="360"/>
        <w:rPr>
          <w:sz w:val="18"/>
        </w:rPr>
      </w:pPr>
      <w:r w:rsidRPr="00342602">
        <w:rPr>
          <w:sz w:val="18"/>
        </w:rPr>
        <w:t>1</w:t>
      </w:r>
      <w:r w:rsidRPr="00342602">
        <w:rPr>
          <w:sz w:val="18"/>
        </w:rPr>
        <w:t>、软科学项目和软件类项目，软件类项目是指重点研发、公益技术项目（包括分析测试和实验动物）中的软件开发项目，项目申请的时候用户自己选择，由业务处审核是否为软件类项目。</w:t>
      </w:r>
      <w:r w:rsidRPr="00342602">
        <w:rPr>
          <w:sz w:val="18"/>
        </w:rPr>
        <w:t xml:space="preserve"> </w:t>
      </w:r>
    </w:p>
    <w:p w14:paraId="19E72A6D" w14:textId="77777777" w:rsidR="00B471E1" w:rsidRPr="00342602" w:rsidRDefault="00B471E1" w:rsidP="00B471E1">
      <w:pPr>
        <w:autoSpaceDE w:val="0"/>
        <w:autoSpaceDN w:val="0"/>
        <w:adjustRightInd w:val="0"/>
        <w:snapToGrid w:val="0"/>
        <w:spacing w:beforeLines="50" w:before="156" w:line="300" w:lineRule="auto"/>
        <w:ind w:firstLineChars="200" w:firstLine="360"/>
        <w:rPr>
          <w:sz w:val="18"/>
        </w:rPr>
      </w:pPr>
      <w:r w:rsidRPr="00342602">
        <w:rPr>
          <w:sz w:val="18"/>
        </w:rPr>
        <w:lastRenderedPageBreak/>
        <w:t>间接费用为：不高于项目省级财政补助经费的</w:t>
      </w:r>
      <w:r w:rsidRPr="00342602">
        <w:rPr>
          <w:sz w:val="18"/>
        </w:rPr>
        <w:t>30%</w:t>
      </w:r>
      <w:r w:rsidRPr="00342602">
        <w:rPr>
          <w:sz w:val="18"/>
        </w:rPr>
        <w:t>。</w:t>
      </w:r>
      <w:r w:rsidRPr="00342602">
        <w:rPr>
          <w:sz w:val="18"/>
        </w:rPr>
        <w:t xml:space="preserve"> </w:t>
      </w:r>
    </w:p>
    <w:p w14:paraId="54534AEC" w14:textId="77777777" w:rsidR="00B471E1" w:rsidRPr="00342602" w:rsidRDefault="00B471E1" w:rsidP="00B471E1">
      <w:pPr>
        <w:autoSpaceDE w:val="0"/>
        <w:autoSpaceDN w:val="0"/>
        <w:adjustRightInd w:val="0"/>
        <w:snapToGrid w:val="0"/>
        <w:spacing w:beforeLines="50" w:before="156" w:line="300" w:lineRule="auto"/>
        <w:ind w:firstLineChars="200" w:firstLine="360"/>
        <w:rPr>
          <w:sz w:val="18"/>
        </w:rPr>
      </w:pPr>
      <w:r w:rsidRPr="00342602">
        <w:rPr>
          <w:sz w:val="18"/>
        </w:rPr>
        <w:t>2</w:t>
      </w:r>
      <w:r w:rsidRPr="00342602">
        <w:rPr>
          <w:sz w:val="18"/>
        </w:rPr>
        <w:t>、其他类别项目，间接费用使用分段超额累计的方法进行计算。</w:t>
      </w:r>
      <w:r w:rsidRPr="00342602">
        <w:rPr>
          <w:sz w:val="18"/>
        </w:rPr>
        <w:t xml:space="preserve"> </w:t>
      </w:r>
    </w:p>
    <w:p w14:paraId="1A6E29D6" w14:textId="77777777" w:rsidR="00B471E1" w:rsidRPr="00342602" w:rsidRDefault="00B471E1" w:rsidP="00B471E1">
      <w:pPr>
        <w:autoSpaceDE w:val="0"/>
        <w:autoSpaceDN w:val="0"/>
        <w:adjustRightInd w:val="0"/>
        <w:snapToGrid w:val="0"/>
        <w:spacing w:beforeLines="50" w:before="156" w:line="300" w:lineRule="auto"/>
        <w:ind w:firstLineChars="200" w:firstLine="360"/>
        <w:rPr>
          <w:sz w:val="18"/>
        </w:rPr>
      </w:pPr>
      <w:r w:rsidRPr="00342602">
        <w:rPr>
          <w:sz w:val="18"/>
        </w:rPr>
        <w:t>假设项目省级财政补助经费的总额为</w:t>
      </w:r>
      <w:r w:rsidRPr="00342602">
        <w:rPr>
          <w:sz w:val="18"/>
        </w:rPr>
        <w:t>X</w:t>
      </w:r>
      <w:r w:rsidRPr="00342602">
        <w:rPr>
          <w:sz w:val="18"/>
        </w:rPr>
        <w:t>万元</w:t>
      </w:r>
      <w:r w:rsidRPr="00342602">
        <w:rPr>
          <w:sz w:val="18"/>
        </w:rPr>
        <w:t xml:space="preserve">, </w:t>
      </w:r>
    </w:p>
    <w:p w14:paraId="0F47B204" w14:textId="77777777" w:rsidR="00B471E1" w:rsidRPr="00342602" w:rsidRDefault="00B471E1" w:rsidP="00B471E1">
      <w:pPr>
        <w:autoSpaceDE w:val="0"/>
        <w:autoSpaceDN w:val="0"/>
        <w:adjustRightInd w:val="0"/>
        <w:snapToGrid w:val="0"/>
        <w:spacing w:beforeLines="50" w:before="156" w:line="300" w:lineRule="auto"/>
        <w:ind w:firstLineChars="200" w:firstLine="360"/>
        <w:rPr>
          <w:sz w:val="18"/>
        </w:rPr>
      </w:pPr>
      <w:r w:rsidRPr="00342602">
        <w:rPr>
          <w:sz w:val="18"/>
        </w:rPr>
        <w:t>如</w:t>
      </w:r>
      <w:r w:rsidRPr="00342602">
        <w:rPr>
          <w:sz w:val="18"/>
        </w:rPr>
        <w:t xml:space="preserve"> X &lt;=200,</w:t>
      </w:r>
      <w:r w:rsidRPr="00342602">
        <w:rPr>
          <w:sz w:val="18"/>
        </w:rPr>
        <w:t>间接费</w:t>
      </w:r>
      <w:r w:rsidRPr="00342602">
        <w:rPr>
          <w:sz w:val="18"/>
        </w:rPr>
        <w:t xml:space="preserve"> &lt;=</w:t>
      </w:r>
      <w:r w:rsidRPr="00342602">
        <w:rPr>
          <w:rFonts w:hint="eastAsia"/>
          <w:sz w:val="18"/>
        </w:rPr>
        <w:t>(</w:t>
      </w:r>
      <w:r w:rsidRPr="00342602">
        <w:rPr>
          <w:sz w:val="18"/>
        </w:rPr>
        <w:t>直接费</w:t>
      </w:r>
      <w:r w:rsidRPr="00342602">
        <w:rPr>
          <w:sz w:val="18"/>
        </w:rPr>
        <w:t>-</w:t>
      </w:r>
      <w:r w:rsidRPr="00342602">
        <w:rPr>
          <w:sz w:val="18"/>
        </w:rPr>
        <w:t>设备费</w:t>
      </w:r>
      <w:r w:rsidRPr="00342602">
        <w:rPr>
          <w:rFonts w:hint="eastAsia"/>
          <w:sz w:val="18"/>
        </w:rPr>
        <w:t>)</w:t>
      </w:r>
      <w:r w:rsidRPr="00342602">
        <w:rPr>
          <w:sz w:val="18"/>
        </w:rPr>
        <w:t xml:space="preserve">*25%; </w:t>
      </w:r>
    </w:p>
    <w:p w14:paraId="4C84EA91" w14:textId="77777777" w:rsidR="00B471E1" w:rsidRPr="00342602" w:rsidRDefault="00B471E1" w:rsidP="00B471E1">
      <w:pPr>
        <w:autoSpaceDE w:val="0"/>
        <w:autoSpaceDN w:val="0"/>
        <w:adjustRightInd w:val="0"/>
        <w:snapToGrid w:val="0"/>
        <w:spacing w:beforeLines="50" w:before="156" w:line="300" w:lineRule="auto"/>
        <w:ind w:firstLineChars="200" w:firstLine="360"/>
        <w:rPr>
          <w:sz w:val="18"/>
        </w:rPr>
      </w:pPr>
      <w:r w:rsidRPr="00342602">
        <w:rPr>
          <w:sz w:val="18"/>
        </w:rPr>
        <w:t>如</w:t>
      </w:r>
      <w:r w:rsidRPr="00342602">
        <w:rPr>
          <w:sz w:val="18"/>
        </w:rPr>
        <w:t>200 &lt; X &lt;=500,</w:t>
      </w:r>
      <w:r w:rsidRPr="00342602">
        <w:rPr>
          <w:sz w:val="18"/>
        </w:rPr>
        <w:t>间接费</w:t>
      </w:r>
      <w:r w:rsidRPr="00342602">
        <w:rPr>
          <w:sz w:val="18"/>
        </w:rPr>
        <w:t xml:space="preserve"> &lt;=(200/</w:t>
      </w:r>
      <w:r w:rsidRPr="00342602">
        <w:rPr>
          <w:sz w:val="18"/>
        </w:rPr>
        <w:t>财政补助</w:t>
      </w:r>
      <w:r w:rsidRPr="00342602">
        <w:rPr>
          <w:sz w:val="18"/>
        </w:rPr>
        <w:t>)*</w:t>
      </w:r>
      <w:r w:rsidRPr="00342602">
        <w:rPr>
          <w:rFonts w:hint="eastAsia"/>
          <w:sz w:val="18"/>
        </w:rPr>
        <w:t>(</w:t>
      </w:r>
      <w:r w:rsidRPr="00342602">
        <w:rPr>
          <w:sz w:val="18"/>
        </w:rPr>
        <w:t>直接费</w:t>
      </w:r>
      <w:r w:rsidRPr="00342602">
        <w:rPr>
          <w:sz w:val="18"/>
        </w:rPr>
        <w:t>-</w:t>
      </w:r>
      <w:r w:rsidRPr="00342602">
        <w:rPr>
          <w:sz w:val="18"/>
        </w:rPr>
        <w:t>设备费</w:t>
      </w:r>
      <w:r w:rsidRPr="00342602">
        <w:rPr>
          <w:rFonts w:hint="eastAsia"/>
          <w:sz w:val="18"/>
        </w:rPr>
        <w:t>)</w:t>
      </w:r>
      <w:r w:rsidRPr="00342602">
        <w:rPr>
          <w:sz w:val="18"/>
        </w:rPr>
        <w:t>*25%+((</w:t>
      </w:r>
      <w:r w:rsidRPr="00342602">
        <w:rPr>
          <w:sz w:val="18"/>
        </w:rPr>
        <w:t>财政补助</w:t>
      </w:r>
      <w:r w:rsidRPr="00342602">
        <w:rPr>
          <w:sz w:val="18"/>
        </w:rPr>
        <w:t>-200)/</w:t>
      </w:r>
      <w:r w:rsidRPr="00342602">
        <w:rPr>
          <w:sz w:val="18"/>
        </w:rPr>
        <w:t>财政补助</w:t>
      </w:r>
      <w:r w:rsidRPr="00342602">
        <w:rPr>
          <w:sz w:val="18"/>
        </w:rPr>
        <w:t>)*</w:t>
      </w:r>
      <w:r w:rsidRPr="00342602">
        <w:rPr>
          <w:rFonts w:hint="eastAsia"/>
          <w:sz w:val="18"/>
        </w:rPr>
        <w:t>(</w:t>
      </w:r>
      <w:r w:rsidRPr="00342602">
        <w:rPr>
          <w:sz w:val="18"/>
        </w:rPr>
        <w:t>直接费</w:t>
      </w:r>
      <w:r w:rsidRPr="00342602">
        <w:rPr>
          <w:sz w:val="18"/>
        </w:rPr>
        <w:t>-</w:t>
      </w:r>
      <w:r w:rsidRPr="00342602">
        <w:rPr>
          <w:sz w:val="18"/>
        </w:rPr>
        <w:t>设备费</w:t>
      </w:r>
      <w:r w:rsidRPr="00342602">
        <w:rPr>
          <w:rFonts w:hint="eastAsia"/>
          <w:sz w:val="18"/>
        </w:rPr>
        <w:t>)</w:t>
      </w:r>
      <w:r w:rsidRPr="00342602">
        <w:rPr>
          <w:sz w:val="18"/>
        </w:rPr>
        <w:t xml:space="preserve">*20%; </w:t>
      </w:r>
    </w:p>
    <w:p w14:paraId="22278F79" w14:textId="77777777" w:rsidR="00B471E1" w:rsidRPr="00342602" w:rsidRDefault="00B471E1" w:rsidP="00B471E1">
      <w:pPr>
        <w:autoSpaceDE w:val="0"/>
        <w:autoSpaceDN w:val="0"/>
        <w:adjustRightInd w:val="0"/>
        <w:snapToGrid w:val="0"/>
        <w:spacing w:beforeLines="50" w:before="156" w:line="300" w:lineRule="auto"/>
        <w:ind w:firstLineChars="200" w:firstLine="360"/>
        <w:rPr>
          <w:sz w:val="18"/>
        </w:rPr>
      </w:pPr>
      <w:r w:rsidRPr="00342602">
        <w:rPr>
          <w:sz w:val="18"/>
        </w:rPr>
        <w:t>如</w:t>
      </w:r>
      <w:r w:rsidRPr="00342602">
        <w:rPr>
          <w:sz w:val="18"/>
        </w:rPr>
        <w:t>X&gt;500,</w:t>
      </w:r>
      <w:r w:rsidRPr="00342602">
        <w:rPr>
          <w:sz w:val="18"/>
        </w:rPr>
        <w:t>间接费</w:t>
      </w:r>
      <w:r w:rsidRPr="00342602">
        <w:rPr>
          <w:sz w:val="18"/>
        </w:rPr>
        <w:t xml:space="preserve"> &lt;=(200/</w:t>
      </w:r>
      <w:r w:rsidRPr="00342602">
        <w:rPr>
          <w:sz w:val="18"/>
        </w:rPr>
        <w:t>财政补助</w:t>
      </w:r>
      <w:r w:rsidRPr="00342602">
        <w:rPr>
          <w:sz w:val="18"/>
        </w:rPr>
        <w:t>)*</w:t>
      </w:r>
      <w:r w:rsidRPr="00342602">
        <w:rPr>
          <w:rFonts w:hint="eastAsia"/>
          <w:sz w:val="18"/>
        </w:rPr>
        <w:t>(</w:t>
      </w:r>
      <w:r w:rsidRPr="00342602">
        <w:rPr>
          <w:sz w:val="18"/>
        </w:rPr>
        <w:t>直接费</w:t>
      </w:r>
      <w:r w:rsidRPr="00342602">
        <w:rPr>
          <w:sz w:val="18"/>
        </w:rPr>
        <w:t>-</w:t>
      </w:r>
      <w:r w:rsidRPr="00342602">
        <w:rPr>
          <w:sz w:val="18"/>
        </w:rPr>
        <w:t>设备费</w:t>
      </w:r>
      <w:r w:rsidRPr="00342602">
        <w:rPr>
          <w:rFonts w:hint="eastAsia"/>
          <w:sz w:val="18"/>
        </w:rPr>
        <w:t>)</w:t>
      </w:r>
      <w:r w:rsidRPr="00342602">
        <w:rPr>
          <w:sz w:val="18"/>
        </w:rPr>
        <w:t>*25%+((500-200)/</w:t>
      </w:r>
      <w:r w:rsidRPr="00342602">
        <w:rPr>
          <w:sz w:val="18"/>
        </w:rPr>
        <w:t>财政补助</w:t>
      </w:r>
      <w:r w:rsidRPr="00342602">
        <w:rPr>
          <w:sz w:val="18"/>
        </w:rPr>
        <w:t>)*</w:t>
      </w:r>
      <w:r w:rsidRPr="00342602">
        <w:rPr>
          <w:rFonts w:hint="eastAsia"/>
          <w:sz w:val="18"/>
        </w:rPr>
        <w:t>(</w:t>
      </w:r>
      <w:r w:rsidRPr="00342602">
        <w:rPr>
          <w:sz w:val="18"/>
        </w:rPr>
        <w:t>直接费</w:t>
      </w:r>
      <w:r w:rsidRPr="00342602">
        <w:rPr>
          <w:sz w:val="18"/>
        </w:rPr>
        <w:t>-</w:t>
      </w:r>
      <w:r w:rsidRPr="00342602">
        <w:rPr>
          <w:sz w:val="18"/>
        </w:rPr>
        <w:t>设备费</w:t>
      </w:r>
      <w:r w:rsidRPr="00342602">
        <w:rPr>
          <w:rFonts w:hint="eastAsia"/>
          <w:sz w:val="18"/>
        </w:rPr>
        <w:t>)</w:t>
      </w:r>
      <w:r w:rsidRPr="00342602">
        <w:rPr>
          <w:sz w:val="18"/>
        </w:rPr>
        <w:t>*20%+((</w:t>
      </w:r>
      <w:r w:rsidRPr="00342602">
        <w:rPr>
          <w:sz w:val="18"/>
        </w:rPr>
        <w:t>财政补助</w:t>
      </w:r>
      <w:r w:rsidRPr="00342602">
        <w:rPr>
          <w:sz w:val="18"/>
        </w:rPr>
        <w:t>-500)/</w:t>
      </w:r>
      <w:r w:rsidRPr="00342602">
        <w:rPr>
          <w:sz w:val="18"/>
        </w:rPr>
        <w:t>财政补助</w:t>
      </w:r>
      <w:r w:rsidRPr="00342602">
        <w:rPr>
          <w:sz w:val="18"/>
        </w:rPr>
        <w:t>)*</w:t>
      </w:r>
      <w:r w:rsidRPr="00342602">
        <w:rPr>
          <w:rFonts w:hint="eastAsia"/>
          <w:sz w:val="18"/>
        </w:rPr>
        <w:t>(</w:t>
      </w:r>
      <w:r w:rsidRPr="00342602">
        <w:rPr>
          <w:sz w:val="18"/>
        </w:rPr>
        <w:t>直接费</w:t>
      </w:r>
      <w:r w:rsidRPr="00342602">
        <w:rPr>
          <w:sz w:val="18"/>
        </w:rPr>
        <w:t>-</w:t>
      </w:r>
      <w:r w:rsidRPr="00342602">
        <w:rPr>
          <w:sz w:val="18"/>
        </w:rPr>
        <w:t>设备费</w:t>
      </w:r>
      <w:r w:rsidRPr="00342602">
        <w:rPr>
          <w:rFonts w:hint="eastAsia"/>
          <w:sz w:val="18"/>
        </w:rPr>
        <w:t>)</w:t>
      </w:r>
      <w:r w:rsidRPr="00342602">
        <w:rPr>
          <w:sz w:val="18"/>
        </w:rPr>
        <w:t xml:space="preserve">*15% </w:t>
      </w:r>
    </w:p>
    <w:p w14:paraId="62B7E3C8" w14:textId="77777777" w:rsidR="00B471E1" w:rsidRPr="00342602" w:rsidRDefault="00B471E1" w:rsidP="00B471E1">
      <w:pPr>
        <w:autoSpaceDE w:val="0"/>
        <w:autoSpaceDN w:val="0"/>
        <w:adjustRightInd w:val="0"/>
        <w:snapToGrid w:val="0"/>
        <w:spacing w:beforeLines="50" w:before="156" w:line="300" w:lineRule="auto"/>
        <w:ind w:firstLineChars="200" w:firstLine="360"/>
        <w:rPr>
          <w:sz w:val="18"/>
        </w:rPr>
      </w:pPr>
      <w:r w:rsidRPr="00342602">
        <w:rPr>
          <w:sz w:val="18"/>
        </w:rPr>
        <w:t>3</w:t>
      </w:r>
      <w:r w:rsidRPr="00342602">
        <w:rPr>
          <w:sz w:val="18"/>
        </w:rPr>
        <w:t>、所有项目间接费用不设激励费支出比例限制，由项目承担单位统筹安排，同一单位同一类别科研项目管理费和激励费比例一致为宜。</w:t>
      </w:r>
      <w:r w:rsidRPr="00342602">
        <w:rPr>
          <w:sz w:val="18"/>
        </w:rPr>
        <w:t xml:space="preserve"> </w:t>
      </w:r>
    </w:p>
    <w:p w14:paraId="43AA4CCB" w14:textId="77777777" w:rsidR="00B471E1" w:rsidRPr="00342602" w:rsidRDefault="00B471E1" w:rsidP="00B471E1">
      <w:pPr>
        <w:autoSpaceDE w:val="0"/>
        <w:autoSpaceDN w:val="0"/>
        <w:adjustRightInd w:val="0"/>
        <w:snapToGrid w:val="0"/>
        <w:spacing w:beforeLines="50" w:before="156" w:line="300" w:lineRule="auto"/>
        <w:ind w:firstLineChars="200" w:firstLine="360"/>
        <w:rPr>
          <w:sz w:val="18"/>
        </w:rPr>
      </w:pPr>
      <w:r w:rsidRPr="00342602">
        <w:rPr>
          <w:sz w:val="18"/>
        </w:rPr>
        <w:t>4</w:t>
      </w:r>
      <w:r w:rsidRPr="00342602">
        <w:rPr>
          <w:sz w:val="18"/>
        </w:rPr>
        <w:t>、上述间接费用调整事项，如与即将出台的《关于进一步完善财政科研项目资金管理等政策的若干实施意见》不一致的话，以《实施意见》为准。</w:t>
      </w:r>
    </w:p>
    <w:p w14:paraId="7750D91D" w14:textId="77777777" w:rsidR="00B471E1" w:rsidRPr="00342602" w:rsidRDefault="00B471E1" w:rsidP="00E03FBA">
      <w:pPr>
        <w:pStyle w:val="aff1"/>
        <w:jc w:val="center"/>
      </w:pPr>
      <w:r w:rsidRPr="00342602">
        <w:rPr>
          <w:sz w:val="18"/>
        </w:rPr>
        <w:br w:type="page"/>
      </w:r>
      <w:bookmarkStart w:id="494" w:name="_Toc47740822"/>
      <w:r w:rsidRPr="00342602">
        <w:lastRenderedPageBreak/>
        <w:t>预算说明书</w:t>
      </w:r>
      <w:bookmarkEnd w:id="494"/>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835"/>
      </w:tblGrid>
      <w:tr w:rsidR="00342602" w:rsidRPr="00342602" w14:paraId="7AB54602" w14:textId="77777777" w:rsidTr="004A7823">
        <w:trPr>
          <w:trHeight w:val="12450"/>
          <w:jc w:val="center"/>
        </w:trPr>
        <w:tc>
          <w:tcPr>
            <w:tcW w:w="8835" w:type="dxa"/>
          </w:tcPr>
          <w:p w14:paraId="73A637C6" w14:textId="77777777" w:rsidR="00B471E1" w:rsidRPr="00342602" w:rsidRDefault="00B471E1" w:rsidP="00B471E1">
            <w:pPr>
              <w:numPr>
                <w:ilvl w:val="0"/>
                <w:numId w:val="4"/>
              </w:numPr>
              <w:spacing w:line="360" w:lineRule="auto"/>
              <w:rPr>
                <w:rFonts w:ascii="Arial" w:hAnsi="Arial" w:cs="Arial"/>
              </w:rPr>
            </w:pPr>
            <w:r w:rsidRPr="00342602">
              <w:rPr>
                <w:rFonts w:ascii="Arial" w:hAnsi="Arial" w:cs="Arial"/>
              </w:rPr>
              <w:t>对承担单位和相关部门承诺提供的支撑条件进行详细说明。</w:t>
            </w:r>
          </w:p>
          <w:p w14:paraId="4AB6AC14" w14:textId="77777777" w:rsidR="00B471E1" w:rsidRPr="00342602" w:rsidRDefault="00B471E1" w:rsidP="008C4806">
            <w:pPr>
              <w:pStyle w:val="af3"/>
              <w:spacing w:before="156" w:after="156"/>
              <w:ind w:firstLine="480"/>
            </w:pPr>
            <w:r w:rsidRPr="00342602">
              <w:rPr>
                <w:rFonts w:hint="eastAsia"/>
              </w:rPr>
              <w:t>项目承担及参与单位配有城市工程建设余泥渣土物理力学性能测试装置、安全监测装置、计算机辅助设计系统，拥有余泥渣土资源化利用相关的完整的设计</w:t>
            </w:r>
            <w:r w:rsidRPr="00342602">
              <w:t>-</w:t>
            </w:r>
            <w:r w:rsidRPr="00342602">
              <w:rPr>
                <w:rFonts w:hint="eastAsia"/>
              </w:rPr>
              <w:t>施工</w:t>
            </w:r>
            <w:r w:rsidRPr="00342602">
              <w:t>-</w:t>
            </w:r>
            <w:r w:rsidRPr="00342602">
              <w:rPr>
                <w:rFonts w:hint="eastAsia"/>
              </w:rPr>
              <w:t>运维全产业链实施平台等，保障项目实施过程中的分析测试技术支撑。</w:t>
            </w:r>
          </w:p>
          <w:p w14:paraId="5CF44C90" w14:textId="77777777" w:rsidR="00B471E1" w:rsidRPr="00342602" w:rsidRDefault="00B471E1" w:rsidP="008C4806">
            <w:pPr>
              <w:pStyle w:val="af3"/>
              <w:spacing w:before="156" w:after="156"/>
              <w:ind w:firstLine="480"/>
            </w:pPr>
            <w:r w:rsidRPr="00342602">
              <w:rPr>
                <w:rFonts w:hint="eastAsia"/>
              </w:rPr>
              <w:t>项目承担及参与单位承诺提供给课题组设计、研究、试验场所以及其它课题组需要使用的设备使用权。</w:t>
            </w:r>
          </w:p>
          <w:p w14:paraId="232A0D3A" w14:textId="77777777" w:rsidR="00B471E1" w:rsidRPr="00342602" w:rsidRDefault="00B471E1" w:rsidP="004A7823">
            <w:pPr>
              <w:pStyle w:val="af3"/>
              <w:spacing w:before="156" w:after="156"/>
              <w:ind w:firstLine="480"/>
            </w:pPr>
            <w:r w:rsidRPr="00342602">
              <w:rPr>
                <w:rFonts w:hint="eastAsia"/>
                <w:szCs w:val="21"/>
              </w:rPr>
              <w:t>本项目开发的“城市工程建设余泥渣土处置智能化运筹与资源化利用关键技术及应用示范”的关键技术，形成的科技条件资源和成果、知识产权由项目承担单位享有，推广应用与社会共享。</w:t>
            </w:r>
          </w:p>
          <w:p w14:paraId="1F4A268A" w14:textId="77777777" w:rsidR="00B471E1" w:rsidRPr="00342602" w:rsidRDefault="00B471E1" w:rsidP="004A7823">
            <w:pPr>
              <w:pStyle w:val="af3"/>
              <w:spacing w:before="156" w:after="156"/>
              <w:ind w:firstLine="480"/>
            </w:pPr>
          </w:p>
        </w:tc>
      </w:tr>
      <w:tr w:rsidR="00342602" w:rsidRPr="00342602" w14:paraId="13F9499B" w14:textId="77777777" w:rsidTr="004A7823">
        <w:trPr>
          <w:trHeight w:val="13539"/>
          <w:jc w:val="center"/>
        </w:trPr>
        <w:tc>
          <w:tcPr>
            <w:tcW w:w="8835" w:type="dxa"/>
          </w:tcPr>
          <w:p w14:paraId="174BBEAE" w14:textId="77777777" w:rsidR="00B471E1" w:rsidRPr="00342602" w:rsidRDefault="00B471E1" w:rsidP="00B471E1">
            <w:pPr>
              <w:numPr>
                <w:ilvl w:val="0"/>
                <w:numId w:val="4"/>
              </w:numPr>
              <w:snapToGrid w:val="0"/>
              <w:spacing w:line="360" w:lineRule="auto"/>
              <w:rPr>
                <w:rFonts w:ascii="Arial" w:hAnsi="Arial" w:cs="Arial"/>
                <w:szCs w:val="21"/>
              </w:rPr>
            </w:pPr>
            <w:r w:rsidRPr="00342602">
              <w:rPr>
                <w:rFonts w:ascii="Arial" w:hAnsi="Arial" w:cs="Arial"/>
                <w:szCs w:val="21"/>
              </w:rPr>
              <w:lastRenderedPageBreak/>
              <w:t>对各科目支出的主要用途、与项目研究的相关性、预算方法、预算依据进行详细分析说明。（未对支出进行分析说明的，一般不予核定预算）</w:t>
            </w:r>
          </w:p>
          <w:p w14:paraId="4FDEC7BE" w14:textId="77777777" w:rsidR="00B471E1" w:rsidRPr="00342602" w:rsidRDefault="00B471E1" w:rsidP="00B471E1">
            <w:pPr>
              <w:numPr>
                <w:ilvl w:val="0"/>
                <w:numId w:val="5"/>
              </w:numPr>
              <w:tabs>
                <w:tab w:val="left" w:pos="945"/>
              </w:tabs>
              <w:snapToGrid w:val="0"/>
              <w:spacing w:line="360" w:lineRule="auto"/>
              <w:ind w:leftChars="50" w:left="120" w:rightChars="50" w:right="120" w:firstLineChars="200" w:firstLine="482"/>
              <w:rPr>
                <w:rFonts w:ascii="宋体" w:hAnsi="宋体"/>
                <w:b/>
                <w:szCs w:val="21"/>
              </w:rPr>
            </w:pPr>
            <w:r w:rsidRPr="00342602">
              <w:rPr>
                <w:rFonts w:ascii="宋体" w:hAnsi="宋体" w:hint="eastAsia"/>
                <w:b/>
                <w:szCs w:val="21"/>
              </w:rPr>
              <w:t xml:space="preserve">设备费 </w:t>
            </w:r>
            <w:r w:rsidRPr="00342602">
              <w:rPr>
                <w:rFonts w:ascii="宋体" w:hAnsi="宋体"/>
                <w:b/>
                <w:szCs w:val="21"/>
              </w:rPr>
              <w:t>107.78</w:t>
            </w:r>
            <w:r w:rsidRPr="00342602">
              <w:rPr>
                <w:rFonts w:ascii="宋体" w:hAnsi="宋体" w:hint="eastAsia"/>
                <w:szCs w:val="21"/>
              </w:rPr>
              <w:t>万元</w:t>
            </w:r>
          </w:p>
          <w:p w14:paraId="30A19625" w14:textId="77777777" w:rsidR="00B471E1" w:rsidRPr="00342602" w:rsidRDefault="00B471E1" w:rsidP="004A7823">
            <w:pPr>
              <w:spacing w:line="360" w:lineRule="auto"/>
              <w:ind w:firstLine="480"/>
              <w:rPr>
                <w:rFonts w:eastAsia="楷体"/>
                <w:kern w:val="0"/>
                <w:szCs w:val="21"/>
              </w:rPr>
            </w:pPr>
            <w:r w:rsidRPr="00342602">
              <w:rPr>
                <w:rFonts w:eastAsia="楷体" w:hint="eastAsia"/>
                <w:kern w:val="0"/>
                <w:szCs w:val="21"/>
              </w:rPr>
              <w:t>子题</w:t>
            </w:r>
            <w:r w:rsidRPr="00342602">
              <w:rPr>
                <w:rFonts w:eastAsia="楷体" w:hint="eastAsia"/>
                <w:kern w:val="0"/>
                <w:szCs w:val="21"/>
              </w:rPr>
              <w:t>1</w:t>
            </w:r>
            <w:r w:rsidRPr="00342602">
              <w:rPr>
                <w:rFonts w:eastAsia="楷体" w:hint="eastAsia"/>
                <w:kern w:val="0"/>
                <w:szCs w:val="21"/>
              </w:rPr>
              <w:t>：</w:t>
            </w:r>
          </w:p>
          <w:p w14:paraId="4209E647" w14:textId="77777777" w:rsidR="00B471E1" w:rsidRPr="00342602" w:rsidRDefault="00B471E1" w:rsidP="004A7823">
            <w:pPr>
              <w:tabs>
                <w:tab w:val="left" w:pos="945"/>
              </w:tabs>
              <w:snapToGrid w:val="0"/>
              <w:spacing w:line="360" w:lineRule="auto"/>
              <w:ind w:leftChars="50" w:left="120" w:rightChars="50" w:right="120" w:firstLineChars="200" w:firstLine="420"/>
              <w:rPr>
                <w:rFonts w:ascii="宋体" w:hAnsi="宋体"/>
                <w:sz w:val="21"/>
                <w:szCs w:val="21"/>
              </w:rPr>
            </w:pPr>
            <w:r w:rsidRPr="00342602">
              <w:rPr>
                <w:rFonts w:ascii="宋体" w:hAnsi="宋体" w:hint="eastAsia"/>
                <w:sz w:val="21"/>
                <w:szCs w:val="21"/>
              </w:rPr>
              <w:fldChar w:fldCharType="begin"/>
            </w:r>
            <w:r w:rsidRPr="00342602">
              <w:rPr>
                <w:rFonts w:ascii="宋体" w:hAnsi="宋体" w:hint="eastAsia"/>
                <w:sz w:val="21"/>
                <w:szCs w:val="21"/>
              </w:rPr>
              <w:instrText xml:space="preserve"> = 1 \* GB3 </w:instrText>
            </w:r>
            <w:r w:rsidRPr="00342602">
              <w:rPr>
                <w:rFonts w:ascii="宋体" w:hAnsi="宋体"/>
                <w:sz w:val="21"/>
                <w:szCs w:val="21"/>
              </w:rPr>
              <w:instrText xml:space="preserve"> \* MERGEFORMAT </w:instrText>
            </w:r>
            <w:r w:rsidRPr="00342602">
              <w:rPr>
                <w:rFonts w:ascii="宋体" w:hAnsi="宋体" w:hint="eastAsia"/>
                <w:sz w:val="21"/>
                <w:szCs w:val="21"/>
              </w:rPr>
              <w:fldChar w:fldCharType="separate"/>
            </w:r>
            <w:r w:rsidRPr="00342602">
              <w:rPr>
                <w:rFonts w:ascii="宋体" w:hAnsi="宋体" w:hint="eastAsia"/>
                <w:sz w:val="21"/>
                <w:szCs w:val="21"/>
              </w:rPr>
              <w:t>①</w:t>
            </w:r>
            <w:r w:rsidRPr="00342602">
              <w:rPr>
                <w:rFonts w:ascii="宋体" w:hAnsi="宋体" w:hint="eastAsia"/>
                <w:sz w:val="21"/>
                <w:szCs w:val="21"/>
              </w:rPr>
              <w:fldChar w:fldCharType="end"/>
            </w:r>
            <w:r w:rsidRPr="00342602">
              <w:rPr>
                <w:rFonts w:ascii="宋体" w:hAnsi="宋体" w:hint="eastAsia"/>
                <w:sz w:val="21"/>
                <w:szCs w:val="21"/>
              </w:rPr>
              <w:t>主要用途：用于支付项目研究过程中购置的设备和</w:t>
            </w:r>
            <w:r w:rsidRPr="00342602">
              <w:rPr>
                <w:rFonts w:ascii="宋体" w:hAnsi="宋体"/>
                <w:sz w:val="21"/>
                <w:szCs w:val="21"/>
              </w:rPr>
              <w:t>软件开发环境</w:t>
            </w:r>
            <w:r w:rsidRPr="00342602">
              <w:rPr>
                <w:rFonts w:ascii="宋体" w:hAnsi="宋体" w:hint="eastAsia"/>
                <w:sz w:val="21"/>
                <w:szCs w:val="21"/>
              </w:rPr>
              <w:t>的费用，含开发用</w:t>
            </w:r>
            <w:r w:rsidRPr="00342602">
              <w:rPr>
                <w:rFonts w:ascii="宋体" w:hAnsi="宋体"/>
                <w:sz w:val="21"/>
                <w:szCs w:val="21"/>
              </w:rPr>
              <w:t>移动工作站</w:t>
            </w:r>
            <w:r w:rsidRPr="00342602">
              <w:rPr>
                <w:rFonts w:ascii="宋体" w:hAnsi="宋体" w:hint="eastAsia"/>
                <w:sz w:val="21"/>
                <w:szCs w:val="21"/>
              </w:rPr>
              <w:t>1</w:t>
            </w:r>
            <w:r w:rsidRPr="00342602">
              <w:rPr>
                <w:rFonts w:ascii="宋体" w:hAnsi="宋体"/>
                <w:sz w:val="21"/>
                <w:szCs w:val="21"/>
              </w:rPr>
              <w:t>台</w:t>
            </w:r>
            <w:r w:rsidRPr="00342602">
              <w:rPr>
                <w:rFonts w:ascii="宋体" w:hAnsi="宋体" w:hint="eastAsia"/>
                <w:sz w:val="21"/>
                <w:szCs w:val="21"/>
              </w:rPr>
              <w:t>，高性能</w:t>
            </w:r>
            <w:r w:rsidRPr="00342602">
              <w:rPr>
                <w:rFonts w:ascii="宋体" w:hAnsi="宋体"/>
                <w:sz w:val="21"/>
                <w:szCs w:val="21"/>
              </w:rPr>
              <w:t>台式</w:t>
            </w:r>
            <w:r w:rsidRPr="00342602">
              <w:rPr>
                <w:rFonts w:ascii="宋体" w:hAnsi="宋体" w:hint="eastAsia"/>
                <w:sz w:val="21"/>
                <w:szCs w:val="21"/>
              </w:rPr>
              <w:t>工作站</w:t>
            </w:r>
            <w:r w:rsidRPr="00342602">
              <w:rPr>
                <w:rFonts w:ascii="宋体" w:hAnsi="宋体"/>
                <w:sz w:val="21"/>
                <w:szCs w:val="21"/>
              </w:rPr>
              <w:t>1</w:t>
            </w:r>
            <w:r w:rsidRPr="00342602">
              <w:rPr>
                <w:rFonts w:ascii="宋体" w:hAnsi="宋体" w:hint="eastAsia"/>
                <w:sz w:val="21"/>
                <w:szCs w:val="21"/>
              </w:rPr>
              <w:t>台，测试</w:t>
            </w:r>
            <w:r w:rsidRPr="00342602">
              <w:rPr>
                <w:rFonts w:ascii="宋体" w:hAnsi="宋体"/>
                <w:sz w:val="21"/>
                <w:szCs w:val="21"/>
              </w:rPr>
              <w:t>用移动终端</w:t>
            </w:r>
            <w:r w:rsidRPr="00342602">
              <w:rPr>
                <w:rFonts w:ascii="宋体" w:hAnsi="宋体" w:hint="eastAsia"/>
                <w:sz w:val="21"/>
                <w:szCs w:val="21"/>
              </w:rPr>
              <w:t>2台</w:t>
            </w:r>
            <w:r w:rsidRPr="00342602">
              <w:rPr>
                <w:rFonts w:ascii="宋体" w:hAnsi="宋体"/>
                <w:sz w:val="21"/>
                <w:szCs w:val="21"/>
              </w:rPr>
              <w:t>，</w:t>
            </w:r>
            <w:r w:rsidRPr="00342602">
              <w:rPr>
                <w:rFonts w:ascii="宋体" w:hAnsi="宋体" w:hint="eastAsia"/>
                <w:sz w:val="21"/>
                <w:szCs w:val="21"/>
              </w:rPr>
              <w:t>正版软件研发平台</w:t>
            </w:r>
            <w:r w:rsidRPr="00342602">
              <w:rPr>
                <w:rFonts w:ascii="宋体" w:hAnsi="宋体"/>
                <w:sz w:val="21"/>
                <w:szCs w:val="21"/>
              </w:rPr>
              <w:t>摊销</w:t>
            </w:r>
            <w:r w:rsidRPr="00342602">
              <w:rPr>
                <w:rFonts w:ascii="宋体" w:hAnsi="宋体" w:hint="eastAsia"/>
                <w:sz w:val="21"/>
                <w:szCs w:val="21"/>
              </w:rPr>
              <w:t>，</w:t>
            </w:r>
            <w:r w:rsidRPr="00342602">
              <w:rPr>
                <w:rFonts w:ascii="宋体" w:hAnsi="宋体"/>
                <w:sz w:val="21"/>
                <w:szCs w:val="21"/>
              </w:rPr>
              <w:t>网络</w:t>
            </w:r>
            <w:r w:rsidRPr="00342602">
              <w:rPr>
                <w:rFonts w:ascii="宋体" w:hAnsi="宋体" w:hint="eastAsia"/>
                <w:sz w:val="21"/>
                <w:szCs w:val="21"/>
              </w:rPr>
              <w:t>主机</w:t>
            </w:r>
            <w:r w:rsidRPr="00342602">
              <w:rPr>
                <w:rFonts w:ascii="宋体" w:hAnsi="宋体"/>
                <w:sz w:val="21"/>
                <w:szCs w:val="21"/>
              </w:rPr>
              <w:t>租用</w:t>
            </w:r>
            <w:r w:rsidRPr="00342602">
              <w:rPr>
                <w:rFonts w:ascii="宋体" w:hAnsi="宋体" w:hint="eastAsia"/>
                <w:sz w:val="21"/>
                <w:szCs w:val="21"/>
              </w:rPr>
              <w:t>费等。</w:t>
            </w:r>
          </w:p>
          <w:p w14:paraId="10D40DA9" w14:textId="77777777" w:rsidR="00B471E1" w:rsidRPr="00342602" w:rsidRDefault="00B471E1" w:rsidP="004A7823">
            <w:pPr>
              <w:tabs>
                <w:tab w:val="left" w:pos="945"/>
              </w:tabs>
              <w:snapToGrid w:val="0"/>
              <w:spacing w:line="360" w:lineRule="auto"/>
              <w:ind w:leftChars="50" w:left="120" w:rightChars="50" w:right="120" w:firstLineChars="200" w:firstLine="420"/>
              <w:rPr>
                <w:rFonts w:ascii="宋体" w:hAnsi="宋体"/>
                <w:sz w:val="21"/>
                <w:szCs w:val="21"/>
              </w:rPr>
            </w:pPr>
            <w:r w:rsidRPr="00342602">
              <w:rPr>
                <w:rFonts w:ascii="宋体" w:hAnsi="宋体" w:hint="eastAsia"/>
                <w:sz w:val="21"/>
                <w:szCs w:val="21"/>
              </w:rPr>
              <w:fldChar w:fldCharType="begin"/>
            </w:r>
            <w:r w:rsidRPr="00342602">
              <w:rPr>
                <w:rFonts w:ascii="宋体" w:hAnsi="宋体" w:hint="eastAsia"/>
                <w:sz w:val="21"/>
                <w:szCs w:val="21"/>
              </w:rPr>
              <w:instrText xml:space="preserve"> = 2 \* GB3 </w:instrText>
            </w:r>
            <w:r w:rsidRPr="00342602">
              <w:rPr>
                <w:rFonts w:ascii="宋体" w:hAnsi="宋体"/>
                <w:sz w:val="21"/>
                <w:szCs w:val="21"/>
              </w:rPr>
              <w:instrText xml:space="preserve"> \* MERGEFORMAT </w:instrText>
            </w:r>
            <w:r w:rsidRPr="00342602">
              <w:rPr>
                <w:rFonts w:ascii="宋体" w:hAnsi="宋体" w:hint="eastAsia"/>
                <w:sz w:val="21"/>
                <w:szCs w:val="21"/>
              </w:rPr>
              <w:fldChar w:fldCharType="separate"/>
            </w:r>
            <w:r w:rsidRPr="00342602">
              <w:rPr>
                <w:rFonts w:ascii="宋体" w:hAnsi="宋体" w:hint="eastAsia"/>
                <w:sz w:val="21"/>
                <w:szCs w:val="21"/>
              </w:rPr>
              <w:t>②</w:t>
            </w:r>
            <w:r w:rsidRPr="00342602">
              <w:rPr>
                <w:rFonts w:ascii="宋体" w:hAnsi="宋体" w:hint="eastAsia"/>
                <w:sz w:val="21"/>
                <w:szCs w:val="21"/>
              </w:rPr>
              <w:fldChar w:fldCharType="end"/>
            </w:r>
            <w:r w:rsidRPr="00342602">
              <w:rPr>
                <w:rFonts w:ascii="宋体" w:hAnsi="宋体" w:hint="eastAsia"/>
                <w:sz w:val="21"/>
                <w:szCs w:val="21"/>
              </w:rPr>
              <w:t>与项目研究的相关性：高性能</w:t>
            </w:r>
            <w:r w:rsidRPr="00342602">
              <w:rPr>
                <w:rFonts w:ascii="宋体" w:hAnsi="宋体"/>
                <w:sz w:val="21"/>
                <w:szCs w:val="21"/>
              </w:rPr>
              <w:t>移动工作站为</w:t>
            </w:r>
            <w:r w:rsidRPr="00342602">
              <w:rPr>
                <w:rFonts w:ascii="宋体" w:hAnsi="宋体" w:hint="eastAsia"/>
                <w:sz w:val="21"/>
                <w:szCs w:val="21"/>
              </w:rPr>
              <w:t>本项目</w:t>
            </w:r>
            <w:r w:rsidRPr="00342602">
              <w:rPr>
                <w:rFonts w:ascii="宋体" w:hAnsi="宋体"/>
                <w:sz w:val="21"/>
                <w:szCs w:val="21"/>
              </w:rPr>
              <w:t>现场研发使用设备；</w:t>
            </w:r>
            <w:r w:rsidRPr="00342602">
              <w:rPr>
                <w:rFonts w:ascii="宋体" w:hAnsi="宋体" w:hint="eastAsia"/>
                <w:sz w:val="21"/>
                <w:szCs w:val="21"/>
              </w:rPr>
              <w:t>高性能</w:t>
            </w:r>
            <w:r w:rsidRPr="00342602">
              <w:rPr>
                <w:rFonts w:ascii="宋体" w:hAnsi="宋体"/>
                <w:sz w:val="21"/>
                <w:szCs w:val="21"/>
              </w:rPr>
              <w:t>台式工作站为</w:t>
            </w:r>
            <w:r w:rsidRPr="00342602">
              <w:rPr>
                <w:rFonts w:ascii="宋体" w:hAnsi="宋体" w:hint="eastAsia"/>
                <w:sz w:val="21"/>
                <w:szCs w:val="21"/>
              </w:rPr>
              <w:t>在</w:t>
            </w:r>
            <w:r w:rsidRPr="00342602">
              <w:rPr>
                <w:rFonts w:ascii="宋体" w:hAnsi="宋体"/>
                <w:sz w:val="21"/>
                <w:szCs w:val="21"/>
              </w:rPr>
              <w:t>大学内</w:t>
            </w:r>
            <w:r w:rsidRPr="00342602">
              <w:rPr>
                <w:rFonts w:ascii="宋体" w:hAnsi="宋体" w:hint="eastAsia"/>
                <w:sz w:val="21"/>
                <w:szCs w:val="21"/>
              </w:rPr>
              <w:t>研发</w:t>
            </w:r>
            <w:r w:rsidRPr="00342602">
              <w:rPr>
                <w:rFonts w:ascii="宋体" w:hAnsi="宋体"/>
                <w:sz w:val="21"/>
                <w:szCs w:val="21"/>
              </w:rPr>
              <w:t>和</w:t>
            </w:r>
            <w:r w:rsidRPr="00342602">
              <w:rPr>
                <w:rFonts w:ascii="宋体" w:hAnsi="宋体" w:hint="eastAsia"/>
                <w:sz w:val="21"/>
                <w:szCs w:val="21"/>
              </w:rPr>
              <w:t>测试用</w:t>
            </w:r>
            <w:r w:rsidRPr="00342602">
              <w:rPr>
                <w:rFonts w:ascii="宋体" w:hAnsi="宋体"/>
                <w:sz w:val="21"/>
                <w:szCs w:val="21"/>
              </w:rPr>
              <w:t>计算</w:t>
            </w:r>
            <w:r w:rsidRPr="00342602">
              <w:rPr>
                <w:rFonts w:ascii="宋体" w:hAnsi="宋体" w:hint="eastAsia"/>
                <w:sz w:val="21"/>
                <w:szCs w:val="21"/>
              </w:rPr>
              <w:t>设备；</w:t>
            </w:r>
            <w:r w:rsidRPr="00342602">
              <w:rPr>
                <w:rFonts w:ascii="宋体" w:hAnsi="宋体"/>
                <w:sz w:val="21"/>
                <w:szCs w:val="21"/>
              </w:rPr>
              <w:t>移动终端</w:t>
            </w:r>
            <w:r w:rsidRPr="00342602">
              <w:rPr>
                <w:rFonts w:ascii="宋体" w:hAnsi="宋体" w:hint="eastAsia"/>
                <w:sz w:val="21"/>
                <w:szCs w:val="21"/>
              </w:rPr>
              <w:t>2台</w:t>
            </w:r>
            <w:r w:rsidRPr="00342602">
              <w:rPr>
                <w:rFonts w:ascii="宋体" w:hAnsi="宋体"/>
                <w:sz w:val="21"/>
                <w:szCs w:val="21"/>
              </w:rPr>
              <w:t>为</w:t>
            </w:r>
            <w:r w:rsidRPr="00342602">
              <w:rPr>
                <w:rFonts w:ascii="宋体" w:hAnsi="宋体" w:hint="eastAsia"/>
                <w:sz w:val="21"/>
                <w:szCs w:val="21"/>
              </w:rPr>
              <w:t>测试</w:t>
            </w:r>
            <w:r w:rsidRPr="00342602">
              <w:rPr>
                <w:rFonts w:ascii="宋体" w:hAnsi="宋体"/>
                <w:sz w:val="21"/>
                <w:szCs w:val="21"/>
              </w:rPr>
              <w:t>本系统平台</w:t>
            </w:r>
            <w:r w:rsidRPr="00342602">
              <w:rPr>
                <w:rFonts w:ascii="宋体" w:hAnsi="宋体" w:hint="eastAsia"/>
                <w:sz w:val="21"/>
                <w:szCs w:val="21"/>
              </w:rPr>
              <w:t>使用的</w:t>
            </w:r>
            <w:r w:rsidRPr="00342602">
              <w:rPr>
                <w:rFonts w:ascii="宋体" w:hAnsi="宋体"/>
                <w:sz w:val="21"/>
                <w:szCs w:val="21"/>
              </w:rPr>
              <w:t>平板电脑和移动设备；网络</w:t>
            </w:r>
            <w:r w:rsidRPr="00342602">
              <w:rPr>
                <w:rFonts w:ascii="宋体" w:hAnsi="宋体" w:hint="eastAsia"/>
                <w:sz w:val="21"/>
                <w:szCs w:val="21"/>
              </w:rPr>
              <w:t>主机</w:t>
            </w:r>
            <w:r w:rsidRPr="00342602">
              <w:rPr>
                <w:rFonts w:ascii="宋体" w:hAnsi="宋体"/>
                <w:sz w:val="21"/>
                <w:szCs w:val="21"/>
              </w:rPr>
              <w:t>租用</w:t>
            </w:r>
            <w:r w:rsidRPr="00342602">
              <w:rPr>
                <w:rFonts w:ascii="宋体" w:hAnsi="宋体" w:hint="eastAsia"/>
                <w:sz w:val="21"/>
                <w:szCs w:val="21"/>
              </w:rPr>
              <w:t>费为</w:t>
            </w:r>
            <w:r w:rsidRPr="00342602">
              <w:rPr>
                <w:rFonts w:ascii="宋体" w:hAnsi="宋体"/>
                <w:sz w:val="21"/>
                <w:szCs w:val="21"/>
              </w:rPr>
              <w:t>余泥渣土调配平台</w:t>
            </w:r>
            <w:r w:rsidRPr="00342602">
              <w:rPr>
                <w:rFonts w:ascii="宋体" w:hAnsi="宋体" w:hint="eastAsia"/>
                <w:sz w:val="21"/>
                <w:szCs w:val="21"/>
              </w:rPr>
              <w:t>测试和</w:t>
            </w:r>
            <w:r w:rsidRPr="00342602">
              <w:rPr>
                <w:rFonts w:ascii="宋体" w:hAnsi="宋体"/>
                <w:sz w:val="21"/>
                <w:szCs w:val="21"/>
              </w:rPr>
              <w:t>运行</w:t>
            </w:r>
            <w:r w:rsidRPr="00342602">
              <w:rPr>
                <w:rFonts w:ascii="宋体" w:hAnsi="宋体" w:hint="eastAsia"/>
                <w:sz w:val="21"/>
                <w:szCs w:val="21"/>
              </w:rPr>
              <w:t>期间</w:t>
            </w:r>
            <w:r w:rsidRPr="00342602">
              <w:rPr>
                <w:rFonts w:ascii="宋体" w:hAnsi="宋体"/>
                <w:sz w:val="21"/>
                <w:szCs w:val="21"/>
              </w:rPr>
              <w:t>租用网络</w:t>
            </w:r>
            <w:r w:rsidRPr="00342602">
              <w:rPr>
                <w:rFonts w:ascii="宋体" w:hAnsi="宋体" w:hint="eastAsia"/>
                <w:sz w:val="21"/>
                <w:szCs w:val="21"/>
              </w:rPr>
              <w:t>主机的</w:t>
            </w:r>
            <w:r w:rsidRPr="00342602">
              <w:rPr>
                <w:rFonts w:ascii="宋体" w:hAnsi="宋体"/>
                <w:sz w:val="21"/>
                <w:szCs w:val="21"/>
              </w:rPr>
              <w:t>费用</w:t>
            </w:r>
            <w:r w:rsidRPr="00342602">
              <w:rPr>
                <w:rFonts w:ascii="宋体" w:hAnsi="宋体" w:hint="eastAsia"/>
                <w:sz w:val="21"/>
                <w:szCs w:val="21"/>
              </w:rPr>
              <w:t>；</w:t>
            </w:r>
            <w:r w:rsidRPr="00342602">
              <w:rPr>
                <w:rFonts w:ascii="宋体" w:hAnsi="宋体"/>
                <w:sz w:val="21"/>
                <w:szCs w:val="21"/>
              </w:rPr>
              <w:t>正版</w:t>
            </w:r>
            <w:r w:rsidRPr="00342602">
              <w:rPr>
                <w:rFonts w:ascii="宋体" w:hAnsi="宋体" w:hint="eastAsia"/>
                <w:sz w:val="21"/>
                <w:szCs w:val="21"/>
              </w:rPr>
              <w:t>开发</w:t>
            </w:r>
            <w:r w:rsidRPr="00342602">
              <w:rPr>
                <w:rFonts w:ascii="宋体" w:hAnsi="宋体"/>
                <w:sz w:val="21"/>
                <w:szCs w:val="21"/>
              </w:rPr>
              <w:t>软件</w:t>
            </w:r>
            <w:r w:rsidRPr="00342602">
              <w:rPr>
                <w:rFonts w:ascii="宋体" w:hAnsi="宋体" w:hint="eastAsia"/>
                <w:sz w:val="21"/>
                <w:szCs w:val="21"/>
              </w:rPr>
              <w:t>摊销费为</w:t>
            </w:r>
            <w:r w:rsidRPr="00342602">
              <w:rPr>
                <w:rFonts w:ascii="宋体" w:hAnsi="宋体"/>
                <w:sz w:val="21"/>
                <w:szCs w:val="21"/>
              </w:rPr>
              <w:t>本项目研发使用的</w:t>
            </w:r>
            <w:r w:rsidRPr="00342602">
              <w:rPr>
                <w:rFonts w:ascii="宋体" w:hAnsi="宋体" w:hint="eastAsia"/>
                <w:sz w:val="21"/>
                <w:szCs w:val="21"/>
              </w:rPr>
              <w:t>正版</w:t>
            </w:r>
            <w:r w:rsidRPr="00342602">
              <w:rPr>
                <w:rFonts w:ascii="宋体" w:hAnsi="宋体"/>
                <w:sz w:val="21"/>
                <w:szCs w:val="21"/>
              </w:rPr>
              <w:t>软件</w:t>
            </w:r>
            <w:r w:rsidRPr="00342602">
              <w:rPr>
                <w:rFonts w:ascii="宋体" w:hAnsi="宋体" w:hint="eastAsia"/>
                <w:sz w:val="21"/>
                <w:szCs w:val="21"/>
              </w:rPr>
              <w:t>系统</w:t>
            </w:r>
            <w:r w:rsidRPr="00342602">
              <w:rPr>
                <w:rFonts w:ascii="宋体" w:hAnsi="宋体"/>
                <w:sz w:val="21"/>
                <w:szCs w:val="21"/>
              </w:rPr>
              <w:t>在</w:t>
            </w:r>
            <w:r w:rsidRPr="00342602">
              <w:rPr>
                <w:rFonts w:ascii="宋体" w:hAnsi="宋体" w:hint="eastAsia"/>
                <w:sz w:val="21"/>
                <w:szCs w:val="21"/>
              </w:rPr>
              <w:t>项目</w:t>
            </w:r>
            <w:r w:rsidRPr="00342602">
              <w:rPr>
                <w:rFonts w:ascii="宋体" w:hAnsi="宋体"/>
                <w:sz w:val="21"/>
                <w:szCs w:val="21"/>
              </w:rPr>
              <w:t>执行期</w:t>
            </w:r>
            <w:r w:rsidRPr="00342602">
              <w:rPr>
                <w:rFonts w:ascii="宋体" w:hAnsi="宋体" w:hint="eastAsia"/>
                <w:sz w:val="21"/>
                <w:szCs w:val="21"/>
              </w:rPr>
              <w:t>发生</w:t>
            </w:r>
            <w:r w:rsidRPr="00342602">
              <w:rPr>
                <w:rFonts w:ascii="宋体" w:hAnsi="宋体"/>
                <w:sz w:val="21"/>
                <w:szCs w:val="21"/>
              </w:rPr>
              <w:t>的</w:t>
            </w:r>
            <w:r w:rsidRPr="00342602">
              <w:rPr>
                <w:rFonts w:ascii="宋体" w:hAnsi="宋体" w:hint="eastAsia"/>
                <w:sz w:val="21"/>
                <w:szCs w:val="21"/>
              </w:rPr>
              <w:t>折旧</w:t>
            </w:r>
            <w:r w:rsidRPr="00342602">
              <w:rPr>
                <w:rFonts w:ascii="宋体" w:hAnsi="宋体"/>
                <w:sz w:val="21"/>
                <w:szCs w:val="21"/>
              </w:rPr>
              <w:t>摊销费用</w:t>
            </w:r>
            <w:r w:rsidRPr="00342602">
              <w:rPr>
                <w:rFonts w:ascii="宋体" w:hAnsi="宋体" w:hint="eastAsia"/>
                <w:sz w:val="21"/>
                <w:szCs w:val="21"/>
              </w:rPr>
              <w:t>。</w:t>
            </w:r>
          </w:p>
          <w:p w14:paraId="321CB408" w14:textId="77777777" w:rsidR="00B471E1" w:rsidRPr="00342602" w:rsidRDefault="00B471E1" w:rsidP="004A7823">
            <w:pPr>
              <w:tabs>
                <w:tab w:val="left" w:pos="945"/>
              </w:tabs>
              <w:snapToGrid w:val="0"/>
              <w:spacing w:line="360" w:lineRule="auto"/>
              <w:ind w:leftChars="50" w:left="120" w:rightChars="50" w:right="120" w:firstLineChars="200" w:firstLine="420"/>
              <w:rPr>
                <w:rFonts w:ascii="宋体" w:hAnsi="宋体"/>
                <w:sz w:val="21"/>
                <w:szCs w:val="21"/>
              </w:rPr>
            </w:pPr>
            <w:r w:rsidRPr="00342602">
              <w:rPr>
                <w:rFonts w:ascii="宋体" w:hAnsi="宋体" w:hint="eastAsia"/>
                <w:sz w:val="21"/>
                <w:szCs w:val="21"/>
              </w:rPr>
              <w:fldChar w:fldCharType="begin"/>
            </w:r>
            <w:r w:rsidRPr="00342602">
              <w:rPr>
                <w:rFonts w:ascii="宋体" w:hAnsi="宋体" w:hint="eastAsia"/>
                <w:sz w:val="21"/>
                <w:szCs w:val="21"/>
              </w:rPr>
              <w:instrText xml:space="preserve"> = 3 \* GB3 </w:instrText>
            </w:r>
            <w:r w:rsidRPr="00342602">
              <w:rPr>
                <w:rFonts w:ascii="宋体" w:hAnsi="宋体"/>
                <w:sz w:val="21"/>
                <w:szCs w:val="21"/>
              </w:rPr>
              <w:instrText xml:space="preserve"> \* MERGEFORMAT </w:instrText>
            </w:r>
            <w:r w:rsidRPr="00342602">
              <w:rPr>
                <w:rFonts w:ascii="宋体" w:hAnsi="宋体" w:hint="eastAsia"/>
                <w:sz w:val="21"/>
                <w:szCs w:val="21"/>
              </w:rPr>
              <w:fldChar w:fldCharType="separate"/>
            </w:r>
            <w:r w:rsidRPr="00342602">
              <w:rPr>
                <w:rFonts w:ascii="宋体" w:hAnsi="宋体" w:hint="eastAsia"/>
                <w:sz w:val="21"/>
                <w:szCs w:val="21"/>
              </w:rPr>
              <w:t>③</w:t>
            </w:r>
            <w:r w:rsidRPr="00342602">
              <w:rPr>
                <w:rFonts w:ascii="宋体" w:hAnsi="宋体" w:hint="eastAsia"/>
                <w:sz w:val="21"/>
                <w:szCs w:val="21"/>
              </w:rPr>
              <w:fldChar w:fldCharType="end"/>
            </w:r>
            <w:r w:rsidRPr="00342602">
              <w:rPr>
                <w:rFonts w:ascii="宋体" w:hAnsi="宋体" w:hint="eastAsia"/>
                <w:sz w:val="21"/>
                <w:szCs w:val="21"/>
              </w:rPr>
              <w:t>测算方法、测算依据：</w:t>
            </w:r>
          </w:p>
          <w:p w14:paraId="1233741F" w14:textId="77777777" w:rsidR="00B471E1" w:rsidRPr="00342602" w:rsidRDefault="00B471E1" w:rsidP="005243CC">
            <w:pPr>
              <w:numPr>
                <w:ilvl w:val="0"/>
                <w:numId w:val="9"/>
              </w:numPr>
              <w:tabs>
                <w:tab w:val="left" w:pos="945"/>
              </w:tabs>
              <w:snapToGrid w:val="0"/>
              <w:spacing w:line="360" w:lineRule="auto"/>
              <w:ind w:leftChars="50" w:left="120" w:rightChars="50" w:right="120" w:firstLineChars="200" w:firstLine="420"/>
              <w:rPr>
                <w:rFonts w:ascii="宋体" w:hAnsi="宋体"/>
                <w:sz w:val="21"/>
                <w:szCs w:val="21"/>
              </w:rPr>
            </w:pPr>
            <w:r w:rsidRPr="00342602">
              <w:rPr>
                <w:rFonts w:ascii="宋体" w:hAnsi="宋体" w:hint="eastAsia"/>
                <w:sz w:val="21"/>
                <w:szCs w:val="21"/>
              </w:rPr>
              <w:t>本课题研究过程中，需要购置的设备：</w:t>
            </w:r>
          </w:p>
          <w:p w14:paraId="5AFA7B3D" w14:textId="77777777" w:rsidR="00B471E1" w:rsidRPr="00342602" w:rsidRDefault="00B471E1" w:rsidP="004A7823">
            <w:pPr>
              <w:tabs>
                <w:tab w:val="left" w:pos="945"/>
              </w:tabs>
              <w:snapToGrid w:val="0"/>
              <w:spacing w:line="360" w:lineRule="auto"/>
              <w:ind w:leftChars="50" w:left="120" w:rightChars="50" w:right="120" w:firstLineChars="200" w:firstLine="420"/>
              <w:rPr>
                <w:rFonts w:ascii="宋体" w:hAnsi="宋体"/>
                <w:sz w:val="21"/>
                <w:szCs w:val="21"/>
              </w:rPr>
            </w:pPr>
            <w:r w:rsidRPr="00342602">
              <w:rPr>
                <w:rFonts w:ascii="宋体" w:hAnsi="宋体" w:hint="eastAsia"/>
                <w:sz w:val="21"/>
                <w:szCs w:val="21"/>
              </w:rPr>
              <w:t>◆购置研发用</w:t>
            </w:r>
            <w:r w:rsidRPr="00342602">
              <w:rPr>
                <w:rFonts w:ascii="宋体" w:hAnsi="宋体"/>
                <w:sz w:val="21"/>
                <w:szCs w:val="21"/>
              </w:rPr>
              <w:t>移动工作站一台</w:t>
            </w:r>
            <w:r w:rsidRPr="00342602">
              <w:rPr>
                <w:rFonts w:ascii="宋体" w:hAnsi="宋体" w:hint="eastAsia"/>
                <w:sz w:val="21"/>
                <w:szCs w:val="21"/>
              </w:rPr>
              <w:t>：</w:t>
            </w:r>
            <w:r w:rsidRPr="00342602">
              <w:rPr>
                <w:rFonts w:ascii="宋体" w:hAnsi="宋体"/>
                <w:sz w:val="21"/>
                <w:szCs w:val="21"/>
              </w:rPr>
              <w:t>3.0</w:t>
            </w:r>
            <w:r w:rsidRPr="00342602">
              <w:rPr>
                <w:rFonts w:ascii="宋体" w:hAnsi="宋体" w:hint="eastAsia"/>
                <w:sz w:val="21"/>
                <w:szCs w:val="21"/>
              </w:rPr>
              <w:t>万元/台×1台，共计4.5万元；</w:t>
            </w:r>
          </w:p>
          <w:p w14:paraId="5656B2EB" w14:textId="77777777" w:rsidR="00B471E1" w:rsidRPr="00342602" w:rsidRDefault="00B471E1" w:rsidP="004A7823">
            <w:pPr>
              <w:tabs>
                <w:tab w:val="left" w:pos="945"/>
              </w:tabs>
              <w:snapToGrid w:val="0"/>
              <w:spacing w:line="360" w:lineRule="auto"/>
              <w:ind w:leftChars="50" w:left="120" w:rightChars="50" w:right="120" w:firstLineChars="200" w:firstLine="420"/>
              <w:rPr>
                <w:rFonts w:ascii="宋体" w:hAnsi="宋体"/>
                <w:sz w:val="21"/>
                <w:szCs w:val="21"/>
              </w:rPr>
            </w:pPr>
            <w:r w:rsidRPr="00342602">
              <w:rPr>
                <w:rFonts w:ascii="宋体" w:hAnsi="宋体" w:hint="eastAsia"/>
                <w:sz w:val="21"/>
                <w:szCs w:val="21"/>
              </w:rPr>
              <w:t>◇购置研发</w:t>
            </w:r>
            <w:r w:rsidRPr="00342602">
              <w:rPr>
                <w:rFonts w:ascii="宋体" w:hAnsi="宋体"/>
                <w:sz w:val="21"/>
                <w:szCs w:val="21"/>
              </w:rPr>
              <w:t>用</w:t>
            </w:r>
            <w:r w:rsidRPr="00342602">
              <w:rPr>
                <w:rFonts w:ascii="宋体" w:hAnsi="宋体" w:hint="eastAsia"/>
                <w:sz w:val="21"/>
                <w:szCs w:val="21"/>
              </w:rPr>
              <w:t>高性能</w:t>
            </w:r>
            <w:r w:rsidRPr="00342602">
              <w:rPr>
                <w:rFonts w:ascii="宋体" w:hAnsi="宋体"/>
                <w:sz w:val="21"/>
                <w:szCs w:val="21"/>
              </w:rPr>
              <w:t>台式</w:t>
            </w:r>
            <w:r w:rsidRPr="00342602">
              <w:rPr>
                <w:rFonts w:ascii="宋体" w:hAnsi="宋体" w:hint="eastAsia"/>
                <w:sz w:val="21"/>
                <w:szCs w:val="21"/>
              </w:rPr>
              <w:t>工作站机</w:t>
            </w:r>
            <w:r w:rsidRPr="00342602">
              <w:rPr>
                <w:rFonts w:ascii="宋体" w:hAnsi="宋体"/>
                <w:sz w:val="21"/>
                <w:szCs w:val="21"/>
              </w:rPr>
              <w:t>1</w:t>
            </w:r>
            <w:r w:rsidRPr="00342602">
              <w:rPr>
                <w:rFonts w:ascii="宋体" w:hAnsi="宋体" w:hint="eastAsia"/>
                <w:sz w:val="21"/>
                <w:szCs w:val="21"/>
              </w:rPr>
              <w:t>台：</w:t>
            </w:r>
            <w:r w:rsidRPr="00342602">
              <w:rPr>
                <w:rFonts w:ascii="宋体" w:hAnsi="宋体"/>
                <w:sz w:val="21"/>
                <w:szCs w:val="21"/>
              </w:rPr>
              <w:t>3.5</w:t>
            </w:r>
            <w:r w:rsidRPr="00342602">
              <w:rPr>
                <w:rFonts w:ascii="宋体" w:hAnsi="宋体" w:hint="eastAsia"/>
                <w:sz w:val="21"/>
                <w:szCs w:val="21"/>
              </w:rPr>
              <w:t>万元/台×1台；测试</w:t>
            </w:r>
            <w:r w:rsidRPr="00342602">
              <w:rPr>
                <w:rFonts w:ascii="宋体" w:hAnsi="宋体"/>
                <w:sz w:val="21"/>
                <w:szCs w:val="21"/>
              </w:rPr>
              <w:t>用移动终端</w:t>
            </w:r>
            <w:r w:rsidRPr="00342602">
              <w:rPr>
                <w:rFonts w:ascii="宋体" w:hAnsi="宋体" w:hint="eastAsia"/>
                <w:sz w:val="21"/>
                <w:szCs w:val="21"/>
              </w:rPr>
              <w:t>2台，</w:t>
            </w:r>
            <w:r w:rsidRPr="00342602">
              <w:rPr>
                <w:rFonts w:ascii="宋体" w:hAnsi="宋体"/>
                <w:sz w:val="21"/>
                <w:szCs w:val="21"/>
              </w:rPr>
              <w:t>包括平板终端</w:t>
            </w:r>
            <w:r w:rsidRPr="00342602">
              <w:rPr>
                <w:rFonts w:ascii="宋体" w:hAnsi="宋体" w:hint="eastAsia"/>
                <w:sz w:val="21"/>
                <w:szCs w:val="21"/>
              </w:rPr>
              <w:t>1.</w:t>
            </w:r>
            <w:r w:rsidRPr="00342602">
              <w:rPr>
                <w:rFonts w:ascii="宋体" w:hAnsi="宋体"/>
                <w:sz w:val="21"/>
                <w:szCs w:val="21"/>
              </w:rPr>
              <w:t>0</w:t>
            </w:r>
            <w:r w:rsidRPr="00342602">
              <w:rPr>
                <w:rFonts w:ascii="宋体" w:hAnsi="宋体" w:hint="eastAsia"/>
                <w:sz w:val="21"/>
                <w:szCs w:val="21"/>
              </w:rPr>
              <w:t>万元</w:t>
            </w:r>
            <w:r w:rsidRPr="00342602">
              <w:rPr>
                <w:rFonts w:ascii="宋体" w:hAnsi="宋体"/>
                <w:sz w:val="21"/>
                <w:szCs w:val="21"/>
              </w:rPr>
              <w:t>和手机</w:t>
            </w:r>
            <w:r w:rsidRPr="00342602">
              <w:rPr>
                <w:rFonts w:ascii="宋体" w:hAnsi="宋体" w:hint="eastAsia"/>
                <w:sz w:val="21"/>
                <w:szCs w:val="21"/>
              </w:rPr>
              <w:t>终端</w:t>
            </w:r>
            <w:r w:rsidRPr="00342602">
              <w:rPr>
                <w:rFonts w:ascii="宋体" w:hAnsi="宋体"/>
                <w:sz w:val="21"/>
                <w:szCs w:val="21"/>
              </w:rPr>
              <w:t>0</w:t>
            </w:r>
            <w:r w:rsidRPr="00342602">
              <w:rPr>
                <w:rFonts w:ascii="宋体" w:hAnsi="宋体" w:hint="eastAsia"/>
                <w:sz w:val="21"/>
                <w:szCs w:val="21"/>
              </w:rPr>
              <w:t>.5万元</w:t>
            </w:r>
            <w:r w:rsidRPr="00342602">
              <w:rPr>
                <w:rFonts w:ascii="宋体" w:hAnsi="宋体"/>
                <w:sz w:val="21"/>
                <w:szCs w:val="21"/>
              </w:rPr>
              <w:t>，</w:t>
            </w:r>
            <w:r w:rsidRPr="00342602">
              <w:rPr>
                <w:rFonts w:ascii="宋体" w:hAnsi="宋体" w:hint="eastAsia"/>
                <w:sz w:val="21"/>
                <w:szCs w:val="21"/>
              </w:rPr>
              <w:t>小计：1.5万元；</w:t>
            </w:r>
            <w:r w:rsidRPr="00342602">
              <w:rPr>
                <w:rFonts w:ascii="宋体" w:hAnsi="宋体"/>
                <w:sz w:val="21"/>
                <w:szCs w:val="21"/>
              </w:rPr>
              <w:t>共计</w:t>
            </w:r>
            <w:r w:rsidRPr="00342602">
              <w:rPr>
                <w:rFonts w:ascii="宋体" w:hAnsi="宋体" w:hint="eastAsia"/>
                <w:sz w:val="21"/>
                <w:szCs w:val="21"/>
              </w:rPr>
              <w:t>5万元；</w:t>
            </w:r>
          </w:p>
          <w:p w14:paraId="571AC074" w14:textId="77777777" w:rsidR="00B471E1" w:rsidRPr="00342602" w:rsidRDefault="00B471E1" w:rsidP="004A7823">
            <w:pPr>
              <w:tabs>
                <w:tab w:val="left" w:pos="945"/>
              </w:tabs>
              <w:snapToGrid w:val="0"/>
              <w:spacing w:line="360" w:lineRule="auto"/>
              <w:ind w:leftChars="50" w:left="120" w:rightChars="50" w:right="120" w:firstLineChars="200" w:firstLine="420"/>
              <w:rPr>
                <w:rFonts w:ascii="宋体" w:hAnsi="宋体"/>
                <w:sz w:val="21"/>
                <w:szCs w:val="21"/>
              </w:rPr>
            </w:pPr>
            <w:r w:rsidRPr="00342602">
              <w:rPr>
                <w:rFonts w:ascii="宋体" w:hAnsi="宋体" w:hint="eastAsia"/>
                <w:sz w:val="21"/>
                <w:szCs w:val="21"/>
              </w:rPr>
              <w:t>◆用于购置渣土记录手持式移动终端</w:t>
            </w:r>
            <w:r w:rsidRPr="00342602">
              <w:rPr>
                <w:rFonts w:ascii="宋体" w:hAnsi="宋体"/>
                <w:sz w:val="21"/>
                <w:szCs w:val="21"/>
              </w:rPr>
              <w:t>3</w:t>
            </w:r>
            <w:r w:rsidRPr="00342602">
              <w:rPr>
                <w:rFonts w:ascii="宋体" w:hAnsi="宋体" w:hint="eastAsia"/>
                <w:sz w:val="21"/>
                <w:szCs w:val="21"/>
              </w:rPr>
              <w:t>台，</w:t>
            </w:r>
            <w:r w:rsidRPr="00342602">
              <w:rPr>
                <w:rFonts w:ascii="宋体" w:hAnsi="宋体"/>
                <w:sz w:val="21"/>
                <w:szCs w:val="21"/>
              </w:rPr>
              <w:t>3</w:t>
            </w:r>
            <w:r w:rsidRPr="00342602">
              <w:rPr>
                <w:rFonts w:ascii="宋体" w:hAnsi="宋体" w:hint="eastAsia"/>
                <w:sz w:val="21"/>
                <w:szCs w:val="21"/>
              </w:rPr>
              <w:t>万元；</w:t>
            </w:r>
          </w:p>
          <w:p w14:paraId="38560F3D" w14:textId="77777777" w:rsidR="00B471E1" w:rsidRPr="00342602" w:rsidRDefault="00B471E1" w:rsidP="004A7823">
            <w:pPr>
              <w:tabs>
                <w:tab w:val="left" w:pos="945"/>
              </w:tabs>
              <w:snapToGrid w:val="0"/>
              <w:spacing w:line="360" w:lineRule="auto"/>
              <w:ind w:leftChars="50" w:left="120" w:rightChars="50" w:right="120" w:firstLineChars="200" w:firstLine="420"/>
              <w:rPr>
                <w:rFonts w:ascii="宋体" w:hAnsi="宋体"/>
                <w:sz w:val="21"/>
                <w:szCs w:val="21"/>
              </w:rPr>
            </w:pPr>
            <w:r w:rsidRPr="00342602">
              <w:rPr>
                <w:rFonts w:ascii="宋体" w:hAnsi="宋体" w:hint="eastAsia"/>
                <w:sz w:val="21"/>
                <w:szCs w:val="21"/>
              </w:rPr>
              <w:t>◆用于购置可植入算法的智能监控摄像头</w:t>
            </w:r>
            <w:r w:rsidRPr="00342602">
              <w:rPr>
                <w:rFonts w:ascii="宋体" w:hAnsi="宋体"/>
                <w:sz w:val="21"/>
                <w:szCs w:val="21"/>
              </w:rPr>
              <w:t>3</w:t>
            </w:r>
            <w:r w:rsidRPr="00342602">
              <w:rPr>
                <w:rFonts w:ascii="宋体" w:hAnsi="宋体" w:hint="eastAsia"/>
                <w:sz w:val="21"/>
                <w:szCs w:val="21"/>
              </w:rPr>
              <w:t>台，3万元；</w:t>
            </w:r>
          </w:p>
          <w:p w14:paraId="58935C9E" w14:textId="77777777" w:rsidR="00B471E1" w:rsidRPr="00342602" w:rsidRDefault="00B471E1" w:rsidP="004A7823">
            <w:pPr>
              <w:tabs>
                <w:tab w:val="left" w:pos="945"/>
              </w:tabs>
              <w:snapToGrid w:val="0"/>
              <w:spacing w:line="360" w:lineRule="auto"/>
              <w:ind w:leftChars="50" w:left="120" w:rightChars="50" w:right="120" w:firstLineChars="200" w:firstLine="420"/>
              <w:rPr>
                <w:rFonts w:ascii="宋体" w:hAnsi="宋体"/>
                <w:sz w:val="21"/>
                <w:szCs w:val="21"/>
              </w:rPr>
            </w:pPr>
            <w:r w:rsidRPr="00342602">
              <w:rPr>
                <w:rFonts w:ascii="宋体" w:hAnsi="宋体" w:hint="eastAsia"/>
                <w:sz w:val="21"/>
                <w:szCs w:val="21"/>
              </w:rPr>
              <w:t>◆用于购置G138BD全功能北斗定位手持终端</w:t>
            </w:r>
            <w:r w:rsidRPr="00342602">
              <w:rPr>
                <w:rFonts w:ascii="宋体" w:hAnsi="宋体"/>
                <w:sz w:val="21"/>
                <w:szCs w:val="21"/>
              </w:rPr>
              <w:t>3</w:t>
            </w:r>
            <w:r w:rsidRPr="00342602">
              <w:rPr>
                <w:rFonts w:ascii="宋体" w:hAnsi="宋体" w:hint="eastAsia"/>
                <w:sz w:val="21"/>
                <w:szCs w:val="21"/>
              </w:rPr>
              <w:t>台，</w:t>
            </w:r>
            <w:r w:rsidRPr="00342602">
              <w:rPr>
                <w:rFonts w:ascii="宋体" w:hAnsi="宋体"/>
                <w:sz w:val="21"/>
                <w:szCs w:val="21"/>
              </w:rPr>
              <w:t>3</w:t>
            </w:r>
            <w:r w:rsidRPr="00342602">
              <w:rPr>
                <w:rFonts w:ascii="宋体" w:hAnsi="宋体" w:hint="eastAsia"/>
                <w:sz w:val="21"/>
                <w:szCs w:val="21"/>
              </w:rPr>
              <w:t>万元；</w:t>
            </w:r>
          </w:p>
          <w:p w14:paraId="285501DA" w14:textId="77777777" w:rsidR="00B471E1" w:rsidRPr="00342602" w:rsidRDefault="00B471E1" w:rsidP="004A7823">
            <w:pPr>
              <w:tabs>
                <w:tab w:val="left" w:pos="945"/>
              </w:tabs>
              <w:snapToGrid w:val="0"/>
              <w:spacing w:line="360" w:lineRule="auto"/>
              <w:ind w:leftChars="50" w:left="120" w:rightChars="50" w:right="120" w:firstLineChars="200" w:firstLine="420"/>
              <w:rPr>
                <w:rFonts w:ascii="宋体" w:hAnsi="宋体"/>
                <w:sz w:val="21"/>
                <w:szCs w:val="21"/>
              </w:rPr>
            </w:pPr>
            <w:r w:rsidRPr="00342602">
              <w:rPr>
                <w:rFonts w:ascii="宋体" w:hAnsi="宋体" w:hint="eastAsia"/>
                <w:sz w:val="21"/>
                <w:szCs w:val="21"/>
              </w:rPr>
              <w:t>◆用于购置电阻式压力传感器设备1</w:t>
            </w:r>
            <w:r w:rsidRPr="00342602">
              <w:rPr>
                <w:rFonts w:ascii="宋体" w:hAnsi="宋体"/>
                <w:sz w:val="21"/>
                <w:szCs w:val="21"/>
              </w:rPr>
              <w:t>0</w:t>
            </w:r>
            <w:r w:rsidRPr="00342602">
              <w:rPr>
                <w:rFonts w:ascii="宋体" w:hAnsi="宋体" w:hint="eastAsia"/>
                <w:sz w:val="21"/>
                <w:szCs w:val="21"/>
              </w:rPr>
              <w:t>台，</w:t>
            </w:r>
            <w:r w:rsidRPr="00342602">
              <w:rPr>
                <w:rFonts w:ascii="宋体" w:hAnsi="宋体"/>
                <w:sz w:val="21"/>
                <w:szCs w:val="21"/>
              </w:rPr>
              <w:t>1</w:t>
            </w:r>
            <w:r w:rsidRPr="00342602">
              <w:rPr>
                <w:rFonts w:ascii="宋体" w:hAnsi="宋体" w:hint="eastAsia"/>
                <w:sz w:val="21"/>
                <w:szCs w:val="21"/>
              </w:rPr>
              <w:t>万元。</w:t>
            </w:r>
          </w:p>
          <w:p w14:paraId="6034C39D" w14:textId="77777777" w:rsidR="00B471E1" w:rsidRPr="00342602" w:rsidRDefault="00B471E1" w:rsidP="005243CC">
            <w:pPr>
              <w:numPr>
                <w:ilvl w:val="0"/>
                <w:numId w:val="9"/>
              </w:numPr>
              <w:tabs>
                <w:tab w:val="left" w:pos="945"/>
              </w:tabs>
              <w:snapToGrid w:val="0"/>
              <w:spacing w:line="360" w:lineRule="auto"/>
              <w:ind w:rightChars="50" w:right="120"/>
              <w:rPr>
                <w:rFonts w:ascii="宋体" w:hAnsi="宋体"/>
                <w:sz w:val="21"/>
                <w:szCs w:val="21"/>
              </w:rPr>
            </w:pPr>
            <w:r w:rsidRPr="00342602">
              <w:rPr>
                <w:rFonts w:ascii="宋体" w:hAnsi="宋体" w:hint="eastAsia"/>
                <w:sz w:val="21"/>
                <w:szCs w:val="21"/>
              </w:rPr>
              <w:t>本课题研究过程中，需要租赁的设备：</w:t>
            </w:r>
          </w:p>
          <w:p w14:paraId="63413972" w14:textId="77777777" w:rsidR="00B471E1" w:rsidRPr="00342602" w:rsidRDefault="00B471E1" w:rsidP="004A7823">
            <w:pPr>
              <w:tabs>
                <w:tab w:val="left" w:pos="945"/>
              </w:tabs>
              <w:snapToGrid w:val="0"/>
              <w:spacing w:line="360" w:lineRule="auto"/>
              <w:ind w:leftChars="50" w:left="120" w:rightChars="50" w:right="120" w:firstLineChars="200" w:firstLine="420"/>
              <w:rPr>
                <w:rFonts w:ascii="宋体" w:hAnsi="宋体"/>
                <w:sz w:val="21"/>
                <w:szCs w:val="21"/>
              </w:rPr>
            </w:pPr>
            <w:r w:rsidRPr="00342602">
              <w:rPr>
                <w:rFonts w:ascii="宋体" w:hAnsi="宋体" w:hint="eastAsia"/>
                <w:sz w:val="21"/>
                <w:szCs w:val="21"/>
              </w:rPr>
              <w:t>◆项目</w:t>
            </w:r>
            <w:r w:rsidRPr="00342602">
              <w:rPr>
                <w:rFonts w:ascii="宋体" w:hAnsi="宋体"/>
                <w:sz w:val="21"/>
                <w:szCs w:val="21"/>
              </w:rPr>
              <w:t>执行期间需要租赁网络主机测试</w:t>
            </w:r>
            <w:r w:rsidRPr="00342602">
              <w:rPr>
                <w:rFonts w:ascii="宋体" w:hAnsi="宋体" w:hint="eastAsia"/>
                <w:sz w:val="21"/>
                <w:szCs w:val="21"/>
              </w:rPr>
              <w:t>和</w:t>
            </w:r>
            <w:r w:rsidRPr="00342602">
              <w:rPr>
                <w:rFonts w:ascii="宋体" w:hAnsi="宋体"/>
                <w:sz w:val="21"/>
                <w:szCs w:val="21"/>
              </w:rPr>
              <w:t>试运行</w:t>
            </w:r>
            <w:r w:rsidRPr="00342602">
              <w:rPr>
                <w:rFonts w:ascii="宋体" w:hAnsi="宋体" w:hint="eastAsia"/>
                <w:sz w:val="21"/>
                <w:szCs w:val="21"/>
              </w:rPr>
              <w:t>数据库及网站</w:t>
            </w:r>
            <w:r w:rsidRPr="00342602">
              <w:rPr>
                <w:rFonts w:ascii="宋体" w:hAnsi="宋体"/>
                <w:sz w:val="21"/>
                <w:szCs w:val="21"/>
              </w:rPr>
              <w:t>平台</w:t>
            </w:r>
            <w:r w:rsidRPr="00342602">
              <w:rPr>
                <w:rFonts w:ascii="宋体" w:hAnsi="宋体" w:hint="eastAsia"/>
                <w:sz w:val="21"/>
                <w:szCs w:val="21"/>
              </w:rPr>
              <w:t>，0.05万元/月×30月</w:t>
            </w:r>
            <w:r w:rsidRPr="00342602">
              <w:rPr>
                <w:rFonts w:ascii="宋体" w:hAnsi="宋体"/>
                <w:sz w:val="21"/>
                <w:szCs w:val="21"/>
              </w:rPr>
              <w:t>，</w:t>
            </w:r>
            <w:r w:rsidRPr="00342602">
              <w:rPr>
                <w:rFonts w:ascii="宋体" w:hAnsi="宋体" w:hint="eastAsia"/>
                <w:sz w:val="21"/>
                <w:szCs w:val="21"/>
              </w:rPr>
              <w:t>共计1.5万元</w:t>
            </w:r>
            <w:r w:rsidRPr="00342602">
              <w:rPr>
                <w:rFonts w:ascii="宋体" w:hAnsi="宋体"/>
                <w:sz w:val="21"/>
                <w:szCs w:val="21"/>
              </w:rPr>
              <w:t>；</w:t>
            </w:r>
          </w:p>
          <w:p w14:paraId="5845BB54" w14:textId="77777777" w:rsidR="00B471E1" w:rsidRPr="00342602" w:rsidRDefault="00B471E1" w:rsidP="004A7823">
            <w:pPr>
              <w:tabs>
                <w:tab w:val="left" w:pos="945"/>
              </w:tabs>
              <w:snapToGrid w:val="0"/>
              <w:spacing w:line="360" w:lineRule="auto"/>
              <w:ind w:leftChars="50" w:left="120" w:rightChars="50" w:right="120" w:firstLineChars="200" w:firstLine="420"/>
              <w:rPr>
                <w:rFonts w:ascii="宋体" w:hAnsi="宋体"/>
                <w:sz w:val="21"/>
                <w:szCs w:val="21"/>
              </w:rPr>
            </w:pPr>
            <w:r w:rsidRPr="00342602">
              <w:rPr>
                <w:rFonts w:ascii="宋体" w:hAnsi="宋体" w:hint="eastAsia"/>
                <w:sz w:val="21"/>
                <w:szCs w:val="21"/>
              </w:rPr>
              <w:t>◇项目</w:t>
            </w:r>
            <w:r w:rsidRPr="00342602">
              <w:rPr>
                <w:rFonts w:ascii="宋体" w:hAnsi="宋体"/>
                <w:sz w:val="21"/>
                <w:szCs w:val="21"/>
              </w:rPr>
              <w:t>研发采用的</w:t>
            </w:r>
            <w:r w:rsidRPr="00342602">
              <w:rPr>
                <w:rFonts w:ascii="宋体" w:hAnsi="宋体" w:hint="eastAsia"/>
                <w:sz w:val="21"/>
                <w:szCs w:val="21"/>
              </w:rPr>
              <w:t>Delphi和VRP-Platform等</w:t>
            </w:r>
            <w:r w:rsidRPr="00342602">
              <w:rPr>
                <w:rFonts w:ascii="宋体" w:hAnsi="宋体"/>
                <w:sz w:val="21"/>
                <w:szCs w:val="21"/>
              </w:rPr>
              <w:t>正版软件开发平台</w:t>
            </w:r>
            <w:r w:rsidRPr="00342602">
              <w:rPr>
                <w:rFonts w:ascii="宋体" w:hAnsi="宋体" w:hint="eastAsia"/>
                <w:sz w:val="21"/>
                <w:szCs w:val="21"/>
              </w:rPr>
              <w:t>，</w:t>
            </w:r>
            <w:r w:rsidRPr="00342602">
              <w:rPr>
                <w:rFonts w:ascii="宋体" w:hAnsi="宋体"/>
                <w:sz w:val="21"/>
                <w:szCs w:val="21"/>
              </w:rPr>
              <w:t>3</w:t>
            </w:r>
            <w:r w:rsidRPr="00342602">
              <w:rPr>
                <w:rFonts w:ascii="宋体" w:hAnsi="宋体" w:hint="eastAsia"/>
                <w:sz w:val="21"/>
                <w:szCs w:val="21"/>
              </w:rPr>
              <w:t>年</w:t>
            </w:r>
            <w:r w:rsidRPr="00342602">
              <w:rPr>
                <w:rFonts w:ascii="宋体" w:hAnsi="宋体"/>
                <w:sz w:val="21"/>
                <w:szCs w:val="21"/>
              </w:rPr>
              <w:t>以</w:t>
            </w:r>
            <w:r w:rsidRPr="00342602">
              <w:rPr>
                <w:rFonts w:ascii="宋体" w:hAnsi="宋体" w:hint="eastAsia"/>
                <w:sz w:val="21"/>
                <w:szCs w:val="21"/>
              </w:rPr>
              <w:t>5万元</w:t>
            </w:r>
            <w:r w:rsidRPr="00342602">
              <w:rPr>
                <w:rFonts w:ascii="宋体" w:hAnsi="宋体"/>
                <w:sz w:val="21"/>
                <w:szCs w:val="21"/>
              </w:rPr>
              <w:t>计</w:t>
            </w:r>
            <w:r w:rsidRPr="00342602">
              <w:rPr>
                <w:rFonts w:ascii="宋体" w:hAnsi="宋体" w:hint="eastAsia"/>
                <w:sz w:val="21"/>
                <w:szCs w:val="21"/>
              </w:rPr>
              <w:t>。</w:t>
            </w:r>
          </w:p>
          <w:p w14:paraId="06307B75" w14:textId="77777777" w:rsidR="00B471E1" w:rsidRPr="00342602" w:rsidRDefault="00B471E1" w:rsidP="004A7823">
            <w:pPr>
              <w:tabs>
                <w:tab w:val="left" w:pos="945"/>
              </w:tabs>
              <w:snapToGrid w:val="0"/>
              <w:spacing w:line="360" w:lineRule="auto"/>
              <w:ind w:leftChars="50" w:left="120" w:rightChars="50" w:right="120" w:firstLineChars="200" w:firstLine="420"/>
              <w:rPr>
                <w:rFonts w:ascii="宋体" w:hAnsi="宋体"/>
                <w:sz w:val="21"/>
                <w:szCs w:val="21"/>
              </w:rPr>
            </w:pPr>
            <w:r w:rsidRPr="00342602">
              <w:rPr>
                <w:rFonts w:ascii="宋体" w:hAnsi="宋体" w:hint="eastAsia"/>
                <w:sz w:val="21"/>
                <w:szCs w:val="21"/>
              </w:rPr>
              <w:t>◆用于租赁大疆御</w:t>
            </w:r>
            <w:r w:rsidRPr="00342602">
              <w:rPr>
                <w:rFonts w:ascii="宋体" w:hAnsi="宋体"/>
                <w:sz w:val="21"/>
                <w:szCs w:val="21"/>
              </w:rPr>
              <w:t>MAVIC</w:t>
            </w:r>
            <w:r w:rsidRPr="00342602">
              <w:rPr>
                <w:rFonts w:ascii="宋体" w:hAnsi="宋体" w:hint="eastAsia"/>
                <w:sz w:val="21"/>
                <w:szCs w:val="21"/>
              </w:rPr>
              <w:t xml:space="preserve"> 2</w:t>
            </w:r>
            <w:r w:rsidRPr="00342602">
              <w:rPr>
                <w:rFonts w:ascii="宋体" w:hAnsi="宋体"/>
                <w:sz w:val="21"/>
                <w:szCs w:val="21"/>
              </w:rPr>
              <w:t xml:space="preserve"> </w:t>
            </w:r>
            <w:r w:rsidRPr="00342602">
              <w:rPr>
                <w:rFonts w:ascii="宋体" w:hAnsi="宋体" w:hint="eastAsia"/>
                <w:sz w:val="21"/>
                <w:szCs w:val="21"/>
              </w:rPr>
              <w:t>pro专业版无人机</w:t>
            </w:r>
            <w:r w:rsidRPr="00342602">
              <w:rPr>
                <w:rFonts w:ascii="宋体" w:hAnsi="宋体"/>
                <w:sz w:val="21"/>
                <w:szCs w:val="21"/>
              </w:rPr>
              <w:t>4</w:t>
            </w:r>
            <w:r w:rsidRPr="00342602">
              <w:rPr>
                <w:rFonts w:ascii="宋体" w:hAnsi="宋体" w:hint="eastAsia"/>
                <w:sz w:val="21"/>
                <w:szCs w:val="21"/>
              </w:rPr>
              <w:t>台，</w:t>
            </w:r>
            <w:r w:rsidRPr="00342602">
              <w:rPr>
                <w:rFonts w:ascii="宋体" w:hAnsi="宋体"/>
                <w:sz w:val="21"/>
                <w:szCs w:val="21"/>
              </w:rPr>
              <w:t>2</w:t>
            </w:r>
            <w:r w:rsidRPr="00342602">
              <w:rPr>
                <w:rFonts w:ascii="宋体" w:hAnsi="宋体" w:hint="eastAsia"/>
                <w:sz w:val="21"/>
                <w:szCs w:val="21"/>
              </w:rPr>
              <w:t>万元；</w:t>
            </w:r>
          </w:p>
          <w:p w14:paraId="0CFCE73D" w14:textId="77777777" w:rsidR="00B471E1" w:rsidRPr="00342602" w:rsidRDefault="00B471E1" w:rsidP="004A7823">
            <w:pPr>
              <w:tabs>
                <w:tab w:val="left" w:pos="945"/>
              </w:tabs>
              <w:snapToGrid w:val="0"/>
              <w:spacing w:line="360" w:lineRule="auto"/>
              <w:ind w:leftChars="50" w:left="120" w:rightChars="50" w:right="120" w:firstLineChars="200" w:firstLine="420"/>
              <w:rPr>
                <w:rFonts w:ascii="宋体" w:hAnsi="宋体"/>
                <w:sz w:val="21"/>
                <w:szCs w:val="21"/>
              </w:rPr>
            </w:pPr>
            <w:r w:rsidRPr="00342602">
              <w:rPr>
                <w:rFonts w:ascii="宋体" w:hAnsi="宋体" w:hint="eastAsia"/>
                <w:sz w:val="21"/>
                <w:szCs w:val="21"/>
              </w:rPr>
              <w:t>◆用于租赁可旋转的倾斜摄影摄像头1</w:t>
            </w:r>
            <w:r w:rsidRPr="00342602">
              <w:rPr>
                <w:rFonts w:ascii="宋体" w:hAnsi="宋体"/>
                <w:sz w:val="21"/>
                <w:szCs w:val="21"/>
              </w:rPr>
              <w:t>0</w:t>
            </w:r>
            <w:r w:rsidRPr="00342602">
              <w:rPr>
                <w:rFonts w:ascii="宋体" w:hAnsi="宋体" w:hint="eastAsia"/>
                <w:sz w:val="21"/>
                <w:szCs w:val="21"/>
              </w:rPr>
              <w:t>个，2万元；</w:t>
            </w:r>
          </w:p>
          <w:p w14:paraId="5D3FB752" w14:textId="77777777" w:rsidR="00B471E1" w:rsidRPr="00342602" w:rsidRDefault="00B471E1" w:rsidP="004A7823">
            <w:pPr>
              <w:tabs>
                <w:tab w:val="left" w:pos="945"/>
              </w:tabs>
              <w:snapToGrid w:val="0"/>
              <w:spacing w:line="360" w:lineRule="auto"/>
              <w:ind w:leftChars="50" w:left="120" w:rightChars="50" w:right="120" w:firstLineChars="200" w:firstLine="420"/>
              <w:rPr>
                <w:rFonts w:ascii="宋体" w:hAnsi="宋体"/>
                <w:sz w:val="21"/>
                <w:szCs w:val="21"/>
              </w:rPr>
            </w:pPr>
            <w:r w:rsidRPr="00342602">
              <w:rPr>
                <w:rFonts w:ascii="宋体" w:hAnsi="宋体" w:hint="eastAsia"/>
                <w:sz w:val="21"/>
                <w:szCs w:val="21"/>
              </w:rPr>
              <w:t>◆用于租赁渣土车2台，1万元。</w:t>
            </w:r>
          </w:p>
          <w:p w14:paraId="7068AC6A" w14:textId="77777777" w:rsidR="00B471E1" w:rsidRPr="00342602" w:rsidRDefault="00B471E1" w:rsidP="004A7823">
            <w:pPr>
              <w:spacing w:line="360" w:lineRule="auto"/>
              <w:ind w:firstLine="480"/>
              <w:rPr>
                <w:rFonts w:eastAsia="楷体"/>
                <w:kern w:val="0"/>
                <w:szCs w:val="21"/>
              </w:rPr>
            </w:pPr>
            <w:r w:rsidRPr="00342602">
              <w:rPr>
                <w:rFonts w:eastAsia="楷体" w:hint="eastAsia"/>
                <w:kern w:val="0"/>
                <w:szCs w:val="21"/>
              </w:rPr>
              <w:t>子题</w:t>
            </w:r>
            <w:r w:rsidRPr="00342602">
              <w:rPr>
                <w:rFonts w:eastAsia="楷体" w:hint="eastAsia"/>
                <w:kern w:val="0"/>
                <w:szCs w:val="21"/>
              </w:rPr>
              <w:t>2</w:t>
            </w:r>
            <w:r w:rsidRPr="00342602">
              <w:rPr>
                <w:rFonts w:eastAsia="楷体" w:hint="eastAsia"/>
                <w:kern w:val="0"/>
                <w:szCs w:val="21"/>
              </w:rPr>
              <w:t>：</w:t>
            </w:r>
          </w:p>
          <w:p w14:paraId="7AAB405C" w14:textId="77777777" w:rsidR="00B471E1" w:rsidRPr="00342602" w:rsidRDefault="00B471E1" w:rsidP="004A7823">
            <w:pPr>
              <w:tabs>
                <w:tab w:val="left" w:pos="945"/>
              </w:tabs>
              <w:snapToGrid w:val="0"/>
              <w:spacing w:line="360" w:lineRule="auto"/>
              <w:ind w:leftChars="50" w:left="120" w:rightChars="50" w:right="120" w:firstLineChars="200" w:firstLine="420"/>
              <w:rPr>
                <w:rFonts w:ascii="宋体" w:hAnsi="宋体"/>
                <w:sz w:val="21"/>
                <w:szCs w:val="21"/>
              </w:rPr>
            </w:pPr>
            <w:r w:rsidRPr="00342602">
              <w:rPr>
                <w:rFonts w:ascii="宋体" w:hAnsi="宋体" w:hint="eastAsia"/>
                <w:sz w:val="21"/>
                <w:szCs w:val="21"/>
              </w:rPr>
              <w:t>①</w:t>
            </w:r>
            <w:r w:rsidRPr="00342602">
              <w:rPr>
                <w:rFonts w:ascii="宋体" w:hAnsi="宋体"/>
                <w:sz w:val="21"/>
                <w:szCs w:val="21"/>
              </w:rPr>
              <w:t>主要用途：用于支付项目研究过程中所需购置、试制设备的费用。</w:t>
            </w:r>
          </w:p>
          <w:p w14:paraId="16D11252" w14:textId="77777777" w:rsidR="00B471E1" w:rsidRPr="00342602" w:rsidRDefault="00B471E1" w:rsidP="004A7823">
            <w:pPr>
              <w:tabs>
                <w:tab w:val="left" w:pos="945"/>
              </w:tabs>
              <w:snapToGrid w:val="0"/>
              <w:spacing w:line="360" w:lineRule="auto"/>
              <w:ind w:leftChars="50" w:left="120" w:rightChars="50" w:right="120" w:firstLineChars="200" w:firstLine="420"/>
              <w:rPr>
                <w:rFonts w:ascii="宋体" w:hAnsi="宋体"/>
                <w:sz w:val="21"/>
                <w:szCs w:val="21"/>
              </w:rPr>
            </w:pPr>
            <w:r w:rsidRPr="00342602">
              <w:rPr>
                <w:rFonts w:ascii="宋体" w:hAnsi="宋体" w:hint="eastAsia"/>
                <w:sz w:val="21"/>
                <w:szCs w:val="21"/>
              </w:rPr>
              <w:t>②</w:t>
            </w:r>
            <w:r w:rsidRPr="00342602">
              <w:rPr>
                <w:rFonts w:ascii="宋体" w:hAnsi="宋体"/>
                <w:sz w:val="21"/>
                <w:szCs w:val="21"/>
              </w:rPr>
              <w:t>与项目研究的相关性：</w:t>
            </w:r>
            <w:r w:rsidRPr="00342602">
              <w:rPr>
                <w:rFonts w:ascii="宋体" w:hAnsi="宋体" w:hint="eastAsia"/>
                <w:sz w:val="21"/>
                <w:szCs w:val="21"/>
              </w:rPr>
              <w:t>开展建筑余泥固化、渣土石化等室内和现场试验所需的试验模型试制。试制建筑泥浆固化模型箱1套，用于泥浆固化剂配比、固化效果评价等；渣土石化模型箱1套，用于渣土石化剂配比、石化参数、耐久性等工程性能改良试验。</w:t>
            </w:r>
          </w:p>
          <w:p w14:paraId="6DB881DE" w14:textId="77777777" w:rsidR="00B471E1" w:rsidRPr="00342602" w:rsidRDefault="00B471E1" w:rsidP="004A7823">
            <w:pPr>
              <w:tabs>
                <w:tab w:val="left" w:pos="945"/>
              </w:tabs>
              <w:snapToGrid w:val="0"/>
              <w:spacing w:line="360" w:lineRule="auto"/>
              <w:ind w:leftChars="50" w:left="120" w:rightChars="50" w:right="120" w:firstLineChars="200" w:firstLine="420"/>
              <w:rPr>
                <w:rFonts w:ascii="宋体" w:hAnsi="宋体"/>
                <w:sz w:val="21"/>
                <w:szCs w:val="21"/>
              </w:rPr>
            </w:pPr>
            <w:r w:rsidRPr="00342602">
              <w:rPr>
                <w:rFonts w:ascii="宋体" w:hAnsi="宋体" w:hint="eastAsia"/>
                <w:sz w:val="21"/>
                <w:szCs w:val="21"/>
              </w:rPr>
              <w:t>③</w:t>
            </w:r>
            <w:r w:rsidRPr="00342602">
              <w:rPr>
                <w:rFonts w:ascii="宋体" w:hAnsi="宋体"/>
                <w:sz w:val="21"/>
                <w:szCs w:val="21"/>
              </w:rPr>
              <w:t>概算方法、概算依据：</w:t>
            </w:r>
          </w:p>
          <w:p w14:paraId="5A5B16AF" w14:textId="77777777" w:rsidR="00B471E1" w:rsidRPr="00342602" w:rsidRDefault="00B471E1" w:rsidP="004A7823">
            <w:pPr>
              <w:tabs>
                <w:tab w:val="left" w:pos="945"/>
              </w:tabs>
              <w:snapToGrid w:val="0"/>
              <w:spacing w:line="360" w:lineRule="auto"/>
              <w:ind w:leftChars="50" w:left="120" w:rightChars="50" w:right="120" w:firstLineChars="200" w:firstLine="420"/>
              <w:rPr>
                <w:rFonts w:ascii="宋体" w:hAnsi="宋体"/>
                <w:sz w:val="21"/>
                <w:szCs w:val="21"/>
              </w:rPr>
            </w:pPr>
            <w:r w:rsidRPr="00342602">
              <w:rPr>
                <w:rFonts w:ascii="宋体" w:hAnsi="宋体" w:hint="eastAsia"/>
                <w:sz w:val="21"/>
                <w:szCs w:val="21"/>
              </w:rPr>
              <w:lastRenderedPageBreak/>
              <w:t>◆</w:t>
            </w:r>
            <w:r w:rsidRPr="00342602">
              <w:rPr>
                <w:rFonts w:ascii="宋体" w:hAnsi="宋体"/>
                <w:sz w:val="21"/>
                <w:szCs w:val="21"/>
              </w:rPr>
              <w:t>模型试验应力传感器：0.5万元/支×20支=10.0万元</w:t>
            </w:r>
          </w:p>
          <w:p w14:paraId="73822D49" w14:textId="77777777" w:rsidR="00B471E1" w:rsidRPr="00342602" w:rsidRDefault="00B471E1" w:rsidP="004A7823">
            <w:pPr>
              <w:tabs>
                <w:tab w:val="left" w:pos="945"/>
              </w:tabs>
              <w:snapToGrid w:val="0"/>
              <w:spacing w:line="360" w:lineRule="auto"/>
              <w:ind w:leftChars="50" w:left="120" w:rightChars="50" w:right="120" w:firstLineChars="200" w:firstLine="420"/>
              <w:rPr>
                <w:rFonts w:ascii="宋体" w:hAnsi="宋体"/>
                <w:sz w:val="21"/>
                <w:szCs w:val="21"/>
              </w:rPr>
            </w:pPr>
            <w:r w:rsidRPr="00342602">
              <w:rPr>
                <w:rFonts w:ascii="宋体" w:hAnsi="宋体" w:hint="eastAsia"/>
                <w:sz w:val="21"/>
                <w:szCs w:val="21"/>
              </w:rPr>
              <w:t>◆</w:t>
            </w:r>
            <w:r w:rsidRPr="00342602">
              <w:rPr>
                <w:rFonts w:ascii="宋体" w:hAnsi="宋体"/>
                <w:sz w:val="21"/>
                <w:szCs w:val="21"/>
              </w:rPr>
              <w:t>模型试验位移传感器：0.5万元/支×20支=10.0万元</w:t>
            </w:r>
          </w:p>
          <w:p w14:paraId="64103112" w14:textId="77777777" w:rsidR="00B471E1" w:rsidRPr="00342602" w:rsidRDefault="00B471E1" w:rsidP="004A7823">
            <w:pPr>
              <w:tabs>
                <w:tab w:val="left" w:pos="945"/>
              </w:tabs>
              <w:snapToGrid w:val="0"/>
              <w:spacing w:line="360" w:lineRule="auto"/>
              <w:ind w:leftChars="50" w:left="120" w:rightChars="50" w:right="120" w:firstLineChars="200" w:firstLine="420"/>
              <w:rPr>
                <w:rFonts w:ascii="宋体" w:hAnsi="宋体"/>
                <w:sz w:val="21"/>
                <w:szCs w:val="21"/>
              </w:rPr>
            </w:pPr>
            <w:r w:rsidRPr="00342602">
              <w:rPr>
                <w:rFonts w:ascii="宋体" w:hAnsi="宋体" w:hint="eastAsia"/>
                <w:sz w:val="21"/>
                <w:szCs w:val="21"/>
              </w:rPr>
              <w:t>◆</w:t>
            </w:r>
            <w:r w:rsidRPr="00342602">
              <w:rPr>
                <w:rFonts w:ascii="宋体" w:hAnsi="宋体"/>
                <w:sz w:val="21"/>
                <w:szCs w:val="21"/>
              </w:rPr>
              <w:t>试样养护所需室内养护箱：1.5万元/台×2台=3.0万元</w:t>
            </w:r>
          </w:p>
          <w:p w14:paraId="5C375A93" w14:textId="77777777" w:rsidR="00B471E1" w:rsidRPr="00342602" w:rsidRDefault="00B471E1" w:rsidP="004A7823">
            <w:pPr>
              <w:tabs>
                <w:tab w:val="left" w:pos="945"/>
              </w:tabs>
              <w:snapToGrid w:val="0"/>
              <w:spacing w:line="360" w:lineRule="auto"/>
              <w:ind w:leftChars="50" w:left="120" w:rightChars="50" w:right="120" w:firstLineChars="200" w:firstLine="420"/>
              <w:rPr>
                <w:rFonts w:ascii="宋体" w:hAnsi="宋体"/>
                <w:sz w:val="21"/>
                <w:szCs w:val="21"/>
              </w:rPr>
            </w:pPr>
            <w:r w:rsidRPr="00342602">
              <w:rPr>
                <w:rFonts w:ascii="宋体" w:hAnsi="宋体" w:hint="eastAsia"/>
                <w:sz w:val="21"/>
                <w:szCs w:val="21"/>
              </w:rPr>
              <w:t>◆</w:t>
            </w:r>
            <w:r w:rsidRPr="00342602">
              <w:rPr>
                <w:rFonts w:ascii="宋体" w:hAnsi="宋体"/>
                <w:sz w:val="21"/>
                <w:szCs w:val="21"/>
              </w:rPr>
              <w:t>室内模型试验所需真空泵1台：计1.0万元</w:t>
            </w:r>
          </w:p>
          <w:p w14:paraId="529AADD7" w14:textId="77777777" w:rsidR="00B471E1" w:rsidRPr="00342602" w:rsidRDefault="00B471E1" w:rsidP="004A7823">
            <w:pPr>
              <w:tabs>
                <w:tab w:val="left" w:pos="945"/>
              </w:tabs>
              <w:snapToGrid w:val="0"/>
              <w:spacing w:line="360" w:lineRule="auto"/>
              <w:ind w:leftChars="50" w:left="120" w:rightChars="50" w:right="120" w:firstLineChars="200" w:firstLine="420"/>
              <w:rPr>
                <w:rFonts w:ascii="宋体" w:hAnsi="宋体"/>
                <w:sz w:val="21"/>
                <w:szCs w:val="21"/>
              </w:rPr>
            </w:pPr>
            <w:r w:rsidRPr="00342602">
              <w:rPr>
                <w:rFonts w:ascii="宋体" w:hAnsi="宋体" w:hint="eastAsia"/>
                <w:sz w:val="21"/>
                <w:szCs w:val="21"/>
              </w:rPr>
              <w:t>◆</w:t>
            </w:r>
            <w:r w:rsidRPr="00342602">
              <w:rPr>
                <w:rFonts w:ascii="宋体" w:hAnsi="宋体"/>
                <w:sz w:val="21"/>
                <w:szCs w:val="21"/>
              </w:rPr>
              <w:t>室内模型试验所需真空表1套、排水管道及连接管道若干：计3.0万元</w:t>
            </w:r>
          </w:p>
          <w:p w14:paraId="130BF54A" w14:textId="77777777" w:rsidR="00B471E1" w:rsidRPr="00342602" w:rsidRDefault="00B471E1" w:rsidP="004A7823">
            <w:pPr>
              <w:tabs>
                <w:tab w:val="left" w:pos="945"/>
              </w:tabs>
              <w:snapToGrid w:val="0"/>
              <w:spacing w:line="360" w:lineRule="auto"/>
              <w:ind w:leftChars="50" w:left="120" w:rightChars="50" w:right="120" w:firstLineChars="200" w:firstLine="420"/>
              <w:rPr>
                <w:rFonts w:ascii="宋体" w:hAnsi="宋体"/>
                <w:sz w:val="21"/>
                <w:szCs w:val="21"/>
              </w:rPr>
            </w:pPr>
            <w:r w:rsidRPr="00342602">
              <w:rPr>
                <w:rFonts w:ascii="宋体" w:hAnsi="宋体" w:hint="eastAsia"/>
                <w:sz w:val="21"/>
                <w:szCs w:val="21"/>
              </w:rPr>
              <w:t>◆</w:t>
            </w:r>
            <w:r w:rsidRPr="00342602">
              <w:rPr>
                <w:rFonts w:ascii="宋体" w:hAnsi="宋体"/>
                <w:sz w:val="21"/>
                <w:szCs w:val="21"/>
              </w:rPr>
              <w:t>室内模型试验试制钻孔取样器1套：计3.0万元</w:t>
            </w:r>
          </w:p>
          <w:p w14:paraId="4CCDC5BD" w14:textId="77777777" w:rsidR="00B471E1" w:rsidRPr="00342602" w:rsidRDefault="00B471E1" w:rsidP="004A7823">
            <w:pPr>
              <w:tabs>
                <w:tab w:val="left" w:pos="945"/>
              </w:tabs>
              <w:snapToGrid w:val="0"/>
              <w:spacing w:line="360" w:lineRule="auto"/>
              <w:ind w:leftChars="50" w:left="120" w:rightChars="50" w:right="120" w:firstLineChars="200" w:firstLine="420"/>
              <w:rPr>
                <w:rFonts w:ascii="宋体" w:hAnsi="宋体"/>
                <w:sz w:val="21"/>
                <w:szCs w:val="21"/>
              </w:rPr>
            </w:pPr>
            <w:r w:rsidRPr="00342602">
              <w:rPr>
                <w:rFonts w:ascii="宋体" w:hAnsi="宋体" w:hint="eastAsia"/>
                <w:sz w:val="21"/>
                <w:szCs w:val="21"/>
              </w:rPr>
              <w:t>◆</w:t>
            </w:r>
            <w:r w:rsidRPr="00342602">
              <w:rPr>
                <w:rFonts w:ascii="宋体" w:hAnsi="宋体"/>
                <w:sz w:val="21"/>
                <w:szCs w:val="21"/>
              </w:rPr>
              <w:t>室内模型试验试制土样击实器1套：计5.0万元</w:t>
            </w:r>
          </w:p>
          <w:p w14:paraId="0D27C3CC" w14:textId="77777777" w:rsidR="00B471E1" w:rsidRPr="00342602" w:rsidRDefault="00B471E1" w:rsidP="004A7823">
            <w:pPr>
              <w:tabs>
                <w:tab w:val="left" w:pos="945"/>
              </w:tabs>
              <w:snapToGrid w:val="0"/>
              <w:spacing w:line="360" w:lineRule="auto"/>
              <w:ind w:leftChars="50" w:left="120" w:rightChars="50" w:right="120" w:firstLineChars="200" w:firstLine="420"/>
              <w:rPr>
                <w:rFonts w:ascii="宋体" w:hAnsi="宋体"/>
                <w:sz w:val="21"/>
                <w:szCs w:val="21"/>
              </w:rPr>
            </w:pPr>
            <w:r w:rsidRPr="00342602">
              <w:rPr>
                <w:rFonts w:ascii="宋体" w:hAnsi="宋体" w:hint="eastAsia"/>
                <w:sz w:val="21"/>
                <w:szCs w:val="21"/>
              </w:rPr>
              <w:t>◆</w:t>
            </w:r>
            <w:r w:rsidRPr="00342602">
              <w:rPr>
                <w:rFonts w:ascii="宋体" w:hAnsi="宋体"/>
                <w:sz w:val="21"/>
                <w:szCs w:val="21"/>
              </w:rPr>
              <w:t>浸水试验特制槽、冻融循环试验箱和干湿试验装置：6.5万元/套×1套=6.5万元</w:t>
            </w:r>
          </w:p>
          <w:p w14:paraId="498F1E4F" w14:textId="77777777" w:rsidR="00B471E1" w:rsidRPr="00342602" w:rsidRDefault="00B471E1" w:rsidP="004A7823">
            <w:pPr>
              <w:spacing w:line="360" w:lineRule="auto"/>
              <w:ind w:firstLine="480"/>
              <w:rPr>
                <w:rFonts w:eastAsia="楷体"/>
                <w:kern w:val="0"/>
                <w:szCs w:val="21"/>
              </w:rPr>
            </w:pPr>
            <w:r w:rsidRPr="00342602">
              <w:rPr>
                <w:rFonts w:eastAsia="楷体" w:hint="eastAsia"/>
                <w:kern w:val="0"/>
                <w:szCs w:val="21"/>
              </w:rPr>
              <w:t>子题</w:t>
            </w:r>
            <w:r w:rsidRPr="00342602">
              <w:rPr>
                <w:rFonts w:eastAsia="楷体" w:hint="eastAsia"/>
                <w:kern w:val="0"/>
                <w:szCs w:val="21"/>
              </w:rPr>
              <w:t>3</w:t>
            </w:r>
            <w:r w:rsidRPr="00342602">
              <w:rPr>
                <w:rFonts w:eastAsia="楷体" w:hint="eastAsia"/>
                <w:kern w:val="0"/>
                <w:szCs w:val="21"/>
              </w:rPr>
              <w:t>：</w:t>
            </w:r>
          </w:p>
          <w:p w14:paraId="128A9531" w14:textId="77777777" w:rsidR="00B471E1" w:rsidRPr="00342602" w:rsidRDefault="00B471E1" w:rsidP="004A7823">
            <w:pPr>
              <w:tabs>
                <w:tab w:val="left" w:pos="945"/>
              </w:tabs>
              <w:snapToGrid w:val="0"/>
              <w:spacing w:line="360" w:lineRule="auto"/>
              <w:ind w:leftChars="50" w:left="120" w:rightChars="50" w:right="120" w:firstLineChars="200" w:firstLine="420"/>
              <w:rPr>
                <w:rFonts w:ascii="宋体" w:hAnsi="宋体"/>
                <w:sz w:val="21"/>
                <w:szCs w:val="21"/>
              </w:rPr>
            </w:pPr>
            <w:r w:rsidRPr="00342602">
              <w:rPr>
                <w:rFonts w:ascii="宋体" w:hAnsi="宋体" w:hint="eastAsia"/>
                <w:sz w:val="21"/>
                <w:szCs w:val="21"/>
              </w:rPr>
              <w:t>①</w:t>
            </w:r>
            <w:r w:rsidRPr="00342602">
              <w:rPr>
                <w:rFonts w:ascii="宋体" w:hAnsi="宋体"/>
                <w:sz w:val="21"/>
                <w:szCs w:val="21"/>
              </w:rPr>
              <w:t>主要用途：用于支付项目研究过程中所需购置、试制设备的费用。</w:t>
            </w:r>
          </w:p>
          <w:p w14:paraId="698A4021" w14:textId="77777777" w:rsidR="00B471E1" w:rsidRPr="00342602" w:rsidRDefault="00B471E1" w:rsidP="004A7823">
            <w:pPr>
              <w:tabs>
                <w:tab w:val="left" w:pos="945"/>
              </w:tabs>
              <w:snapToGrid w:val="0"/>
              <w:spacing w:line="360" w:lineRule="auto"/>
              <w:ind w:leftChars="50" w:left="120" w:rightChars="50" w:right="120" w:firstLineChars="200" w:firstLine="420"/>
              <w:rPr>
                <w:rFonts w:ascii="宋体" w:hAnsi="宋体"/>
                <w:sz w:val="21"/>
                <w:szCs w:val="21"/>
              </w:rPr>
            </w:pPr>
            <w:r w:rsidRPr="00342602">
              <w:rPr>
                <w:rFonts w:ascii="宋体" w:hAnsi="宋体" w:hint="eastAsia"/>
                <w:sz w:val="21"/>
                <w:szCs w:val="21"/>
              </w:rPr>
              <w:t>②</w:t>
            </w:r>
            <w:r w:rsidRPr="00342602">
              <w:rPr>
                <w:rFonts w:ascii="宋体" w:hAnsi="宋体"/>
                <w:sz w:val="21"/>
                <w:szCs w:val="21"/>
              </w:rPr>
              <w:t>与项目研究的相关性：</w:t>
            </w:r>
            <w:r w:rsidRPr="00342602">
              <w:rPr>
                <w:rFonts w:ascii="宋体" w:hAnsi="宋体" w:hint="eastAsia"/>
                <w:sz w:val="21"/>
                <w:szCs w:val="21"/>
              </w:rPr>
              <w:t>开展余泥渣土受纳场的自动化安全监测，实现降雨量、含水量、孔隙水应力、受纳场变形的自动化监测。</w:t>
            </w:r>
          </w:p>
          <w:p w14:paraId="77CB2F31" w14:textId="77777777" w:rsidR="00B471E1" w:rsidRPr="00342602" w:rsidRDefault="00B471E1" w:rsidP="004A7823">
            <w:pPr>
              <w:tabs>
                <w:tab w:val="left" w:pos="945"/>
              </w:tabs>
              <w:snapToGrid w:val="0"/>
              <w:spacing w:line="360" w:lineRule="auto"/>
              <w:ind w:leftChars="50" w:left="120" w:rightChars="50" w:right="120" w:firstLineChars="200" w:firstLine="420"/>
              <w:rPr>
                <w:rFonts w:ascii="宋体" w:hAnsi="宋体"/>
                <w:sz w:val="21"/>
                <w:szCs w:val="21"/>
              </w:rPr>
            </w:pPr>
            <w:r w:rsidRPr="00342602">
              <w:rPr>
                <w:rFonts w:ascii="宋体" w:hAnsi="宋体" w:hint="eastAsia"/>
                <w:sz w:val="21"/>
                <w:szCs w:val="21"/>
              </w:rPr>
              <w:t>③</w:t>
            </w:r>
            <w:r w:rsidRPr="00342602">
              <w:rPr>
                <w:rFonts w:ascii="宋体" w:hAnsi="宋体"/>
                <w:sz w:val="21"/>
                <w:szCs w:val="21"/>
              </w:rPr>
              <w:t>概算方法、概算依据：</w:t>
            </w:r>
          </w:p>
          <w:p w14:paraId="48DE58A5" w14:textId="77777777" w:rsidR="00B471E1" w:rsidRPr="00342602" w:rsidRDefault="00B471E1" w:rsidP="004A7823">
            <w:pPr>
              <w:tabs>
                <w:tab w:val="left" w:pos="945"/>
              </w:tabs>
              <w:snapToGrid w:val="0"/>
              <w:spacing w:line="360" w:lineRule="auto"/>
              <w:ind w:leftChars="50" w:left="120" w:rightChars="50" w:right="120" w:firstLineChars="200" w:firstLine="420"/>
              <w:rPr>
                <w:rFonts w:ascii="宋体" w:hAnsi="宋体"/>
                <w:sz w:val="21"/>
                <w:szCs w:val="21"/>
              </w:rPr>
            </w:pPr>
            <w:r w:rsidRPr="00342602">
              <w:rPr>
                <w:rFonts w:ascii="宋体" w:hAnsi="宋体" w:hint="eastAsia"/>
                <w:sz w:val="21"/>
                <w:szCs w:val="21"/>
              </w:rPr>
              <w:t>◆喷射补水式张力计：0</w:t>
            </w:r>
            <w:r w:rsidRPr="00342602">
              <w:rPr>
                <w:rFonts w:ascii="宋体" w:hAnsi="宋体"/>
                <w:sz w:val="21"/>
                <w:szCs w:val="21"/>
              </w:rPr>
              <w:t>.45</w:t>
            </w:r>
            <w:r w:rsidRPr="00342602">
              <w:rPr>
                <w:rFonts w:ascii="宋体" w:hAnsi="宋体" w:hint="eastAsia"/>
                <w:sz w:val="21"/>
                <w:szCs w:val="21"/>
              </w:rPr>
              <w:t>万元/支</w:t>
            </w:r>
            <w:r w:rsidRPr="00342602">
              <w:rPr>
                <w:rFonts w:ascii="宋体" w:hAnsi="宋体"/>
                <w:sz w:val="21"/>
                <w:szCs w:val="21"/>
              </w:rPr>
              <w:t>×</w:t>
            </w:r>
            <w:r w:rsidRPr="00342602">
              <w:rPr>
                <w:rFonts w:ascii="宋体" w:hAnsi="宋体" w:hint="eastAsia"/>
                <w:sz w:val="21"/>
                <w:szCs w:val="21"/>
              </w:rPr>
              <w:t>1</w:t>
            </w:r>
            <w:r w:rsidRPr="00342602">
              <w:rPr>
                <w:rFonts w:ascii="宋体" w:hAnsi="宋体"/>
                <w:sz w:val="21"/>
                <w:szCs w:val="21"/>
              </w:rPr>
              <w:t>2</w:t>
            </w:r>
            <w:r w:rsidRPr="00342602">
              <w:rPr>
                <w:rFonts w:ascii="宋体" w:hAnsi="宋体" w:hint="eastAsia"/>
                <w:sz w:val="21"/>
                <w:szCs w:val="21"/>
              </w:rPr>
              <w:t>支=</w:t>
            </w:r>
            <w:r w:rsidRPr="00342602">
              <w:rPr>
                <w:rFonts w:ascii="宋体" w:hAnsi="宋体"/>
                <w:sz w:val="21"/>
                <w:szCs w:val="21"/>
              </w:rPr>
              <w:t>5.4</w:t>
            </w:r>
            <w:r w:rsidRPr="00342602">
              <w:rPr>
                <w:rFonts w:ascii="宋体" w:hAnsi="宋体" w:hint="eastAsia"/>
                <w:sz w:val="21"/>
                <w:szCs w:val="21"/>
              </w:rPr>
              <w:t>万元</w:t>
            </w:r>
          </w:p>
          <w:p w14:paraId="14FB96DF" w14:textId="77777777" w:rsidR="00B471E1" w:rsidRPr="00342602" w:rsidRDefault="00B471E1" w:rsidP="004A7823">
            <w:pPr>
              <w:tabs>
                <w:tab w:val="left" w:pos="945"/>
              </w:tabs>
              <w:snapToGrid w:val="0"/>
              <w:spacing w:line="360" w:lineRule="auto"/>
              <w:ind w:leftChars="50" w:left="120" w:rightChars="50" w:right="120" w:firstLineChars="200" w:firstLine="420"/>
              <w:rPr>
                <w:rFonts w:ascii="宋体" w:hAnsi="宋体"/>
                <w:sz w:val="21"/>
                <w:szCs w:val="21"/>
              </w:rPr>
            </w:pPr>
            <w:r w:rsidRPr="00342602">
              <w:rPr>
                <w:rFonts w:ascii="宋体" w:hAnsi="宋体" w:hint="eastAsia"/>
                <w:sz w:val="21"/>
                <w:szCs w:val="21"/>
              </w:rPr>
              <w:t>◆含水量探头：0</w:t>
            </w:r>
            <w:r w:rsidRPr="00342602">
              <w:rPr>
                <w:rFonts w:ascii="宋体" w:hAnsi="宋体"/>
                <w:sz w:val="21"/>
                <w:szCs w:val="21"/>
              </w:rPr>
              <w:t>.2</w:t>
            </w:r>
            <w:r w:rsidRPr="00342602">
              <w:rPr>
                <w:rFonts w:ascii="宋体" w:hAnsi="宋体" w:hint="eastAsia"/>
                <w:sz w:val="21"/>
                <w:szCs w:val="21"/>
              </w:rPr>
              <w:t>万元/个</w:t>
            </w:r>
            <w:r w:rsidRPr="00342602">
              <w:rPr>
                <w:rFonts w:ascii="宋体" w:hAnsi="宋体"/>
                <w:sz w:val="21"/>
                <w:szCs w:val="21"/>
              </w:rPr>
              <w:t>×</w:t>
            </w:r>
            <w:r w:rsidRPr="00342602">
              <w:rPr>
                <w:rFonts w:ascii="宋体" w:hAnsi="宋体" w:hint="eastAsia"/>
                <w:sz w:val="21"/>
                <w:szCs w:val="21"/>
              </w:rPr>
              <w:t>1</w:t>
            </w:r>
            <w:r w:rsidRPr="00342602">
              <w:rPr>
                <w:rFonts w:ascii="宋体" w:hAnsi="宋体"/>
                <w:sz w:val="21"/>
                <w:szCs w:val="21"/>
              </w:rPr>
              <w:t>2</w:t>
            </w:r>
            <w:r w:rsidRPr="00342602">
              <w:rPr>
                <w:rFonts w:ascii="宋体" w:hAnsi="宋体" w:hint="eastAsia"/>
                <w:sz w:val="21"/>
                <w:szCs w:val="21"/>
              </w:rPr>
              <w:t>个=</w:t>
            </w:r>
            <w:r w:rsidRPr="00342602">
              <w:rPr>
                <w:rFonts w:ascii="宋体" w:hAnsi="宋体"/>
                <w:sz w:val="21"/>
                <w:szCs w:val="21"/>
              </w:rPr>
              <w:t>2.4</w:t>
            </w:r>
            <w:r w:rsidRPr="00342602">
              <w:rPr>
                <w:rFonts w:ascii="宋体" w:hAnsi="宋体" w:hint="eastAsia"/>
                <w:sz w:val="21"/>
                <w:szCs w:val="21"/>
              </w:rPr>
              <w:t>万元</w:t>
            </w:r>
          </w:p>
          <w:p w14:paraId="12D7B631" w14:textId="77777777" w:rsidR="00B471E1" w:rsidRPr="00342602" w:rsidRDefault="00B471E1" w:rsidP="004A7823">
            <w:pPr>
              <w:tabs>
                <w:tab w:val="left" w:pos="945"/>
              </w:tabs>
              <w:snapToGrid w:val="0"/>
              <w:spacing w:line="360" w:lineRule="auto"/>
              <w:ind w:leftChars="50" w:left="120" w:rightChars="50" w:right="120" w:firstLineChars="200" w:firstLine="420"/>
              <w:rPr>
                <w:rFonts w:ascii="宋体" w:hAnsi="宋体"/>
                <w:sz w:val="21"/>
                <w:szCs w:val="21"/>
              </w:rPr>
            </w:pPr>
            <w:r w:rsidRPr="00342602">
              <w:rPr>
                <w:rFonts w:ascii="宋体" w:hAnsi="宋体" w:hint="eastAsia"/>
                <w:sz w:val="21"/>
                <w:szCs w:val="21"/>
              </w:rPr>
              <w:t>◆振弦式土压力盒：0</w:t>
            </w:r>
            <w:r w:rsidRPr="00342602">
              <w:rPr>
                <w:rFonts w:ascii="宋体" w:hAnsi="宋体"/>
                <w:sz w:val="21"/>
                <w:szCs w:val="21"/>
              </w:rPr>
              <w:t>.52</w:t>
            </w:r>
            <w:r w:rsidRPr="00342602">
              <w:rPr>
                <w:rFonts w:ascii="宋体" w:hAnsi="宋体" w:hint="eastAsia"/>
                <w:sz w:val="21"/>
                <w:szCs w:val="21"/>
              </w:rPr>
              <w:t>万元/个</w:t>
            </w:r>
            <w:r w:rsidRPr="00342602">
              <w:rPr>
                <w:rFonts w:ascii="宋体" w:hAnsi="宋体"/>
                <w:sz w:val="21"/>
                <w:szCs w:val="21"/>
              </w:rPr>
              <w:t>×</w:t>
            </w:r>
            <w:r w:rsidRPr="00342602">
              <w:rPr>
                <w:rFonts w:ascii="宋体" w:hAnsi="宋体" w:hint="eastAsia"/>
                <w:sz w:val="21"/>
                <w:szCs w:val="21"/>
              </w:rPr>
              <w:t>1</w:t>
            </w:r>
            <w:r w:rsidRPr="00342602">
              <w:rPr>
                <w:rFonts w:ascii="宋体" w:hAnsi="宋体"/>
                <w:sz w:val="21"/>
                <w:szCs w:val="21"/>
              </w:rPr>
              <w:t>2</w:t>
            </w:r>
            <w:r w:rsidRPr="00342602">
              <w:rPr>
                <w:rFonts w:ascii="宋体" w:hAnsi="宋体" w:hint="eastAsia"/>
                <w:sz w:val="21"/>
                <w:szCs w:val="21"/>
              </w:rPr>
              <w:t>个=</w:t>
            </w:r>
            <w:r w:rsidRPr="00342602">
              <w:rPr>
                <w:rFonts w:ascii="宋体" w:hAnsi="宋体"/>
                <w:sz w:val="21"/>
                <w:szCs w:val="21"/>
              </w:rPr>
              <w:t>6.24</w:t>
            </w:r>
            <w:r w:rsidRPr="00342602">
              <w:rPr>
                <w:rFonts w:ascii="宋体" w:hAnsi="宋体" w:hint="eastAsia"/>
                <w:sz w:val="21"/>
                <w:szCs w:val="21"/>
              </w:rPr>
              <w:t>万元</w:t>
            </w:r>
          </w:p>
          <w:p w14:paraId="78752CB8" w14:textId="77777777" w:rsidR="00B471E1" w:rsidRPr="00342602" w:rsidRDefault="00B471E1" w:rsidP="004A7823">
            <w:pPr>
              <w:tabs>
                <w:tab w:val="left" w:pos="945"/>
              </w:tabs>
              <w:snapToGrid w:val="0"/>
              <w:spacing w:line="360" w:lineRule="auto"/>
              <w:ind w:leftChars="50" w:left="120" w:rightChars="50" w:right="120" w:firstLineChars="200" w:firstLine="420"/>
              <w:rPr>
                <w:rFonts w:ascii="宋体" w:hAnsi="宋体"/>
                <w:sz w:val="21"/>
                <w:szCs w:val="21"/>
              </w:rPr>
            </w:pPr>
            <w:r w:rsidRPr="00342602">
              <w:rPr>
                <w:rFonts w:ascii="宋体" w:hAnsi="宋体" w:hint="eastAsia"/>
                <w:sz w:val="21"/>
                <w:szCs w:val="21"/>
              </w:rPr>
              <w:t>◆自动记录雨量计：0</w:t>
            </w:r>
            <w:r w:rsidRPr="00342602">
              <w:rPr>
                <w:rFonts w:ascii="宋体" w:hAnsi="宋体"/>
                <w:sz w:val="21"/>
                <w:szCs w:val="21"/>
              </w:rPr>
              <w:t>.33</w:t>
            </w:r>
            <w:r w:rsidRPr="00342602">
              <w:rPr>
                <w:rFonts w:ascii="宋体" w:hAnsi="宋体" w:hint="eastAsia"/>
                <w:sz w:val="21"/>
                <w:szCs w:val="21"/>
              </w:rPr>
              <w:t>万元/个</w:t>
            </w:r>
            <w:r w:rsidRPr="00342602">
              <w:rPr>
                <w:rFonts w:ascii="宋体" w:hAnsi="宋体"/>
                <w:sz w:val="21"/>
                <w:szCs w:val="21"/>
              </w:rPr>
              <w:t>×6</w:t>
            </w:r>
            <w:r w:rsidRPr="00342602">
              <w:rPr>
                <w:rFonts w:ascii="宋体" w:hAnsi="宋体" w:hint="eastAsia"/>
                <w:sz w:val="21"/>
                <w:szCs w:val="21"/>
              </w:rPr>
              <w:t>个=</w:t>
            </w:r>
            <w:r w:rsidRPr="00342602">
              <w:rPr>
                <w:rFonts w:ascii="宋体" w:hAnsi="宋体"/>
                <w:sz w:val="21"/>
                <w:szCs w:val="21"/>
              </w:rPr>
              <w:t>1.98</w:t>
            </w:r>
            <w:r w:rsidRPr="00342602">
              <w:rPr>
                <w:rFonts w:ascii="宋体" w:hAnsi="宋体" w:hint="eastAsia"/>
                <w:sz w:val="21"/>
                <w:szCs w:val="21"/>
              </w:rPr>
              <w:t>万元</w:t>
            </w:r>
          </w:p>
          <w:p w14:paraId="42419484" w14:textId="77777777" w:rsidR="00B471E1" w:rsidRPr="00342602" w:rsidRDefault="00B471E1" w:rsidP="004A7823">
            <w:pPr>
              <w:tabs>
                <w:tab w:val="left" w:pos="945"/>
              </w:tabs>
              <w:snapToGrid w:val="0"/>
              <w:spacing w:line="360" w:lineRule="auto"/>
              <w:ind w:leftChars="50" w:left="120" w:rightChars="50" w:right="120" w:firstLineChars="200" w:firstLine="420"/>
              <w:rPr>
                <w:rFonts w:ascii="宋体" w:hAnsi="宋体"/>
                <w:sz w:val="21"/>
                <w:szCs w:val="21"/>
              </w:rPr>
            </w:pPr>
            <w:r w:rsidRPr="00342602">
              <w:rPr>
                <w:rFonts w:ascii="宋体" w:hAnsi="宋体" w:hint="eastAsia"/>
                <w:sz w:val="21"/>
                <w:szCs w:val="21"/>
              </w:rPr>
              <w:t>◆测斜管：0</w:t>
            </w:r>
            <w:r w:rsidRPr="00342602">
              <w:rPr>
                <w:rFonts w:ascii="宋体" w:hAnsi="宋体"/>
                <w:sz w:val="21"/>
                <w:szCs w:val="21"/>
              </w:rPr>
              <w:t>.020</w:t>
            </w:r>
            <w:r w:rsidRPr="00342602">
              <w:rPr>
                <w:rFonts w:ascii="宋体" w:hAnsi="宋体" w:hint="eastAsia"/>
                <w:sz w:val="21"/>
                <w:szCs w:val="21"/>
              </w:rPr>
              <w:t>万元/个</w:t>
            </w:r>
            <w:r w:rsidRPr="00342602">
              <w:rPr>
                <w:rFonts w:ascii="宋体" w:hAnsi="宋体"/>
                <w:sz w:val="21"/>
                <w:szCs w:val="21"/>
              </w:rPr>
              <w:t>×60</w:t>
            </w:r>
            <w:r w:rsidRPr="00342602">
              <w:rPr>
                <w:rFonts w:ascii="宋体" w:hAnsi="宋体" w:hint="eastAsia"/>
                <w:sz w:val="21"/>
                <w:szCs w:val="21"/>
              </w:rPr>
              <w:t>个=</w:t>
            </w:r>
            <w:r w:rsidRPr="00342602">
              <w:rPr>
                <w:rFonts w:ascii="宋体" w:hAnsi="宋体"/>
                <w:sz w:val="21"/>
                <w:szCs w:val="21"/>
              </w:rPr>
              <w:t>1.2</w:t>
            </w:r>
            <w:r w:rsidRPr="00342602">
              <w:rPr>
                <w:rFonts w:ascii="宋体" w:hAnsi="宋体" w:hint="eastAsia"/>
                <w:sz w:val="21"/>
                <w:szCs w:val="21"/>
              </w:rPr>
              <w:t>万元</w:t>
            </w:r>
          </w:p>
          <w:p w14:paraId="68EB6797" w14:textId="77777777" w:rsidR="00B471E1" w:rsidRPr="00342602" w:rsidRDefault="00B471E1" w:rsidP="004A7823">
            <w:pPr>
              <w:tabs>
                <w:tab w:val="left" w:pos="945"/>
              </w:tabs>
              <w:snapToGrid w:val="0"/>
              <w:spacing w:line="360" w:lineRule="auto"/>
              <w:ind w:leftChars="50" w:left="120" w:rightChars="50" w:right="120" w:firstLineChars="200" w:firstLine="420"/>
              <w:rPr>
                <w:rFonts w:ascii="宋体" w:hAnsi="宋体"/>
                <w:sz w:val="21"/>
                <w:szCs w:val="21"/>
              </w:rPr>
            </w:pPr>
            <w:r w:rsidRPr="00342602">
              <w:rPr>
                <w:rFonts w:ascii="宋体" w:hAnsi="宋体" w:hint="eastAsia"/>
                <w:sz w:val="21"/>
                <w:szCs w:val="21"/>
              </w:rPr>
              <w:t>◆测斜管孔口保护装置：0</w:t>
            </w:r>
            <w:r w:rsidRPr="00342602">
              <w:rPr>
                <w:rFonts w:ascii="宋体" w:hAnsi="宋体"/>
                <w:sz w:val="21"/>
                <w:szCs w:val="21"/>
              </w:rPr>
              <w:t>.08</w:t>
            </w:r>
            <w:r w:rsidRPr="00342602">
              <w:rPr>
                <w:rFonts w:ascii="宋体" w:hAnsi="宋体" w:hint="eastAsia"/>
                <w:sz w:val="21"/>
                <w:szCs w:val="21"/>
              </w:rPr>
              <w:t>万元/个</w:t>
            </w:r>
            <w:r w:rsidRPr="00342602">
              <w:rPr>
                <w:rFonts w:ascii="宋体" w:hAnsi="宋体"/>
                <w:sz w:val="21"/>
                <w:szCs w:val="21"/>
              </w:rPr>
              <w:t>×2</w:t>
            </w:r>
            <w:r w:rsidRPr="00342602">
              <w:rPr>
                <w:rFonts w:ascii="宋体" w:hAnsi="宋体" w:hint="eastAsia"/>
                <w:sz w:val="21"/>
                <w:szCs w:val="21"/>
              </w:rPr>
              <w:t>个=</w:t>
            </w:r>
            <w:r w:rsidRPr="00342602">
              <w:rPr>
                <w:rFonts w:ascii="宋体" w:hAnsi="宋体"/>
                <w:sz w:val="21"/>
                <w:szCs w:val="21"/>
              </w:rPr>
              <w:t>0.16</w:t>
            </w:r>
            <w:r w:rsidRPr="00342602">
              <w:rPr>
                <w:rFonts w:ascii="宋体" w:hAnsi="宋体" w:hint="eastAsia"/>
                <w:sz w:val="21"/>
                <w:szCs w:val="21"/>
              </w:rPr>
              <w:t>万元</w:t>
            </w:r>
          </w:p>
          <w:p w14:paraId="29F1EB51" w14:textId="77777777" w:rsidR="00B471E1" w:rsidRPr="00342602" w:rsidRDefault="00B471E1" w:rsidP="004A7823">
            <w:pPr>
              <w:tabs>
                <w:tab w:val="left" w:pos="945"/>
              </w:tabs>
              <w:snapToGrid w:val="0"/>
              <w:spacing w:line="360" w:lineRule="auto"/>
              <w:ind w:leftChars="50" w:left="120" w:rightChars="50" w:right="120" w:firstLineChars="200" w:firstLine="420"/>
              <w:rPr>
                <w:rFonts w:ascii="宋体" w:hAnsi="宋体"/>
                <w:sz w:val="21"/>
                <w:szCs w:val="21"/>
              </w:rPr>
            </w:pPr>
            <w:r w:rsidRPr="00342602">
              <w:rPr>
                <w:rFonts w:ascii="宋体" w:hAnsi="宋体" w:hint="eastAsia"/>
                <w:sz w:val="21"/>
                <w:szCs w:val="21"/>
              </w:rPr>
              <w:t>◆沉降标：0</w:t>
            </w:r>
            <w:r w:rsidRPr="00342602">
              <w:rPr>
                <w:rFonts w:ascii="宋体" w:hAnsi="宋体"/>
                <w:sz w:val="21"/>
                <w:szCs w:val="21"/>
              </w:rPr>
              <w:t>.02</w:t>
            </w:r>
            <w:r w:rsidRPr="00342602">
              <w:rPr>
                <w:rFonts w:ascii="宋体" w:hAnsi="宋体" w:hint="eastAsia"/>
                <w:sz w:val="21"/>
                <w:szCs w:val="21"/>
              </w:rPr>
              <w:t>万元/个</w:t>
            </w:r>
            <w:r w:rsidRPr="00342602">
              <w:rPr>
                <w:rFonts w:ascii="宋体" w:hAnsi="宋体"/>
                <w:sz w:val="21"/>
                <w:szCs w:val="21"/>
              </w:rPr>
              <w:t>×</w:t>
            </w:r>
            <w:r w:rsidRPr="00342602">
              <w:rPr>
                <w:rFonts w:ascii="宋体" w:hAnsi="宋体" w:hint="eastAsia"/>
                <w:sz w:val="21"/>
                <w:szCs w:val="21"/>
              </w:rPr>
              <w:t>1</w:t>
            </w:r>
            <w:r w:rsidRPr="00342602">
              <w:rPr>
                <w:rFonts w:ascii="宋体" w:hAnsi="宋体"/>
                <w:sz w:val="21"/>
                <w:szCs w:val="21"/>
              </w:rPr>
              <w:t>2</w:t>
            </w:r>
            <w:r w:rsidRPr="00342602">
              <w:rPr>
                <w:rFonts w:ascii="宋体" w:hAnsi="宋体" w:hint="eastAsia"/>
                <w:sz w:val="21"/>
                <w:szCs w:val="21"/>
              </w:rPr>
              <w:t>个=</w:t>
            </w:r>
            <w:r w:rsidRPr="00342602">
              <w:rPr>
                <w:rFonts w:ascii="宋体" w:hAnsi="宋体"/>
                <w:sz w:val="21"/>
                <w:szCs w:val="21"/>
              </w:rPr>
              <w:t>0.24</w:t>
            </w:r>
            <w:r w:rsidRPr="00342602">
              <w:rPr>
                <w:rFonts w:ascii="宋体" w:hAnsi="宋体" w:hint="eastAsia"/>
                <w:sz w:val="21"/>
                <w:szCs w:val="21"/>
              </w:rPr>
              <w:t>万元</w:t>
            </w:r>
          </w:p>
          <w:p w14:paraId="40DD45A3" w14:textId="77777777" w:rsidR="00B471E1" w:rsidRPr="00342602" w:rsidRDefault="00B471E1" w:rsidP="004A7823">
            <w:pPr>
              <w:tabs>
                <w:tab w:val="left" w:pos="945"/>
              </w:tabs>
              <w:snapToGrid w:val="0"/>
              <w:spacing w:line="360" w:lineRule="auto"/>
              <w:ind w:leftChars="50" w:left="120" w:rightChars="50" w:right="120" w:firstLineChars="200" w:firstLine="420"/>
              <w:rPr>
                <w:rFonts w:ascii="宋体" w:hAnsi="宋体"/>
                <w:sz w:val="21"/>
                <w:szCs w:val="21"/>
              </w:rPr>
            </w:pPr>
            <w:r w:rsidRPr="00342602">
              <w:rPr>
                <w:rFonts w:ascii="宋体" w:hAnsi="宋体" w:hint="eastAsia"/>
                <w:sz w:val="21"/>
                <w:szCs w:val="21"/>
              </w:rPr>
              <w:t>◆配套读数仪：2</w:t>
            </w:r>
            <w:r w:rsidRPr="00342602">
              <w:rPr>
                <w:rFonts w:ascii="宋体" w:hAnsi="宋体"/>
                <w:sz w:val="21"/>
                <w:szCs w:val="21"/>
              </w:rPr>
              <w:t>.5</w:t>
            </w:r>
            <w:r w:rsidRPr="00342602">
              <w:rPr>
                <w:rFonts w:ascii="宋体" w:hAnsi="宋体" w:hint="eastAsia"/>
                <w:sz w:val="21"/>
                <w:szCs w:val="21"/>
              </w:rPr>
              <w:t>万元/个</w:t>
            </w:r>
            <w:r w:rsidRPr="00342602">
              <w:rPr>
                <w:rFonts w:ascii="宋体" w:hAnsi="宋体"/>
                <w:sz w:val="21"/>
                <w:szCs w:val="21"/>
              </w:rPr>
              <w:t>×2</w:t>
            </w:r>
            <w:r w:rsidRPr="00342602">
              <w:rPr>
                <w:rFonts w:ascii="宋体" w:hAnsi="宋体" w:hint="eastAsia"/>
                <w:sz w:val="21"/>
                <w:szCs w:val="21"/>
              </w:rPr>
              <w:t>个=</w:t>
            </w:r>
            <w:r w:rsidRPr="00342602">
              <w:rPr>
                <w:rFonts w:ascii="宋体" w:hAnsi="宋体"/>
                <w:sz w:val="21"/>
                <w:szCs w:val="21"/>
              </w:rPr>
              <w:t>5</w:t>
            </w:r>
            <w:r w:rsidRPr="00342602">
              <w:rPr>
                <w:rFonts w:ascii="宋体" w:hAnsi="宋体" w:hint="eastAsia"/>
                <w:sz w:val="21"/>
                <w:szCs w:val="21"/>
              </w:rPr>
              <w:t>万元</w:t>
            </w:r>
          </w:p>
          <w:p w14:paraId="03C5556F" w14:textId="77777777" w:rsidR="00B471E1" w:rsidRPr="00342602" w:rsidRDefault="00B471E1" w:rsidP="004A7823">
            <w:pPr>
              <w:tabs>
                <w:tab w:val="left" w:pos="945"/>
              </w:tabs>
              <w:snapToGrid w:val="0"/>
              <w:spacing w:line="360" w:lineRule="auto"/>
              <w:ind w:leftChars="50" w:left="120" w:rightChars="50" w:right="120" w:firstLineChars="200" w:firstLine="420"/>
              <w:rPr>
                <w:rFonts w:ascii="宋体" w:hAnsi="宋体"/>
                <w:sz w:val="21"/>
                <w:szCs w:val="21"/>
              </w:rPr>
            </w:pPr>
            <w:r w:rsidRPr="00342602">
              <w:rPr>
                <w:rFonts w:ascii="宋体" w:hAnsi="宋体" w:hint="eastAsia"/>
                <w:sz w:val="21"/>
                <w:szCs w:val="21"/>
              </w:rPr>
              <w:t>◆智能型有线数据采集装置（16通道）：2</w:t>
            </w:r>
            <w:r w:rsidRPr="00342602">
              <w:rPr>
                <w:rFonts w:ascii="宋体" w:hAnsi="宋体"/>
                <w:sz w:val="21"/>
                <w:szCs w:val="21"/>
              </w:rPr>
              <w:t>.5</w:t>
            </w:r>
            <w:r w:rsidRPr="00342602">
              <w:rPr>
                <w:rFonts w:ascii="宋体" w:hAnsi="宋体" w:hint="eastAsia"/>
                <w:sz w:val="21"/>
                <w:szCs w:val="21"/>
              </w:rPr>
              <w:t>万元/套</w:t>
            </w:r>
            <w:r w:rsidRPr="00342602">
              <w:rPr>
                <w:rFonts w:ascii="宋体" w:hAnsi="宋体"/>
                <w:sz w:val="21"/>
                <w:szCs w:val="21"/>
              </w:rPr>
              <w:t>×2</w:t>
            </w:r>
            <w:r w:rsidRPr="00342602">
              <w:rPr>
                <w:rFonts w:ascii="宋体" w:hAnsi="宋体" w:hint="eastAsia"/>
                <w:sz w:val="21"/>
                <w:szCs w:val="21"/>
              </w:rPr>
              <w:t>个=</w:t>
            </w:r>
            <w:r w:rsidRPr="00342602">
              <w:rPr>
                <w:rFonts w:ascii="宋体" w:hAnsi="宋体"/>
                <w:sz w:val="21"/>
                <w:szCs w:val="21"/>
              </w:rPr>
              <w:t>5</w:t>
            </w:r>
            <w:r w:rsidRPr="00342602">
              <w:rPr>
                <w:rFonts w:ascii="宋体" w:hAnsi="宋体" w:hint="eastAsia"/>
                <w:sz w:val="21"/>
                <w:szCs w:val="21"/>
              </w:rPr>
              <w:t>万元</w:t>
            </w:r>
          </w:p>
          <w:p w14:paraId="446B4749" w14:textId="77777777" w:rsidR="00B471E1" w:rsidRPr="00342602" w:rsidRDefault="00B471E1" w:rsidP="004A7823">
            <w:pPr>
              <w:tabs>
                <w:tab w:val="left" w:pos="945"/>
              </w:tabs>
              <w:snapToGrid w:val="0"/>
              <w:spacing w:line="360" w:lineRule="auto"/>
              <w:ind w:leftChars="50" w:left="120" w:rightChars="50" w:right="120" w:firstLineChars="200" w:firstLine="420"/>
              <w:rPr>
                <w:rFonts w:ascii="宋体" w:hAnsi="宋体"/>
                <w:sz w:val="21"/>
                <w:szCs w:val="21"/>
              </w:rPr>
            </w:pPr>
            <w:r w:rsidRPr="00342602">
              <w:rPr>
                <w:rFonts w:ascii="宋体" w:hAnsi="宋体" w:hint="eastAsia"/>
                <w:sz w:val="21"/>
                <w:szCs w:val="21"/>
              </w:rPr>
              <w:t>◆光纤交换机（光电口）：0</w:t>
            </w:r>
            <w:r w:rsidRPr="00342602">
              <w:rPr>
                <w:rFonts w:ascii="宋体" w:hAnsi="宋体"/>
                <w:sz w:val="21"/>
                <w:szCs w:val="21"/>
              </w:rPr>
              <w:t>.26</w:t>
            </w:r>
            <w:r w:rsidRPr="00342602">
              <w:rPr>
                <w:rFonts w:ascii="宋体" w:hAnsi="宋体" w:hint="eastAsia"/>
                <w:sz w:val="21"/>
                <w:szCs w:val="21"/>
              </w:rPr>
              <w:t>万元/套</w:t>
            </w:r>
            <w:r w:rsidRPr="00342602">
              <w:rPr>
                <w:rFonts w:ascii="宋体" w:hAnsi="宋体"/>
                <w:sz w:val="21"/>
                <w:szCs w:val="21"/>
              </w:rPr>
              <w:t>×2</w:t>
            </w:r>
            <w:r w:rsidRPr="00342602">
              <w:rPr>
                <w:rFonts w:ascii="宋体" w:hAnsi="宋体" w:hint="eastAsia"/>
                <w:sz w:val="21"/>
                <w:szCs w:val="21"/>
              </w:rPr>
              <w:t>套=</w:t>
            </w:r>
            <w:r w:rsidRPr="00342602">
              <w:rPr>
                <w:rFonts w:ascii="宋体" w:hAnsi="宋体"/>
                <w:sz w:val="21"/>
                <w:szCs w:val="21"/>
              </w:rPr>
              <w:t>0.52</w:t>
            </w:r>
            <w:r w:rsidRPr="00342602">
              <w:rPr>
                <w:rFonts w:ascii="宋体" w:hAnsi="宋体" w:hint="eastAsia"/>
                <w:sz w:val="21"/>
                <w:szCs w:val="21"/>
              </w:rPr>
              <w:t>万元</w:t>
            </w:r>
          </w:p>
          <w:p w14:paraId="629A8BB1" w14:textId="77777777" w:rsidR="00B471E1" w:rsidRPr="00342602" w:rsidRDefault="00B471E1" w:rsidP="004A7823">
            <w:pPr>
              <w:tabs>
                <w:tab w:val="left" w:pos="945"/>
              </w:tabs>
              <w:snapToGrid w:val="0"/>
              <w:spacing w:line="360" w:lineRule="auto"/>
              <w:ind w:leftChars="50" w:left="120" w:rightChars="50" w:right="120" w:firstLineChars="200" w:firstLine="420"/>
              <w:rPr>
                <w:rFonts w:ascii="宋体" w:hAnsi="宋体"/>
                <w:sz w:val="21"/>
                <w:szCs w:val="21"/>
              </w:rPr>
            </w:pPr>
            <w:r w:rsidRPr="00342602">
              <w:rPr>
                <w:rFonts w:ascii="宋体" w:hAnsi="宋体" w:hint="eastAsia"/>
                <w:sz w:val="21"/>
                <w:szCs w:val="21"/>
              </w:rPr>
              <w:t>◆网络交换机：0</w:t>
            </w:r>
            <w:r w:rsidRPr="00342602">
              <w:rPr>
                <w:rFonts w:ascii="宋体" w:hAnsi="宋体"/>
                <w:sz w:val="21"/>
                <w:szCs w:val="21"/>
              </w:rPr>
              <w:t>.03</w:t>
            </w:r>
            <w:r w:rsidRPr="00342602">
              <w:rPr>
                <w:rFonts w:ascii="宋体" w:hAnsi="宋体" w:hint="eastAsia"/>
                <w:sz w:val="21"/>
                <w:szCs w:val="21"/>
              </w:rPr>
              <w:t>万元/台</w:t>
            </w:r>
            <w:r w:rsidRPr="00342602">
              <w:rPr>
                <w:rFonts w:ascii="宋体" w:hAnsi="宋体"/>
                <w:sz w:val="21"/>
                <w:szCs w:val="21"/>
              </w:rPr>
              <w:t>×1</w:t>
            </w:r>
            <w:r w:rsidRPr="00342602">
              <w:rPr>
                <w:rFonts w:ascii="宋体" w:hAnsi="宋体" w:hint="eastAsia"/>
                <w:sz w:val="21"/>
                <w:szCs w:val="21"/>
              </w:rPr>
              <w:t>台=</w:t>
            </w:r>
            <w:r w:rsidRPr="00342602">
              <w:rPr>
                <w:rFonts w:ascii="宋体" w:hAnsi="宋体"/>
                <w:sz w:val="21"/>
                <w:szCs w:val="21"/>
              </w:rPr>
              <w:t>0.03</w:t>
            </w:r>
            <w:r w:rsidRPr="00342602">
              <w:rPr>
                <w:rFonts w:ascii="宋体" w:hAnsi="宋体" w:hint="eastAsia"/>
                <w:sz w:val="21"/>
                <w:szCs w:val="21"/>
              </w:rPr>
              <w:t>万元</w:t>
            </w:r>
          </w:p>
          <w:p w14:paraId="5DEDECC6" w14:textId="77777777" w:rsidR="00B471E1" w:rsidRPr="00342602" w:rsidRDefault="00B471E1" w:rsidP="004A7823">
            <w:pPr>
              <w:tabs>
                <w:tab w:val="left" w:pos="945"/>
              </w:tabs>
              <w:snapToGrid w:val="0"/>
              <w:spacing w:line="360" w:lineRule="auto"/>
              <w:ind w:leftChars="50" w:left="120" w:rightChars="50" w:right="120" w:firstLineChars="200" w:firstLine="420"/>
              <w:rPr>
                <w:rFonts w:ascii="宋体" w:hAnsi="宋体"/>
                <w:sz w:val="21"/>
                <w:szCs w:val="21"/>
              </w:rPr>
            </w:pPr>
            <w:r w:rsidRPr="00342602">
              <w:rPr>
                <w:rFonts w:ascii="宋体" w:hAnsi="宋体" w:hint="eastAsia"/>
                <w:sz w:val="21"/>
                <w:szCs w:val="21"/>
              </w:rPr>
              <w:t>◆工业计算机：1万元/台</w:t>
            </w:r>
            <w:r w:rsidRPr="00342602">
              <w:rPr>
                <w:rFonts w:ascii="宋体" w:hAnsi="宋体"/>
                <w:sz w:val="21"/>
                <w:szCs w:val="21"/>
              </w:rPr>
              <w:t>×2</w:t>
            </w:r>
            <w:r w:rsidRPr="00342602">
              <w:rPr>
                <w:rFonts w:ascii="宋体" w:hAnsi="宋体" w:hint="eastAsia"/>
                <w:sz w:val="21"/>
                <w:szCs w:val="21"/>
              </w:rPr>
              <w:t>台=</w:t>
            </w:r>
            <w:r w:rsidRPr="00342602">
              <w:rPr>
                <w:rFonts w:ascii="宋体" w:hAnsi="宋体"/>
                <w:sz w:val="21"/>
                <w:szCs w:val="21"/>
              </w:rPr>
              <w:t>2</w:t>
            </w:r>
            <w:r w:rsidRPr="00342602">
              <w:rPr>
                <w:rFonts w:ascii="宋体" w:hAnsi="宋体" w:hint="eastAsia"/>
                <w:sz w:val="21"/>
                <w:szCs w:val="21"/>
              </w:rPr>
              <w:t>万元</w:t>
            </w:r>
          </w:p>
          <w:p w14:paraId="0BA16237" w14:textId="77777777" w:rsidR="00B471E1" w:rsidRPr="00342602" w:rsidRDefault="00B471E1" w:rsidP="004A7823">
            <w:pPr>
              <w:tabs>
                <w:tab w:val="left" w:pos="945"/>
              </w:tabs>
              <w:snapToGrid w:val="0"/>
              <w:spacing w:line="360" w:lineRule="auto"/>
              <w:ind w:leftChars="50" w:left="120" w:rightChars="50" w:right="120" w:firstLineChars="200" w:firstLine="420"/>
              <w:rPr>
                <w:rFonts w:ascii="宋体" w:hAnsi="宋体"/>
                <w:sz w:val="21"/>
                <w:szCs w:val="21"/>
              </w:rPr>
            </w:pPr>
            <w:r w:rsidRPr="00342602">
              <w:rPr>
                <w:rFonts w:ascii="宋体" w:hAnsi="宋体" w:hint="eastAsia"/>
                <w:sz w:val="21"/>
                <w:szCs w:val="21"/>
              </w:rPr>
              <w:t>◆采集主机：5万元/台</w:t>
            </w:r>
            <w:r w:rsidRPr="00342602">
              <w:rPr>
                <w:rFonts w:ascii="宋体" w:hAnsi="宋体"/>
                <w:sz w:val="21"/>
                <w:szCs w:val="21"/>
              </w:rPr>
              <w:t>×1</w:t>
            </w:r>
            <w:r w:rsidRPr="00342602">
              <w:rPr>
                <w:rFonts w:ascii="宋体" w:hAnsi="宋体" w:hint="eastAsia"/>
                <w:sz w:val="21"/>
                <w:szCs w:val="21"/>
              </w:rPr>
              <w:t>台=</w:t>
            </w:r>
            <w:r w:rsidRPr="00342602">
              <w:rPr>
                <w:rFonts w:ascii="宋体" w:hAnsi="宋体"/>
                <w:sz w:val="21"/>
                <w:szCs w:val="21"/>
              </w:rPr>
              <w:t>5</w:t>
            </w:r>
            <w:r w:rsidRPr="00342602">
              <w:rPr>
                <w:rFonts w:ascii="宋体" w:hAnsi="宋体" w:hint="eastAsia"/>
                <w:sz w:val="21"/>
                <w:szCs w:val="21"/>
              </w:rPr>
              <w:t>万元</w:t>
            </w:r>
          </w:p>
          <w:p w14:paraId="49419C3D" w14:textId="77777777" w:rsidR="00B471E1" w:rsidRPr="00342602" w:rsidRDefault="00B471E1" w:rsidP="004A7823">
            <w:pPr>
              <w:tabs>
                <w:tab w:val="left" w:pos="945"/>
              </w:tabs>
              <w:snapToGrid w:val="0"/>
              <w:spacing w:line="360" w:lineRule="auto"/>
              <w:ind w:leftChars="50" w:left="120" w:rightChars="50" w:right="120" w:firstLineChars="200" w:firstLine="420"/>
              <w:rPr>
                <w:rFonts w:ascii="宋体" w:hAnsi="宋体"/>
                <w:sz w:val="21"/>
                <w:szCs w:val="21"/>
              </w:rPr>
            </w:pPr>
            <w:r w:rsidRPr="00342602">
              <w:rPr>
                <w:rFonts w:ascii="宋体" w:hAnsi="宋体" w:hint="eastAsia"/>
                <w:sz w:val="21"/>
                <w:szCs w:val="21"/>
              </w:rPr>
              <w:t>◆显示器：0</w:t>
            </w:r>
            <w:r w:rsidRPr="00342602">
              <w:rPr>
                <w:rFonts w:ascii="宋体" w:hAnsi="宋体"/>
                <w:sz w:val="21"/>
                <w:szCs w:val="21"/>
              </w:rPr>
              <w:t>.3</w:t>
            </w:r>
            <w:r w:rsidRPr="00342602">
              <w:rPr>
                <w:rFonts w:ascii="宋体" w:hAnsi="宋体" w:hint="eastAsia"/>
                <w:sz w:val="21"/>
                <w:szCs w:val="21"/>
              </w:rPr>
              <w:t>万元/台</w:t>
            </w:r>
            <w:r w:rsidRPr="00342602">
              <w:rPr>
                <w:rFonts w:ascii="宋体" w:hAnsi="宋体"/>
                <w:sz w:val="21"/>
                <w:szCs w:val="21"/>
              </w:rPr>
              <w:t>×2</w:t>
            </w:r>
            <w:r w:rsidRPr="00342602">
              <w:rPr>
                <w:rFonts w:ascii="宋体" w:hAnsi="宋体" w:hint="eastAsia"/>
                <w:sz w:val="21"/>
                <w:szCs w:val="21"/>
              </w:rPr>
              <w:t>台=</w:t>
            </w:r>
            <w:r w:rsidRPr="00342602">
              <w:rPr>
                <w:rFonts w:ascii="宋体" w:hAnsi="宋体"/>
                <w:sz w:val="21"/>
                <w:szCs w:val="21"/>
              </w:rPr>
              <w:t>0.6</w:t>
            </w:r>
            <w:r w:rsidRPr="00342602">
              <w:rPr>
                <w:rFonts w:ascii="宋体" w:hAnsi="宋体" w:hint="eastAsia"/>
                <w:sz w:val="21"/>
                <w:szCs w:val="21"/>
              </w:rPr>
              <w:t>万元</w:t>
            </w:r>
          </w:p>
          <w:p w14:paraId="7513BC34" w14:textId="77777777" w:rsidR="00B471E1" w:rsidRPr="00342602" w:rsidRDefault="00B471E1" w:rsidP="004A7823">
            <w:pPr>
              <w:tabs>
                <w:tab w:val="left" w:pos="945"/>
              </w:tabs>
              <w:snapToGrid w:val="0"/>
              <w:spacing w:line="360" w:lineRule="auto"/>
              <w:ind w:leftChars="50" w:left="120" w:rightChars="50" w:right="120" w:firstLineChars="200" w:firstLine="420"/>
              <w:rPr>
                <w:rFonts w:ascii="宋体" w:hAnsi="宋体"/>
                <w:sz w:val="21"/>
                <w:szCs w:val="21"/>
              </w:rPr>
            </w:pPr>
            <w:r w:rsidRPr="00342602">
              <w:rPr>
                <w:rFonts w:ascii="宋体" w:hAnsi="宋体" w:hint="eastAsia"/>
                <w:sz w:val="21"/>
                <w:szCs w:val="21"/>
              </w:rPr>
              <w:t>◆标准机柜：0</w:t>
            </w:r>
            <w:r w:rsidRPr="00342602">
              <w:rPr>
                <w:rFonts w:ascii="宋体" w:hAnsi="宋体"/>
                <w:sz w:val="21"/>
                <w:szCs w:val="21"/>
              </w:rPr>
              <w:t>.5</w:t>
            </w:r>
            <w:r w:rsidRPr="00342602">
              <w:rPr>
                <w:rFonts w:ascii="宋体" w:hAnsi="宋体" w:hint="eastAsia"/>
                <w:sz w:val="21"/>
                <w:szCs w:val="21"/>
              </w:rPr>
              <w:t>万元/个</w:t>
            </w:r>
            <w:r w:rsidRPr="00342602">
              <w:rPr>
                <w:rFonts w:ascii="宋体" w:hAnsi="宋体"/>
                <w:sz w:val="21"/>
                <w:szCs w:val="21"/>
              </w:rPr>
              <w:t>×2</w:t>
            </w:r>
            <w:r w:rsidRPr="00342602">
              <w:rPr>
                <w:rFonts w:ascii="宋体" w:hAnsi="宋体" w:hint="eastAsia"/>
                <w:sz w:val="21"/>
                <w:szCs w:val="21"/>
              </w:rPr>
              <w:t>套=</w:t>
            </w:r>
            <w:r w:rsidRPr="00342602">
              <w:rPr>
                <w:rFonts w:ascii="宋体" w:hAnsi="宋体"/>
                <w:sz w:val="21"/>
                <w:szCs w:val="21"/>
              </w:rPr>
              <w:t>1</w:t>
            </w:r>
            <w:r w:rsidRPr="00342602">
              <w:rPr>
                <w:rFonts w:ascii="宋体" w:hAnsi="宋体" w:hint="eastAsia"/>
                <w:sz w:val="21"/>
                <w:szCs w:val="21"/>
              </w:rPr>
              <w:t>万元</w:t>
            </w:r>
          </w:p>
          <w:p w14:paraId="499D8A61" w14:textId="77777777" w:rsidR="00B471E1" w:rsidRPr="008C4806" w:rsidRDefault="00B471E1" w:rsidP="008C4806">
            <w:pPr>
              <w:pStyle w:val="af3"/>
              <w:spacing w:before="156" w:after="156"/>
              <w:ind w:firstLine="482"/>
              <w:rPr>
                <w:b/>
                <w:bCs/>
              </w:rPr>
            </w:pPr>
            <w:r w:rsidRPr="008C4806">
              <w:rPr>
                <w:b/>
                <w:bCs/>
              </w:rPr>
              <w:t>设备费合计</w:t>
            </w:r>
            <w:r w:rsidRPr="008C4806">
              <w:rPr>
                <w:b/>
                <w:bCs/>
              </w:rPr>
              <w:t>108</w:t>
            </w:r>
            <w:r w:rsidRPr="008C4806">
              <w:rPr>
                <w:b/>
                <w:bCs/>
              </w:rPr>
              <w:t>万元，</w:t>
            </w:r>
            <w:r w:rsidRPr="008C4806">
              <w:rPr>
                <w:rFonts w:hint="eastAsia"/>
                <w:b/>
                <w:bCs/>
              </w:rPr>
              <w:t>占总经费的</w:t>
            </w:r>
            <w:r w:rsidRPr="008C4806">
              <w:rPr>
                <w:b/>
                <w:bCs/>
              </w:rPr>
              <w:t>23</w:t>
            </w:r>
            <w:r w:rsidRPr="008C4806">
              <w:rPr>
                <w:rFonts w:hint="eastAsia"/>
                <w:b/>
                <w:bCs/>
              </w:rPr>
              <w:t>%</w:t>
            </w:r>
            <w:r w:rsidRPr="008C4806">
              <w:rPr>
                <w:rFonts w:hint="eastAsia"/>
                <w:b/>
                <w:bCs/>
              </w:rPr>
              <w:t>，</w:t>
            </w:r>
            <w:r w:rsidRPr="008C4806">
              <w:rPr>
                <w:b/>
                <w:bCs/>
              </w:rPr>
              <w:t>其中安排省财政经费支出</w:t>
            </w:r>
            <w:r w:rsidRPr="008C4806">
              <w:rPr>
                <w:b/>
                <w:bCs/>
              </w:rPr>
              <w:t>10</w:t>
            </w:r>
            <w:r w:rsidRPr="008C4806">
              <w:rPr>
                <w:rFonts w:hint="eastAsia"/>
                <w:b/>
                <w:bCs/>
              </w:rPr>
              <w:t>万元，其余</w:t>
            </w:r>
            <w:r w:rsidRPr="008C4806">
              <w:rPr>
                <w:b/>
                <w:bCs/>
              </w:rPr>
              <w:t>98</w:t>
            </w:r>
            <w:r w:rsidRPr="008C4806">
              <w:rPr>
                <w:rFonts w:hint="eastAsia"/>
                <w:b/>
                <w:bCs/>
              </w:rPr>
              <w:t>万元安排自筹经费支出。</w:t>
            </w:r>
          </w:p>
          <w:p w14:paraId="3BD28EBE" w14:textId="77777777" w:rsidR="00B471E1" w:rsidRPr="00342602" w:rsidRDefault="00B471E1" w:rsidP="00B471E1">
            <w:pPr>
              <w:numPr>
                <w:ilvl w:val="0"/>
                <w:numId w:val="5"/>
              </w:numPr>
              <w:tabs>
                <w:tab w:val="left" w:pos="945"/>
              </w:tabs>
              <w:snapToGrid w:val="0"/>
              <w:spacing w:beforeLines="50" w:before="156" w:line="360" w:lineRule="auto"/>
              <w:ind w:left="1310" w:rightChars="50" w:right="120"/>
              <w:rPr>
                <w:rFonts w:ascii="宋体" w:hAnsi="宋体"/>
                <w:b/>
                <w:szCs w:val="21"/>
              </w:rPr>
            </w:pPr>
            <w:r w:rsidRPr="00342602">
              <w:rPr>
                <w:rFonts w:ascii="宋体" w:hAnsi="宋体" w:hint="eastAsia"/>
                <w:b/>
                <w:szCs w:val="21"/>
              </w:rPr>
              <w:t xml:space="preserve">材料费  </w:t>
            </w:r>
            <w:r w:rsidRPr="00342602">
              <w:rPr>
                <w:rFonts w:ascii="宋体" w:hAnsi="宋体"/>
                <w:b/>
                <w:szCs w:val="21"/>
              </w:rPr>
              <w:t>70.28</w:t>
            </w:r>
            <w:r w:rsidRPr="00342602">
              <w:rPr>
                <w:rFonts w:ascii="宋体" w:hAnsi="宋体" w:hint="eastAsia"/>
                <w:szCs w:val="21"/>
              </w:rPr>
              <w:t>万元</w:t>
            </w:r>
          </w:p>
          <w:p w14:paraId="17BAF142" w14:textId="77777777" w:rsidR="00B471E1" w:rsidRPr="00342602" w:rsidRDefault="00B471E1" w:rsidP="004A7823">
            <w:pPr>
              <w:spacing w:line="360" w:lineRule="auto"/>
              <w:ind w:firstLine="480"/>
              <w:rPr>
                <w:rFonts w:eastAsia="楷体"/>
                <w:kern w:val="0"/>
                <w:szCs w:val="21"/>
              </w:rPr>
            </w:pPr>
            <w:r w:rsidRPr="00342602">
              <w:rPr>
                <w:rFonts w:eastAsia="楷体" w:hint="eastAsia"/>
                <w:kern w:val="0"/>
                <w:szCs w:val="21"/>
              </w:rPr>
              <w:t>子题</w:t>
            </w:r>
            <w:r w:rsidRPr="00342602">
              <w:rPr>
                <w:rFonts w:eastAsia="楷体" w:hint="eastAsia"/>
                <w:kern w:val="0"/>
                <w:szCs w:val="21"/>
              </w:rPr>
              <w:t>1</w:t>
            </w:r>
            <w:r w:rsidRPr="00342602">
              <w:rPr>
                <w:rFonts w:eastAsia="楷体" w:hint="eastAsia"/>
                <w:kern w:val="0"/>
                <w:szCs w:val="21"/>
              </w:rPr>
              <w:t>：</w:t>
            </w:r>
          </w:p>
          <w:p w14:paraId="79C62978" w14:textId="77777777" w:rsidR="00B471E1" w:rsidRPr="00342602" w:rsidRDefault="00B471E1" w:rsidP="004A7823">
            <w:pPr>
              <w:tabs>
                <w:tab w:val="left" w:pos="945"/>
              </w:tabs>
              <w:snapToGrid w:val="0"/>
              <w:spacing w:line="360" w:lineRule="auto"/>
              <w:ind w:leftChars="50" w:left="120" w:rightChars="50" w:right="120" w:firstLineChars="200" w:firstLine="420"/>
              <w:rPr>
                <w:rFonts w:ascii="宋体" w:hAnsi="宋体"/>
                <w:sz w:val="21"/>
                <w:szCs w:val="21"/>
              </w:rPr>
            </w:pPr>
            <w:r w:rsidRPr="00342602">
              <w:rPr>
                <w:rFonts w:ascii="宋体" w:hAnsi="宋体" w:hint="eastAsia"/>
                <w:sz w:val="21"/>
                <w:szCs w:val="21"/>
              </w:rPr>
              <w:lastRenderedPageBreak/>
              <w:fldChar w:fldCharType="begin"/>
            </w:r>
            <w:r w:rsidRPr="00342602">
              <w:rPr>
                <w:rFonts w:ascii="宋体" w:hAnsi="宋体" w:hint="eastAsia"/>
                <w:sz w:val="21"/>
                <w:szCs w:val="21"/>
              </w:rPr>
              <w:instrText xml:space="preserve"> = 1 \* GB3 </w:instrText>
            </w:r>
            <w:r w:rsidRPr="00342602">
              <w:rPr>
                <w:rFonts w:ascii="宋体" w:hAnsi="宋体"/>
                <w:sz w:val="21"/>
                <w:szCs w:val="21"/>
              </w:rPr>
              <w:instrText xml:space="preserve"> \* MERGEFORMAT </w:instrText>
            </w:r>
            <w:r w:rsidRPr="00342602">
              <w:rPr>
                <w:rFonts w:ascii="宋体" w:hAnsi="宋体" w:hint="eastAsia"/>
                <w:sz w:val="21"/>
                <w:szCs w:val="21"/>
              </w:rPr>
              <w:fldChar w:fldCharType="separate"/>
            </w:r>
            <w:r w:rsidRPr="00342602">
              <w:rPr>
                <w:rFonts w:ascii="宋体" w:hAnsi="宋体" w:hint="eastAsia"/>
                <w:sz w:val="21"/>
                <w:szCs w:val="21"/>
              </w:rPr>
              <w:t>①</w:t>
            </w:r>
            <w:r w:rsidRPr="00342602">
              <w:rPr>
                <w:rFonts w:ascii="宋体" w:hAnsi="宋体" w:hint="eastAsia"/>
                <w:sz w:val="21"/>
                <w:szCs w:val="21"/>
              </w:rPr>
              <w:fldChar w:fldCharType="end"/>
            </w:r>
            <w:r w:rsidRPr="00342602">
              <w:rPr>
                <w:rFonts w:ascii="宋体" w:hAnsi="宋体" w:hint="eastAsia"/>
                <w:sz w:val="21"/>
                <w:szCs w:val="21"/>
              </w:rPr>
              <w:t>主要用途：余泥渣土</w:t>
            </w:r>
            <w:r w:rsidRPr="00342602">
              <w:rPr>
                <w:rFonts w:ascii="宋体" w:hAnsi="宋体"/>
                <w:sz w:val="21"/>
                <w:szCs w:val="21"/>
              </w:rPr>
              <w:t>智能调配系统研发过程中</w:t>
            </w:r>
            <w:r w:rsidRPr="00342602">
              <w:rPr>
                <w:rFonts w:ascii="宋体" w:hAnsi="宋体" w:hint="eastAsia"/>
                <w:sz w:val="21"/>
                <w:szCs w:val="21"/>
              </w:rPr>
              <w:t>，发生</w:t>
            </w:r>
            <w:r w:rsidRPr="00342602">
              <w:rPr>
                <w:rFonts w:ascii="宋体" w:hAnsi="宋体"/>
                <w:sz w:val="21"/>
                <w:szCs w:val="21"/>
              </w:rPr>
              <w:t>的</w:t>
            </w:r>
            <w:r w:rsidRPr="00342602">
              <w:rPr>
                <w:rFonts w:ascii="宋体" w:hAnsi="宋体" w:hint="eastAsia"/>
                <w:sz w:val="21"/>
                <w:szCs w:val="21"/>
              </w:rPr>
              <w:t>实验</w:t>
            </w:r>
            <w:r w:rsidRPr="00342602">
              <w:rPr>
                <w:rFonts w:ascii="宋体" w:hAnsi="宋体"/>
                <w:sz w:val="21"/>
                <w:szCs w:val="21"/>
              </w:rPr>
              <w:t>耗材</w:t>
            </w:r>
            <w:r w:rsidRPr="00342602">
              <w:rPr>
                <w:rFonts w:ascii="宋体" w:hAnsi="宋体" w:hint="eastAsia"/>
                <w:sz w:val="21"/>
                <w:szCs w:val="21"/>
              </w:rPr>
              <w:t>费用</w:t>
            </w:r>
            <w:r w:rsidRPr="00342602">
              <w:rPr>
                <w:rFonts w:ascii="宋体" w:hAnsi="宋体"/>
                <w:sz w:val="21"/>
                <w:szCs w:val="21"/>
              </w:rPr>
              <w:t>。包括</w:t>
            </w:r>
            <w:r w:rsidRPr="00342602">
              <w:rPr>
                <w:rFonts w:ascii="宋体" w:hAnsi="宋体" w:hint="eastAsia"/>
                <w:sz w:val="21"/>
                <w:szCs w:val="21"/>
              </w:rPr>
              <w:t>：U</w:t>
            </w:r>
            <w:r w:rsidRPr="00342602">
              <w:rPr>
                <w:rFonts w:ascii="宋体" w:hAnsi="宋体"/>
                <w:sz w:val="21"/>
                <w:szCs w:val="21"/>
              </w:rPr>
              <w:t>盘、</w:t>
            </w:r>
            <w:r w:rsidRPr="00342602">
              <w:rPr>
                <w:rFonts w:ascii="宋体" w:hAnsi="宋体" w:hint="eastAsia"/>
                <w:sz w:val="21"/>
                <w:szCs w:val="21"/>
              </w:rPr>
              <w:t>内存卡</w:t>
            </w:r>
            <w:r w:rsidRPr="00342602">
              <w:rPr>
                <w:rFonts w:ascii="宋体" w:hAnsi="宋体"/>
                <w:sz w:val="21"/>
                <w:szCs w:val="21"/>
              </w:rPr>
              <w:t>、移动硬盘等</w:t>
            </w:r>
            <w:r w:rsidRPr="00342602">
              <w:rPr>
                <w:rFonts w:ascii="宋体" w:hAnsi="宋体" w:hint="eastAsia"/>
                <w:sz w:val="21"/>
                <w:szCs w:val="21"/>
              </w:rPr>
              <w:t>计算</w:t>
            </w:r>
            <w:r w:rsidRPr="00342602">
              <w:rPr>
                <w:rFonts w:ascii="宋体" w:hAnsi="宋体"/>
                <w:sz w:val="21"/>
                <w:szCs w:val="21"/>
              </w:rPr>
              <w:t>资料</w:t>
            </w:r>
            <w:r w:rsidRPr="00342602">
              <w:rPr>
                <w:rFonts w:ascii="宋体" w:hAnsi="宋体" w:hint="eastAsia"/>
                <w:sz w:val="21"/>
                <w:szCs w:val="21"/>
              </w:rPr>
              <w:t>载体，</w:t>
            </w:r>
            <w:r w:rsidRPr="00342602">
              <w:rPr>
                <w:rFonts w:ascii="宋体" w:hAnsi="宋体"/>
                <w:sz w:val="21"/>
                <w:szCs w:val="21"/>
              </w:rPr>
              <w:t>网线</w:t>
            </w:r>
            <w:r w:rsidRPr="00342602">
              <w:rPr>
                <w:rFonts w:ascii="宋体" w:hAnsi="宋体" w:hint="eastAsia"/>
                <w:sz w:val="21"/>
                <w:szCs w:val="21"/>
              </w:rPr>
              <w:t>、</w:t>
            </w:r>
            <w:r w:rsidRPr="00342602">
              <w:rPr>
                <w:rFonts w:ascii="宋体" w:hAnsi="宋体"/>
                <w:sz w:val="21"/>
                <w:szCs w:val="21"/>
              </w:rPr>
              <w:t>数据线等</w:t>
            </w:r>
            <w:r w:rsidRPr="00342602">
              <w:rPr>
                <w:rFonts w:ascii="宋体" w:hAnsi="宋体" w:hint="eastAsia"/>
                <w:sz w:val="21"/>
                <w:szCs w:val="21"/>
              </w:rPr>
              <w:t>信息</w:t>
            </w:r>
            <w:r w:rsidRPr="00342602">
              <w:rPr>
                <w:rFonts w:ascii="宋体" w:hAnsi="宋体"/>
                <w:sz w:val="21"/>
                <w:szCs w:val="21"/>
              </w:rPr>
              <w:t>传输</w:t>
            </w:r>
            <w:r w:rsidRPr="00342602">
              <w:rPr>
                <w:rFonts w:ascii="宋体" w:hAnsi="宋体" w:hint="eastAsia"/>
                <w:sz w:val="21"/>
                <w:szCs w:val="21"/>
              </w:rPr>
              <w:t>耗材，配合现场观测</w:t>
            </w:r>
            <w:r w:rsidRPr="00342602">
              <w:rPr>
                <w:rFonts w:ascii="宋体" w:hAnsi="宋体"/>
                <w:sz w:val="21"/>
                <w:szCs w:val="21"/>
              </w:rPr>
              <w:t>和信息采集购置</w:t>
            </w:r>
            <w:r w:rsidRPr="00342602">
              <w:rPr>
                <w:rFonts w:ascii="宋体" w:hAnsi="宋体" w:hint="eastAsia"/>
                <w:sz w:val="21"/>
                <w:szCs w:val="21"/>
              </w:rPr>
              <w:t>的</w:t>
            </w:r>
            <w:r w:rsidRPr="00342602">
              <w:rPr>
                <w:rFonts w:ascii="宋体" w:hAnsi="宋体"/>
                <w:sz w:val="21"/>
                <w:szCs w:val="21"/>
              </w:rPr>
              <w:t>测量标志</w:t>
            </w:r>
            <w:r w:rsidRPr="00342602">
              <w:rPr>
                <w:rFonts w:ascii="宋体" w:hAnsi="宋体" w:hint="eastAsia"/>
                <w:sz w:val="21"/>
                <w:szCs w:val="21"/>
              </w:rPr>
              <w:t>物和</w:t>
            </w:r>
            <w:r w:rsidRPr="00342602">
              <w:rPr>
                <w:rFonts w:ascii="宋体" w:hAnsi="宋体"/>
                <w:sz w:val="21"/>
                <w:szCs w:val="21"/>
              </w:rPr>
              <w:t>小型</w:t>
            </w:r>
            <w:r w:rsidRPr="00342602">
              <w:rPr>
                <w:rFonts w:ascii="宋体" w:hAnsi="宋体" w:hint="eastAsia"/>
                <w:sz w:val="21"/>
                <w:szCs w:val="21"/>
              </w:rPr>
              <w:t>感知器等</w:t>
            </w:r>
            <w:r w:rsidRPr="00342602">
              <w:rPr>
                <w:rFonts w:ascii="宋体" w:hAnsi="宋体" w:cs="宋体" w:hint="eastAsia"/>
                <w:kern w:val="0"/>
                <w:sz w:val="21"/>
                <w:szCs w:val="21"/>
              </w:rPr>
              <w:t>。</w:t>
            </w:r>
          </w:p>
          <w:p w14:paraId="4231DF26" w14:textId="77777777" w:rsidR="00B471E1" w:rsidRPr="00342602" w:rsidRDefault="00B471E1" w:rsidP="004A7823">
            <w:pPr>
              <w:tabs>
                <w:tab w:val="left" w:pos="945"/>
              </w:tabs>
              <w:snapToGrid w:val="0"/>
              <w:spacing w:line="360" w:lineRule="auto"/>
              <w:ind w:leftChars="50" w:left="120" w:rightChars="50" w:right="120" w:firstLineChars="200" w:firstLine="420"/>
              <w:rPr>
                <w:rFonts w:ascii="宋体" w:hAnsi="宋体"/>
                <w:sz w:val="21"/>
                <w:szCs w:val="21"/>
              </w:rPr>
            </w:pPr>
            <w:r w:rsidRPr="00342602">
              <w:rPr>
                <w:rFonts w:ascii="宋体" w:hAnsi="宋体" w:hint="eastAsia"/>
                <w:sz w:val="21"/>
                <w:szCs w:val="21"/>
              </w:rPr>
              <w:fldChar w:fldCharType="begin"/>
            </w:r>
            <w:r w:rsidRPr="00342602">
              <w:rPr>
                <w:rFonts w:ascii="宋体" w:hAnsi="宋体" w:hint="eastAsia"/>
                <w:sz w:val="21"/>
                <w:szCs w:val="21"/>
              </w:rPr>
              <w:instrText xml:space="preserve"> = 2 \* GB3 </w:instrText>
            </w:r>
            <w:r w:rsidRPr="00342602">
              <w:rPr>
                <w:rFonts w:ascii="宋体" w:hAnsi="宋体"/>
                <w:sz w:val="21"/>
                <w:szCs w:val="21"/>
              </w:rPr>
              <w:instrText xml:space="preserve"> \* MERGEFORMAT </w:instrText>
            </w:r>
            <w:r w:rsidRPr="00342602">
              <w:rPr>
                <w:rFonts w:ascii="宋体" w:hAnsi="宋体" w:hint="eastAsia"/>
                <w:sz w:val="21"/>
                <w:szCs w:val="21"/>
              </w:rPr>
              <w:fldChar w:fldCharType="separate"/>
            </w:r>
            <w:r w:rsidRPr="00342602">
              <w:rPr>
                <w:rFonts w:ascii="宋体" w:hAnsi="宋体" w:hint="eastAsia"/>
                <w:sz w:val="21"/>
                <w:szCs w:val="21"/>
              </w:rPr>
              <w:t>②</w:t>
            </w:r>
            <w:r w:rsidRPr="00342602">
              <w:rPr>
                <w:rFonts w:ascii="宋体" w:hAnsi="宋体" w:hint="eastAsia"/>
                <w:sz w:val="21"/>
                <w:szCs w:val="21"/>
              </w:rPr>
              <w:fldChar w:fldCharType="end"/>
            </w:r>
            <w:r w:rsidRPr="00342602">
              <w:rPr>
                <w:rFonts w:ascii="宋体" w:hAnsi="宋体" w:hint="eastAsia"/>
                <w:sz w:val="21"/>
                <w:szCs w:val="21"/>
              </w:rPr>
              <w:t>与课题研究的相关性：在</w:t>
            </w:r>
            <w:r w:rsidRPr="00342602">
              <w:rPr>
                <w:rFonts w:ascii="宋体" w:hAnsi="宋体"/>
                <w:sz w:val="21"/>
                <w:szCs w:val="21"/>
              </w:rPr>
              <w:t>外业资料获取的过程中，</w:t>
            </w:r>
            <w:r w:rsidRPr="00342602">
              <w:rPr>
                <w:rFonts w:ascii="宋体" w:hAnsi="宋体" w:hint="eastAsia"/>
                <w:sz w:val="21"/>
                <w:szCs w:val="21"/>
              </w:rPr>
              <w:t>为</w:t>
            </w:r>
            <w:r w:rsidRPr="00342602">
              <w:rPr>
                <w:rFonts w:ascii="宋体" w:hAnsi="宋体"/>
                <w:sz w:val="21"/>
                <w:szCs w:val="21"/>
              </w:rPr>
              <w:t>方便信息存储</w:t>
            </w:r>
            <w:r w:rsidRPr="00342602">
              <w:rPr>
                <w:rFonts w:ascii="宋体" w:hAnsi="宋体" w:hint="eastAsia"/>
                <w:sz w:val="21"/>
                <w:szCs w:val="21"/>
              </w:rPr>
              <w:t>，需要</w:t>
            </w:r>
            <w:r w:rsidRPr="00342602">
              <w:rPr>
                <w:rFonts w:ascii="宋体" w:hAnsi="宋体"/>
                <w:sz w:val="21"/>
                <w:szCs w:val="21"/>
              </w:rPr>
              <w:t>购置</w:t>
            </w:r>
            <w:r w:rsidRPr="00342602">
              <w:rPr>
                <w:rFonts w:ascii="宋体" w:hAnsi="宋体" w:hint="eastAsia"/>
                <w:sz w:val="21"/>
                <w:szCs w:val="21"/>
              </w:rPr>
              <w:t>少量</w:t>
            </w:r>
            <w:r w:rsidRPr="00342602">
              <w:rPr>
                <w:rFonts w:ascii="宋体" w:hAnsi="宋体"/>
                <w:sz w:val="21"/>
                <w:szCs w:val="21"/>
              </w:rPr>
              <w:t>的数字存储产品作为</w:t>
            </w:r>
            <w:r w:rsidRPr="00342602">
              <w:rPr>
                <w:rFonts w:ascii="宋体" w:hAnsi="宋体" w:hint="eastAsia"/>
                <w:sz w:val="21"/>
                <w:szCs w:val="21"/>
              </w:rPr>
              <w:t>计算和</w:t>
            </w:r>
            <w:r w:rsidRPr="00342602">
              <w:rPr>
                <w:rFonts w:ascii="宋体" w:hAnsi="宋体"/>
                <w:sz w:val="21"/>
                <w:szCs w:val="21"/>
              </w:rPr>
              <w:t>实验资料</w:t>
            </w:r>
            <w:r w:rsidRPr="00342602">
              <w:rPr>
                <w:rFonts w:ascii="宋体" w:hAnsi="宋体" w:hint="eastAsia"/>
                <w:sz w:val="21"/>
                <w:szCs w:val="21"/>
              </w:rPr>
              <w:t>载体；为</w:t>
            </w:r>
            <w:r w:rsidRPr="00342602">
              <w:rPr>
                <w:rFonts w:ascii="宋体" w:hAnsi="宋体"/>
                <w:sz w:val="21"/>
                <w:szCs w:val="21"/>
              </w:rPr>
              <w:t>方便信息</w:t>
            </w:r>
            <w:r w:rsidRPr="00342602">
              <w:rPr>
                <w:rFonts w:ascii="宋体" w:hAnsi="宋体" w:hint="eastAsia"/>
                <w:sz w:val="21"/>
                <w:szCs w:val="21"/>
              </w:rPr>
              <w:t>传输，需要</w:t>
            </w:r>
            <w:r w:rsidRPr="00342602">
              <w:rPr>
                <w:rFonts w:ascii="宋体" w:hAnsi="宋体"/>
                <w:sz w:val="21"/>
                <w:szCs w:val="21"/>
              </w:rPr>
              <w:t>购置少量网线</w:t>
            </w:r>
            <w:r w:rsidRPr="00342602">
              <w:rPr>
                <w:rFonts w:ascii="宋体" w:hAnsi="宋体" w:hint="eastAsia"/>
                <w:sz w:val="21"/>
                <w:szCs w:val="21"/>
              </w:rPr>
              <w:t>、USB</w:t>
            </w:r>
            <w:r w:rsidRPr="00342602">
              <w:rPr>
                <w:rFonts w:ascii="宋体" w:hAnsi="宋体"/>
                <w:sz w:val="21"/>
                <w:szCs w:val="21"/>
              </w:rPr>
              <w:t>数据线</w:t>
            </w:r>
            <w:r w:rsidRPr="00342602">
              <w:rPr>
                <w:rFonts w:ascii="宋体" w:hAnsi="宋体" w:hint="eastAsia"/>
                <w:sz w:val="21"/>
                <w:szCs w:val="21"/>
              </w:rPr>
              <w:t>、</w:t>
            </w:r>
            <w:r w:rsidRPr="00342602">
              <w:rPr>
                <w:rFonts w:ascii="宋体" w:hAnsi="宋体"/>
                <w:sz w:val="21"/>
                <w:szCs w:val="21"/>
              </w:rPr>
              <w:t>COM数据线等</w:t>
            </w:r>
            <w:r w:rsidRPr="00342602">
              <w:rPr>
                <w:rFonts w:ascii="宋体" w:hAnsi="宋体" w:hint="eastAsia"/>
                <w:sz w:val="21"/>
                <w:szCs w:val="21"/>
              </w:rPr>
              <w:t>；另外</w:t>
            </w:r>
            <w:r w:rsidRPr="00342602">
              <w:rPr>
                <w:rFonts w:ascii="宋体" w:hAnsi="宋体"/>
                <w:sz w:val="21"/>
                <w:szCs w:val="21"/>
              </w:rPr>
              <w:t>在现场实验过程中，需要购买</w:t>
            </w:r>
            <w:r w:rsidRPr="00342602">
              <w:rPr>
                <w:rFonts w:ascii="宋体" w:hAnsi="宋体" w:hint="eastAsia"/>
                <w:sz w:val="21"/>
                <w:szCs w:val="21"/>
              </w:rPr>
              <w:t>卷尺、</w:t>
            </w:r>
            <w:r w:rsidRPr="00342602">
              <w:rPr>
                <w:rFonts w:ascii="宋体" w:hAnsi="宋体"/>
                <w:sz w:val="21"/>
                <w:szCs w:val="21"/>
              </w:rPr>
              <w:t>喷漆</w:t>
            </w:r>
            <w:r w:rsidRPr="00342602">
              <w:rPr>
                <w:rFonts w:ascii="宋体" w:hAnsi="宋体" w:hint="eastAsia"/>
                <w:sz w:val="21"/>
                <w:szCs w:val="21"/>
              </w:rPr>
              <w:t>、</w:t>
            </w:r>
            <w:r w:rsidRPr="00342602">
              <w:rPr>
                <w:rFonts w:ascii="宋体" w:hAnsi="宋体"/>
                <w:sz w:val="21"/>
                <w:szCs w:val="21"/>
              </w:rPr>
              <w:t>胶带</w:t>
            </w:r>
            <w:r w:rsidRPr="00342602">
              <w:rPr>
                <w:rFonts w:ascii="宋体" w:hAnsi="宋体" w:hint="eastAsia"/>
                <w:sz w:val="21"/>
                <w:szCs w:val="21"/>
              </w:rPr>
              <w:t>、</w:t>
            </w:r>
            <w:r w:rsidRPr="00342602">
              <w:rPr>
                <w:rFonts w:ascii="宋体" w:hAnsi="宋体"/>
                <w:sz w:val="21"/>
                <w:szCs w:val="21"/>
              </w:rPr>
              <w:t>零星</w:t>
            </w:r>
            <w:r w:rsidRPr="00342602">
              <w:rPr>
                <w:rFonts w:ascii="宋体" w:hAnsi="宋体" w:hint="eastAsia"/>
                <w:sz w:val="21"/>
                <w:szCs w:val="21"/>
              </w:rPr>
              <w:t>型材</w:t>
            </w:r>
            <w:r w:rsidRPr="00342602">
              <w:rPr>
                <w:rFonts w:ascii="宋体" w:hAnsi="宋体"/>
                <w:sz w:val="21"/>
                <w:szCs w:val="21"/>
              </w:rPr>
              <w:t>、</w:t>
            </w:r>
            <w:r w:rsidRPr="00342602">
              <w:rPr>
                <w:rFonts w:ascii="宋体" w:hAnsi="宋体" w:hint="eastAsia"/>
                <w:sz w:val="21"/>
                <w:szCs w:val="21"/>
              </w:rPr>
              <w:t>焊接</w:t>
            </w:r>
            <w:r w:rsidRPr="00342602">
              <w:rPr>
                <w:rFonts w:ascii="宋体" w:hAnsi="宋体"/>
                <w:sz w:val="21"/>
                <w:szCs w:val="21"/>
              </w:rPr>
              <w:t>材料等工具</w:t>
            </w:r>
            <w:r w:rsidRPr="00342602">
              <w:rPr>
                <w:rFonts w:ascii="宋体" w:hAnsi="宋体" w:hint="eastAsia"/>
                <w:sz w:val="21"/>
                <w:szCs w:val="21"/>
              </w:rPr>
              <w:t>和</w:t>
            </w:r>
            <w:r w:rsidRPr="00342602">
              <w:rPr>
                <w:rFonts w:ascii="宋体" w:hAnsi="宋体"/>
                <w:sz w:val="21"/>
                <w:szCs w:val="21"/>
              </w:rPr>
              <w:t>耗材，布设便于计算机识别和采集的标志物</w:t>
            </w:r>
            <w:r w:rsidRPr="00342602">
              <w:rPr>
                <w:rFonts w:ascii="宋体" w:hAnsi="宋体" w:hint="eastAsia"/>
                <w:sz w:val="21"/>
                <w:szCs w:val="21"/>
              </w:rPr>
              <w:t>。</w:t>
            </w:r>
          </w:p>
          <w:p w14:paraId="0E4A86B4" w14:textId="77777777" w:rsidR="00B471E1" w:rsidRPr="00342602" w:rsidRDefault="00B471E1" w:rsidP="004A7823">
            <w:pPr>
              <w:tabs>
                <w:tab w:val="left" w:pos="945"/>
              </w:tabs>
              <w:snapToGrid w:val="0"/>
              <w:spacing w:line="360" w:lineRule="auto"/>
              <w:ind w:leftChars="50" w:left="120" w:rightChars="50" w:right="120" w:firstLineChars="200" w:firstLine="420"/>
              <w:rPr>
                <w:rFonts w:ascii="宋体" w:hAnsi="宋体"/>
                <w:sz w:val="21"/>
                <w:szCs w:val="21"/>
              </w:rPr>
            </w:pPr>
            <w:r w:rsidRPr="00342602">
              <w:rPr>
                <w:rFonts w:ascii="宋体" w:hAnsi="宋体" w:hint="eastAsia"/>
                <w:sz w:val="21"/>
                <w:szCs w:val="21"/>
              </w:rPr>
              <w:fldChar w:fldCharType="begin"/>
            </w:r>
            <w:r w:rsidRPr="00342602">
              <w:rPr>
                <w:rFonts w:ascii="宋体" w:hAnsi="宋体" w:hint="eastAsia"/>
                <w:sz w:val="21"/>
                <w:szCs w:val="21"/>
              </w:rPr>
              <w:instrText xml:space="preserve"> = 3 \* GB3 </w:instrText>
            </w:r>
            <w:r w:rsidRPr="00342602">
              <w:rPr>
                <w:rFonts w:ascii="宋体" w:hAnsi="宋体"/>
                <w:sz w:val="21"/>
                <w:szCs w:val="21"/>
              </w:rPr>
              <w:instrText xml:space="preserve"> \* MERGEFORMAT </w:instrText>
            </w:r>
            <w:r w:rsidRPr="00342602">
              <w:rPr>
                <w:rFonts w:ascii="宋体" w:hAnsi="宋体" w:hint="eastAsia"/>
                <w:sz w:val="21"/>
                <w:szCs w:val="21"/>
              </w:rPr>
              <w:fldChar w:fldCharType="separate"/>
            </w:r>
            <w:r w:rsidRPr="00342602">
              <w:rPr>
                <w:rFonts w:ascii="宋体" w:hAnsi="宋体" w:hint="eastAsia"/>
                <w:sz w:val="21"/>
                <w:szCs w:val="21"/>
              </w:rPr>
              <w:t>③</w:t>
            </w:r>
            <w:r w:rsidRPr="00342602">
              <w:rPr>
                <w:rFonts w:ascii="宋体" w:hAnsi="宋体" w:hint="eastAsia"/>
                <w:sz w:val="21"/>
                <w:szCs w:val="21"/>
              </w:rPr>
              <w:fldChar w:fldCharType="end"/>
            </w:r>
            <w:r w:rsidRPr="00342602">
              <w:rPr>
                <w:rFonts w:ascii="宋体" w:hAnsi="宋体" w:hint="eastAsia"/>
                <w:sz w:val="21"/>
                <w:szCs w:val="21"/>
              </w:rPr>
              <w:t>测算方法、测算依据：</w:t>
            </w:r>
          </w:p>
          <w:p w14:paraId="5C1E6F52" w14:textId="77777777" w:rsidR="00B471E1" w:rsidRPr="00342602" w:rsidRDefault="00B471E1" w:rsidP="004A7823">
            <w:pPr>
              <w:tabs>
                <w:tab w:val="left" w:pos="945"/>
              </w:tabs>
              <w:snapToGrid w:val="0"/>
              <w:spacing w:line="360" w:lineRule="auto"/>
              <w:ind w:leftChars="50" w:left="120" w:rightChars="50" w:right="120" w:firstLineChars="200" w:firstLine="420"/>
              <w:rPr>
                <w:rFonts w:ascii="宋体" w:hAnsi="宋体"/>
                <w:sz w:val="21"/>
                <w:szCs w:val="21"/>
              </w:rPr>
            </w:pPr>
            <w:r w:rsidRPr="00342602">
              <w:rPr>
                <w:rFonts w:ascii="宋体" w:hAnsi="宋体" w:hint="eastAsia"/>
                <w:sz w:val="21"/>
                <w:szCs w:val="21"/>
              </w:rPr>
              <w:t>◆项目现场实验</w:t>
            </w:r>
            <w:r w:rsidRPr="00342602">
              <w:rPr>
                <w:rFonts w:ascii="宋体" w:hAnsi="宋体"/>
                <w:sz w:val="21"/>
                <w:szCs w:val="21"/>
              </w:rPr>
              <w:t>过程中数字资料载体</w:t>
            </w:r>
            <w:r w:rsidRPr="00342602">
              <w:rPr>
                <w:rFonts w:ascii="宋体" w:hAnsi="宋体" w:hint="eastAsia"/>
                <w:sz w:val="21"/>
                <w:szCs w:val="21"/>
              </w:rPr>
              <w:t>、信息</w:t>
            </w:r>
            <w:r w:rsidRPr="00342602">
              <w:rPr>
                <w:rFonts w:ascii="宋体" w:hAnsi="宋体"/>
                <w:sz w:val="21"/>
                <w:szCs w:val="21"/>
              </w:rPr>
              <w:t>传输</w:t>
            </w:r>
            <w:r w:rsidRPr="00342602">
              <w:rPr>
                <w:rFonts w:ascii="宋体" w:hAnsi="宋体" w:hint="eastAsia"/>
                <w:sz w:val="21"/>
                <w:szCs w:val="21"/>
              </w:rPr>
              <w:t>耗材、现场</w:t>
            </w:r>
            <w:r w:rsidRPr="00342602">
              <w:rPr>
                <w:rFonts w:ascii="宋体" w:hAnsi="宋体"/>
                <w:sz w:val="21"/>
                <w:szCs w:val="21"/>
              </w:rPr>
              <w:t>实验</w:t>
            </w:r>
            <w:r w:rsidRPr="00342602">
              <w:rPr>
                <w:rFonts w:ascii="宋体" w:hAnsi="宋体" w:hint="eastAsia"/>
                <w:sz w:val="21"/>
                <w:szCs w:val="21"/>
              </w:rPr>
              <w:t>耗材</w:t>
            </w:r>
            <w:r w:rsidRPr="00342602">
              <w:rPr>
                <w:rFonts w:ascii="宋体" w:hAnsi="宋体"/>
                <w:sz w:val="21"/>
                <w:szCs w:val="21"/>
              </w:rPr>
              <w:t>等计3</w:t>
            </w:r>
            <w:r w:rsidRPr="00342602">
              <w:rPr>
                <w:rFonts w:ascii="宋体" w:hAnsi="宋体" w:hint="eastAsia"/>
                <w:sz w:val="21"/>
                <w:szCs w:val="21"/>
              </w:rPr>
              <w:t>年</w:t>
            </w:r>
            <w:r w:rsidRPr="00342602">
              <w:rPr>
                <w:rFonts w:ascii="宋体" w:hAnsi="宋体"/>
                <w:sz w:val="21"/>
                <w:szCs w:val="21"/>
              </w:rPr>
              <w:t>以2</w:t>
            </w:r>
            <w:r w:rsidRPr="00342602">
              <w:rPr>
                <w:rFonts w:ascii="宋体" w:hAnsi="宋体" w:hint="eastAsia"/>
                <w:sz w:val="21"/>
                <w:szCs w:val="21"/>
              </w:rPr>
              <w:t>万元</w:t>
            </w:r>
            <w:r w:rsidRPr="00342602">
              <w:rPr>
                <w:rFonts w:ascii="宋体" w:hAnsi="宋体"/>
                <w:sz w:val="21"/>
                <w:szCs w:val="21"/>
              </w:rPr>
              <w:t>计</w:t>
            </w:r>
            <w:r w:rsidRPr="00342602">
              <w:rPr>
                <w:rFonts w:ascii="宋体" w:hAnsi="宋体" w:hint="eastAsia"/>
                <w:sz w:val="21"/>
                <w:szCs w:val="21"/>
              </w:rPr>
              <w:t>。</w:t>
            </w:r>
          </w:p>
          <w:p w14:paraId="16A18504" w14:textId="77777777" w:rsidR="00B471E1" w:rsidRPr="00342602" w:rsidRDefault="00B471E1" w:rsidP="004A7823">
            <w:pPr>
              <w:spacing w:line="360" w:lineRule="auto"/>
              <w:ind w:firstLine="480"/>
              <w:rPr>
                <w:rFonts w:eastAsia="楷体"/>
                <w:kern w:val="0"/>
                <w:szCs w:val="21"/>
              </w:rPr>
            </w:pPr>
            <w:r w:rsidRPr="00342602">
              <w:rPr>
                <w:rFonts w:eastAsia="楷体" w:hint="eastAsia"/>
                <w:kern w:val="0"/>
                <w:szCs w:val="21"/>
              </w:rPr>
              <w:t>子题</w:t>
            </w:r>
            <w:r w:rsidRPr="00342602">
              <w:rPr>
                <w:rFonts w:eastAsia="楷体" w:hint="eastAsia"/>
                <w:kern w:val="0"/>
                <w:szCs w:val="21"/>
              </w:rPr>
              <w:t>2</w:t>
            </w:r>
            <w:r w:rsidRPr="00342602">
              <w:rPr>
                <w:rFonts w:eastAsia="楷体" w:hint="eastAsia"/>
                <w:kern w:val="0"/>
                <w:szCs w:val="21"/>
              </w:rPr>
              <w:t>：</w:t>
            </w:r>
          </w:p>
          <w:p w14:paraId="4D78B754" w14:textId="77777777" w:rsidR="00B471E1" w:rsidRPr="00342602" w:rsidRDefault="00B471E1" w:rsidP="004A7823">
            <w:pPr>
              <w:tabs>
                <w:tab w:val="left" w:pos="945"/>
              </w:tabs>
              <w:snapToGrid w:val="0"/>
              <w:spacing w:line="360" w:lineRule="auto"/>
              <w:ind w:leftChars="50" w:left="120" w:rightChars="50" w:right="120" w:firstLineChars="200" w:firstLine="420"/>
              <w:rPr>
                <w:rFonts w:ascii="宋体" w:hAnsi="宋体"/>
                <w:sz w:val="21"/>
                <w:szCs w:val="21"/>
              </w:rPr>
            </w:pPr>
            <w:r w:rsidRPr="00342602">
              <w:rPr>
                <w:rFonts w:ascii="宋体" w:hAnsi="宋体" w:hint="eastAsia"/>
                <w:sz w:val="21"/>
                <w:szCs w:val="21"/>
              </w:rPr>
              <w:t>①</w:t>
            </w:r>
            <w:r w:rsidRPr="00342602">
              <w:rPr>
                <w:rFonts w:ascii="宋体" w:hAnsi="宋体"/>
                <w:sz w:val="21"/>
                <w:szCs w:val="21"/>
              </w:rPr>
              <w:t>主要用途：</w:t>
            </w:r>
            <w:r w:rsidRPr="00342602">
              <w:rPr>
                <w:rFonts w:ascii="宋体" w:hAnsi="宋体" w:hint="eastAsia"/>
                <w:sz w:val="21"/>
                <w:szCs w:val="21"/>
              </w:rPr>
              <w:t>1）用于3个左右示范工程现场余泥渣土取样及土样包装运输；2）用于现场试验过程中消耗的破碎、晾干等辅助材料；3）用于试验所需试剂的配置和实验消耗；4）实验所需的一次性实验材料及易耗品等。</w:t>
            </w:r>
          </w:p>
          <w:p w14:paraId="2B1DF94B" w14:textId="77777777" w:rsidR="00B471E1" w:rsidRPr="00342602" w:rsidRDefault="00B471E1" w:rsidP="004A7823">
            <w:pPr>
              <w:tabs>
                <w:tab w:val="left" w:pos="945"/>
              </w:tabs>
              <w:snapToGrid w:val="0"/>
              <w:spacing w:line="360" w:lineRule="auto"/>
              <w:ind w:leftChars="50" w:left="120" w:rightChars="50" w:right="120" w:firstLineChars="200" w:firstLine="420"/>
              <w:rPr>
                <w:rFonts w:ascii="宋体" w:hAnsi="宋体"/>
                <w:sz w:val="21"/>
                <w:szCs w:val="21"/>
              </w:rPr>
            </w:pPr>
            <w:r w:rsidRPr="00342602">
              <w:rPr>
                <w:rFonts w:ascii="宋体" w:hAnsi="宋体" w:hint="eastAsia"/>
                <w:sz w:val="21"/>
                <w:szCs w:val="21"/>
              </w:rPr>
              <w:t>②与项目研究的相关性：在北支江、之江路等工程集成技术及示范中，自主研发余泥渣土资源化处理技术并集成应用，用于室内和现场试验及部分示范工程的构建材料、技术开发材料、测试耗材等的购买。</w:t>
            </w:r>
          </w:p>
          <w:p w14:paraId="37F17BAD" w14:textId="77777777" w:rsidR="00B471E1" w:rsidRPr="00342602" w:rsidRDefault="00B471E1" w:rsidP="004A7823">
            <w:pPr>
              <w:tabs>
                <w:tab w:val="left" w:pos="945"/>
              </w:tabs>
              <w:snapToGrid w:val="0"/>
              <w:spacing w:line="360" w:lineRule="auto"/>
              <w:ind w:leftChars="50" w:left="120" w:rightChars="50" w:right="120" w:firstLineChars="200" w:firstLine="420"/>
              <w:rPr>
                <w:rFonts w:ascii="宋体" w:hAnsi="宋体"/>
                <w:sz w:val="21"/>
                <w:szCs w:val="21"/>
              </w:rPr>
            </w:pPr>
            <w:r w:rsidRPr="00342602">
              <w:rPr>
                <w:rFonts w:ascii="宋体" w:hAnsi="宋体" w:hint="eastAsia"/>
                <w:sz w:val="21"/>
                <w:szCs w:val="21"/>
              </w:rPr>
              <w:t>③测算方法、测算依据：</w:t>
            </w:r>
          </w:p>
          <w:p w14:paraId="462275FD" w14:textId="77777777" w:rsidR="00B471E1" w:rsidRPr="00342602" w:rsidRDefault="00B471E1" w:rsidP="004A7823">
            <w:pPr>
              <w:tabs>
                <w:tab w:val="left" w:pos="945"/>
              </w:tabs>
              <w:snapToGrid w:val="0"/>
              <w:spacing w:line="360" w:lineRule="auto"/>
              <w:ind w:leftChars="50" w:left="120" w:rightChars="50" w:right="120" w:firstLineChars="200" w:firstLine="420"/>
              <w:rPr>
                <w:rFonts w:ascii="宋体" w:hAnsi="宋体"/>
                <w:sz w:val="21"/>
                <w:szCs w:val="21"/>
              </w:rPr>
            </w:pPr>
            <w:r w:rsidRPr="00342602">
              <w:rPr>
                <w:rFonts w:ascii="宋体" w:hAnsi="宋体" w:hint="eastAsia"/>
                <w:sz w:val="21"/>
                <w:szCs w:val="21"/>
              </w:rPr>
              <w:t>◆</w:t>
            </w:r>
            <w:r w:rsidRPr="00342602">
              <w:rPr>
                <w:rFonts w:ascii="宋体" w:hAnsi="宋体"/>
                <w:sz w:val="21"/>
                <w:szCs w:val="21"/>
              </w:rPr>
              <w:t>余泥渣土取样及包装运输：1.2万元/次×10次=12.0万元</w:t>
            </w:r>
          </w:p>
          <w:p w14:paraId="33153218" w14:textId="77777777" w:rsidR="00B471E1" w:rsidRPr="00342602" w:rsidRDefault="00B471E1" w:rsidP="004A7823">
            <w:pPr>
              <w:tabs>
                <w:tab w:val="left" w:pos="945"/>
              </w:tabs>
              <w:snapToGrid w:val="0"/>
              <w:spacing w:line="360" w:lineRule="auto"/>
              <w:ind w:leftChars="50" w:left="120" w:rightChars="50" w:right="120" w:firstLineChars="200" w:firstLine="420"/>
              <w:rPr>
                <w:rFonts w:ascii="宋体" w:hAnsi="宋体"/>
                <w:sz w:val="21"/>
                <w:szCs w:val="21"/>
              </w:rPr>
            </w:pPr>
            <w:r w:rsidRPr="00342602">
              <w:rPr>
                <w:rFonts w:ascii="宋体" w:hAnsi="宋体" w:hint="eastAsia"/>
                <w:sz w:val="21"/>
                <w:szCs w:val="21"/>
              </w:rPr>
              <w:t>◆</w:t>
            </w:r>
            <w:r w:rsidRPr="00342602">
              <w:rPr>
                <w:rFonts w:ascii="宋体" w:hAnsi="宋体"/>
                <w:sz w:val="21"/>
                <w:szCs w:val="21"/>
              </w:rPr>
              <w:t>脱水泥饼破碎、运输、晾晒等所需</w:t>
            </w:r>
            <w:r w:rsidRPr="00342602">
              <w:rPr>
                <w:rFonts w:ascii="宋体" w:hAnsi="宋体" w:hint="eastAsia"/>
                <w:sz w:val="21"/>
                <w:szCs w:val="21"/>
              </w:rPr>
              <w:t>耗材</w:t>
            </w:r>
            <w:r w:rsidRPr="00342602">
              <w:rPr>
                <w:rFonts w:ascii="宋体" w:hAnsi="宋体"/>
                <w:sz w:val="21"/>
                <w:szCs w:val="21"/>
              </w:rPr>
              <w:t>及辅助材料：</w:t>
            </w:r>
            <w:r w:rsidRPr="00342602">
              <w:rPr>
                <w:rFonts w:ascii="宋体" w:hAnsi="宋体" w:hint="eastAsia"/>
                <w:sz w:val="21"/>
                <w:szCs w:val="21"/>
              </w:rPr>
              <w:t>0</w:t>
            </w:r>
            <w:r w:rsidRPr="00342602">
              <w:rPr>
                <w:rFonts w:ascii="宋体" w:hAnsi="宋体"/>
                <w:sz w:val="21"/>
                <w:szCs w:val="21"/>
              </w:rPr>
              <w:t>.8</w:t>
            </w:r>
            <w:r w:rsidRPr="00342602">
              <w:rPr>
                <w:rFonts w:ascii="宋体" w:hAnsi="宋体" w:hint="eastAsia"/>
                <w:sz w:val="21"/>
                <w:szCs w:val="21"/>
              </w:rPr>
              <w:t>万元/组</w:t>
            </w:r>
            <w:r w:rsidRPr="00342602">
              <w:rPr>
                <w:rFonts w:ascii="宋体" w:hAnsi="宋体"/>
                <w:sz w:val="21"/>
                <w:szCs w:val="21"/>
              </w:rPr>
              <w:t>×10</w:t>
            </w:r>
            <w:r w:rsidRPr="00342602">
              <w:rPr>
                <w:rFonts w:ascii="宋体" w:hAnsi="宋体" w:hint="eastAsia"/>
                <w:sz w:val="21"/>
                <w:szCs w:val="21"/>
              </w:rPr>
              <w:t>组=</w:t>
            </w:r>
            <w:r w:rsidRPr="00342602">
              <w:rPr>
                <w:rFonts w:ascii="宋体" w:hAnsi="宋体"/>
                <w:sz w:val="21"/>
                <w:szCs w:val="21"/>
              </w:rPr>
              <w:t>8.0万元</w:t>
            </w:r>
          </w:p>
          <w:p w14:paraId="4F2F8BA0" w14:textId="77777777" w:rsidR="00B471E1" w:rsidRPr="00342602" w:rsidRDefault="00B471E1" w:rsidP="004A7823">
            <w:pPr>
              <w:tabs>
                <w:tab w:val="left" w:pos="945"/>
              </w:tabs>
              <w:snapToGrid w:val="0"/>
              <w:spacing w:line="360" w:lineRule="auto"/>
              <w:ind w:leftChars="50" w:left="120" w:rightChars="50" w:right="120" w:firstLineChars="200" w:firstLine="420"/>
              <w:rPr>
                <w:rFonts w:ascii="宋体" w:hAnsi="宋体"/>
                <w:sz w:val="21"/>
                <w:szCs w:val="21"/>
              </w:rPr>
            </w:pPr>
            <w:r w:rsidRPr="00342602">
              <w:rPr>
                <w:rFonts w:ascii="宋体" w:hAnsi="宋体" w:hint="eastAsia"/>
                <w:sz w:val="21"/>
                <w:szCs w:val="21"/>
              </w:rPr>
              <w:t>◆</w:t>
            </w:r>
            <w:r w:rsidRPr="00342602">
              <w:rPr>
                <w:rFonts w:ascii="宋体" w:hAnsi="宋体"/>
                <w:sz w:val="21"/>
                <w:szCs w:val="21"/>
              </w:rPr>
              <w:t>MgO、MgCl2、絮凝剂、粉煤灰、矿渣等试验材料购置及运输：1.0</w:t>
            </w:r>
            <w:r w:rsidRPr="00342602">
              <w:rPr>
                <w:rFonts w:ascii="宋体" w:hAnsi="宋体" w:hint="eastAsia"/>
                <w:sz w:val="21"/>
                <w:szCs w:val="21"/>
              </w:rPr>
              <w:t>万元/组×</w:t>
            </w:r>
            <w:r w:rsidRPr="00342602">
              <w:rPr>
                <w:rFonts w:ascii="宋体" w:hAnsi="宋体"/>
                <w:sz w:val="21"/>
                <w:szCs w:val="21"/>
              </w:rPr>
              <w:t>2</w:t>
            </w:r>
            <w:r w:rsidRPr="00342602">
              <w:rPr>
                <w:rFonts w:ascii="宋体" w:hAnsi="宋体" w:hint="eastAsia"/>
                <w:sz w:val="21"/>
                <w:szCs w:val="21"/>
              </w:rPr>
              <w:t>0组=</w:t>
            </w:r>
            <w:r w:rsidRPr="00342602">
              <w:rPr>
                <w:rFonts w:ascii="宋体" w:hAnsi="宋体"/>
                <w:sz w:val="21"/>
                <w:szCs w:val="21"/>
              </w:rPr>
              <w:t>20</w:t>
            </w:r>
            <w:r w:rsidRPr="00342602">
              <w:rPr>
                <w:rFonts w:ascii="宋体" w:hAnsi="宋体" w:hint="eastAsia"/>
                <w:sz w:val="21"/>
                <w:szCs w:val="21"/>
              </w:rPr>
              <w:t>.0万元</w:t>
            </w:r>
          </w:p>
          <w:p w14:paraId="6E0C48D9" w14:textId="77777777" w:rsidR="00B471E1" w:rsidRPr="00342602" w:rsidRDefault="00B471E1" w:rsidP="004A7823">
            <w:pPr>
              <w:tabs>
                <w:tab w:val="left" w:pos="945"/>
              </w:tabs>
              <w:snapToGrid w:val="0"/>
              <w:spacing w:line="360" w:lineRule="auto"/>
              <w:ind w:leftChars="50" w:left="120" w:rightChars="50" w:right="120" w:firstLineChars="200" w:firstLine="420"/>
              <w:rPr>
                <w:rFonts w:ascii="宋体" w:hAnsi="宋体"/>
                <w:sz w:val="21"/>
                <w:szCs w:val="21"/>
              </w:rPr>
            </w:pPr>
            <w:r w:rsidRPr="00342602">
              <w:rPr>
                <w:rFonts w:ascii="宋体" w:hAnsi="宋体" w:hint="eastAsia"/>
                <w:sz w:val="21"/>
                <w:szCs w:val="21"/>
              </w:rPr>
              <w:t>◆</w:t>
            </w:r>
            <w:r w:rsidRPr="00342602">
              <w:rPr>
                <w:rFonts w:ascii="宋体" w:hAnsi="宋体"/>
                <w:sz w:val="21"/>
                <w:szCs w:val="21"/>
              </w:rPr>
              <w:t>干湿、冻融、浸水、沉降柱等多种试验耗材及辅助材料：</w:t>
            </w:r>
            <w:r w:rsidRPr="00342602">
              <w:rPr>
                <w:rFonts w:ascii="宋体" w:hAnsi="宋体" w:hint="eastAsia"/>
                <w:sz w:val="21"/>
                <w:szCs w:val="21"/>
              </w:rPr>
              <w:t>0</w:t>
            </w:r>
            <w:r w:rsidRPr="00342602">
              <w:rPr>
                <w:rFonts w:ascii="宋体" w:hAnsi="宋体"/>
                <w:sz w:val="21"/>
                <w:szCs w:val="21"/>
              </w:rPr>
              <w:t>.4</w:t>
            </w:r>
            <w:r w:rsidRPr="00342602">
              <w:rPr>
                <w:rFonts w:ascii="宋体" w:hAnsi="宋体" w:hint="eastAsia"/>
                <w:sz w:val="21"/>
                <w:szCs w:val="21"/>
              </w:rPr>
              <w:t>万元/组</w:t>
            </w:r>
            <w:r w:rsidRPr="00342602">
              <w:rPr>
                <w:rFonts w:ascii="宋体" w:hAnsi="宋体"/>
                <w:sz w:val="21"/>
                <w:szCs w:val="21"/>
              </w:rPr>
              <w:t>×20</w:t>
            </w:r>
            <w:r w:rsidRPr="00342602">
              <w:rPr>
                <w:rFonts w:ascii="宋体" w:hAnsi="宋体" w:hint="eastAsia"/>
                <w:sz w:val="21"/>
                <w:szCs w:val="21"/>
              </w:rPr>
              <w:t>组=</w:t>
            </w:r>
            <w:r w:rsidRPr="00342602">
              <w:rPr>
                <w:rFonts w:ascii="宋体" w:hAnsi="宋体"/>
                <w:sz w:val="21"/>
                <w:szCs w:val="21"/>
              </w:rPr>
              <w:t>8.0万元</w:t>
            </w:r>
          </w:p>
          <w:p w14:paraId="685390DC" w14:textId="77777777" w:rsidR="00B471E1" w:rsidRPr="00342602" w:rsidRDefault="00B471E1" w:rsidP="004A7823">
            <w:pPr>
              <w:tabs>
                <w:tab w:val="left" w:pos="945"/>
              </w:tabs>
              <w:snapToGrid w:val="0"/>
              <w:spacing w:line="360" w:lineRule="auto"/>
              <w:ind w:leftChars="50" w:left="120" w:rightChars="50" w:right="120" w:firstLineChars="200" w:firstLine="420"/>
              <w:rPr>
                <w:rFonts w:ascii="宋体" w:hAnsi="宋体"/>
                <w:sz w:val="21"/>
                <w:szCs w:val="21"/>
              </w:rPr>
            </w:pPr>
            <w:r w:rsidRPr="00342602">
              <w:rPr>
                <w:rFonts w:ascii="宋体" w:hAnsi="宋体" w:hint="eastAsia"/>
                <w:sz w:val="21"/>
                <w:szCs w:val="21"/>
              </w:rPr>
              <w:t>◆</w:t>
            </w:r>
            <w:r w:rsidRPr="00342602">
              <w:rPr>
                <w:rFonts w:ascii="宋体" w:hAnsi="宋体"/>
                <w:sz w:val="21"/>
                <w:szCs w:val="21"/>
              </w:rPr>
              <w:t>压汞试验需液氮、汞等试验材料：</w:t>
            </w:r>
            <w:r w:rsidRPr="00342602">
              <w:rPr>
                <w:rFonts w:ascii="宋体" w:hAnsi="宋体" w:hint="eastAsia"/>
                <w:sz w:val="21"/>
                <w:szCs w:val="21"/>
              </w:rPr>
              <w:t>0</w:t>
            </w:r>
            <w:r w:rsidRPr="00342602">
              <w:rPr>
                <w:rFonts w:ascii="宋体" w:hAnsi="宋体"/>
                <w:sz w:val="21"/>
                <w:szCs w:val="21"/>
              </w:rPr>
              <w:t>.5</w:t>
            </w:r>
            <w:r w:rsidRPr="00342602">
              <w:rPr>
                <w:rFonts w:ascii="宋体" w:hAnsi="宋体" w:hint="eastAsia"/>
                <w:sz w:val="21"/>
                <w:szCs w:val="21"/>
              </w:rPr>
              <w:t>万元/组</w:t>
            </w:r>
            <w:r w:rsidRPr="00342602">
              <w:rPr>
                <w:rFonts w:ascii="宋体" w:hAnsi="宋体"/>
                <w:sz w:val="21"/>
                <w:szCs w:val="21"/>
              </w:rPr>
              <w:t>×10</w:t>
            </w:r>
            <w:r w:rsidRPr="00342602">
              <w:rPr>
                <w:rFonts w:ascii="宋体" w:hAnsi="宋体" w:hint="eastAsia"/>
                <w:sz w:val="21"/>
                <w:szCs w:val="21"/>
              </w:rPr>
              <w:t>组=</w:t>
            </w:r>
            <w:r w:rsidRPr="00342602">
              <w:rPr>
                <w:rFonts w:ascii="宋体" w:hAnsi="宋体"/>
                <w:sz w:val="21"/>
                <w:szCs w:val="21"/>
              </w:rPr>
              <w:t>5.0万元</w:t>
            </w:r>
          </w:p>
          <w:p w14:paraId="68E934A4" w14:textId="77777777" w:rsidR="00B471E1" w:rsidRPr="00342602" w:rsidRDefault="00B471E1" w:rsidP="004A7823">
            <w:pPr>
              <w:tabs>
                <w:tab w:val="left" w:pos="945"/>
              </w:tabs>
              <w:snapToGrid w:val="0"/>
              <w:spacing w:line="360" w:lineRule="auto"/>
              <w:ind w:leftChars="50" w:left="120" w:rightChars="50" w:right="120" w:firstLineChars="200" w:firstLine="420"/>
              <w:rPr>
                <w:rFonts w:ascii="宋体" w:hAnsi="宋体"/>
                <w:sz w:val="21"/>
                <w:szCs w:val="21"/>
              </w:rPr>
            </w:pPr>
            <w:r w:rsidRPr="00342602">
              <w:rPr>
                <w:rFonts w:ascii="宋体" w:hAnsi="宋体" w:hint="eastAsia"/>
                <w:sz w:val="21"/>
                <w:szCs w:val="21"/>
              </w:rPr>
              <w:t>◆</w:t>
            </w:r>
            <w:r w:rsidRPr="00342602">
              <w:rPr>
                <w:rFonts w:ascii="宋体" w:hAnsi="宋体"/>
                <w:sz w:val="21"/>
                <w:szCs w:val="21"/>
              </w:rPr>
              <w:t>碳化试验需CO2等相关材料：</w:t>
            </w:r>
            <w:r w:rsidRPr="00342602">
              <w:rPr>
                <w:rFonts w:ascii="宋体" w:hAnsi="宋体" w:hint="eastAsia"/>
                <w:sz w:val="21"/>
                <w:szCs w:val="21"/>
              </w:rPr>
              <w:t>0</w:t>
            </w:r>
            <w:r w:rsidRPr="00342602">
              <w:rPr>
                <w:rFonts w:ascii="宋体" w:hAnsi="宋体"/>
                <w:sz w:val="21"/>
                <w:szCs w:val="21"/>
              </w:rPr>
              <w:t>.3</w:t>
            </w:r>
            <w:r w:rsidRPr="00342602">
              <w:rPr>
                <w:rFonts w:ascii="宋体" w:hAnsi="宋体" w:hint="eastAsia"/>
                <w:sz w:val="21"/>
                <w:szCs w:val="21"/>
              </w:rPr>
              <w:t>万元/组</w:t>
            </w:r>
            <w:r w:rsidRPr="00342602">
              <w:rPr>
                <w:rFonts w:ascii="宋体" w:hAnsi="宋体"/>
                <w:sz w:val="21"/>
                <w:szCs w:val="21"/>
              </w:rPr>
              <w:t>×10</w:t>
            </w:r>
            <w:r w:rsidRPr="00342602">
              <w:rPr>
                <w:rFonts w:ascii="宋体" w:hAnsi="宋体" w:hint="eastAsia"/>
                <w:sz w:val="21"/>
                <w:szCs w:val="21"/>
              </w:rPr>
              <w:t>组=</w:t>
            </w:r>
            <w:r w:rsidRPr="00342602">
              <w:rPr>
                <w:rFonts w:ascii="宋体" w:hAnsi="宋体"/>
                <w:sz w:val="21"/>
                <w:szCs w:val="21"/>
              </w:rPr>
              <w:t>3.0万元</w:t>
            </w:r>
          </w:p>
          <w:p w14:paraId="559566EC" w14:textId="77777777" w:rsidR="00B471E1" w:rsidRPr="00342602" w:rsidRDefault="00B471E1" w:rsidP="004A7823">
            <w:pPr>
              <w:tabs>
                <w:tab w:val="left" w:pos="945"/>
              </w:tabs>
              <w:snapToGrid w:val="0"/>
              <w:spacing w:line="360" w:lineRule="auto"/>
              <w:ind w:leftChars="50" w:left="120" w:rightChars="50" w:right="120" w:firstLineChars="200" w:firstLine="420"/>
              <w:rPr>
                <w:rFonts w:ascii="宋体" w:hAnsi="宋体"/>
                <w:sz w:val="21"/>
                <w:szCs w:val="21"/>
              </w:rPr>
            </w:pPr>
            <w:r w:rsidRPr="00342602">
              <w:rPr>
                <w:rFonts w:ascii="宋体" w:hAnsi="宋体" w:hint="eastAsia"/>
                <w:sz w:val="21"/>
                <w:szCs w:val="21"/>
              </w:rPr>
              <w:t>◆</w:t>
            </w:r>
            <w:r w:rsidRPr="00342602">
              <w:rPr>
                <w:rFonts w:ascii="宋体" w:hAnsi="宋体"/>
                <w:sz w:val="21"/>
                <w:szCs w:val="21"/>
              </w:rPr>
              <w:t>试验过程中试验辅助材料及低值易耗品：计2.0万元</w:t>
            </w:r>
          </w:p>
          <w:p w14:paraId="5F9A426D" w14:textId="77777777" w:rsidR="00B471E1" w:rsidRPr="00342602" w:rsidRDefault="00B471E1" w:rsidP="004A7823">
            <w:pPr>
              <w:spacing w:line="360" w:lineRule="auto"/>
              <w:ind w:firstLine="480"/>
              <w:rPr>
                <w:rFonts w:eastAsia="楷体"/>
                <w:kern w:val="0"/>
                <w:szCs w:val="21"/>
              </w:rPr>
            </w:pPr>
            <w:r w:rsidRPr="00342602">
              <w:rPr>
                <w:rFonts w:eastAsia="楷体" w:hint="eastAsia"/>
                <w:kern w:val="0"/>
                <w:szCs w:val="21"/>
              </w:rPr>
              <w:t>子题</w:t>
            </w:r>
            <w:r w:rsidRPr="00342602">
              <w:rPr>
                <w:rFonts w:eastAsia="楷体" w:hint="eastAsia"/>
                <w:kern w:val="0"/>
                <w:szCs w:val="21"/>
              </w:rPr>
              <w:t>3</w:t>
            </w:r>
            <w:r w:rsidRPr="00342602">
              <w:rPr>
                <w:rFonts w:eastAsia="楷体" w:hint="eastAsia"/>
                <w:kern w:val="0"/>
                <w:szCs w:val="21"/>
              </w:rPr>
              <w:t>：</w:t>
            </w:r>
          </w:p>
          <w:p w14:paraId="3BF32F82" w14:textId="77777777" w:rsidR="00B471E1" w:rsidRPr="00342602" w:rsidRDefault="00B471E1" w:rsidP="004A7823">
            <w:pPr>
              <w:tabs>
                <w:tab w:val="left" w:pos="945"/>
              </w:tabs>
              <w:snapToGrid w:val="0"/>
              <w:spacing w:line="360" w:lineRule="auto"/>
              <w:ind w:leftChars="50" w:left="120" w:rightChars="50" w:right="120" w:firstLineChars="200" w:firstLine="420"/>
              <w:rPr>
                <w:rFonts w:ascii="宋体" w:hAnsi="宋体"/>
                <w:sz w:val="21"/>
                <w:szCs w:val="21"/>
              </w:rPr>
            </w:pPr>
            <w:r w:rsidRPr="00342602">
              <w:rPr>
                <w:rFonts w:ascii="宋体" w:hAnsi="宋体" w:hint="eastAsia"/>
                <w:sz w:val="21"/>
                <w:szCs w:val="21"/>
              </w:rPr>
              <w:t>◆含水量探头接长电缆：</w:t>
            </w:r>
            <w:r w:rsidRPr="00342602">
              <w:rPr>
                <w:rFonts w:ascii="宋体" w:hAnsi="宋体"/>
                <w:sz w:val="21"/>
                <w:szCs w:val="21"/>
              </w:rPr>
              <w:t>0.002</w:t>
            </w:r>
            <w:r w:rsidRPr="00342602">
              <w:rPr>
                <w:rFonts w:ascii="宋体" w:hAnsi="宋体" w:hint="eastAsia"/>
                <w:sz w:val="21"/>
                <w:szCs w:val="21"/>
              </w:rPr>
              <w:t>万元/</w:t>
            </w:r>
            <w:r w:rsidRPr="00342602">
              <w:rPr>
                <w:rFonts w:ascii="宋体" w:hAnsi="宋体"/>
                <w:sz w:val="21"/>
                <w:szCs w:val="21"/>
              </w:rPr>
              <w:t>km×1.2km</w:t>
            </w:r>
            <w:r w:rsidRPr="00342602">
              <w:rPr>
                <w:rFonts w:ascii="宋体" w:hAnsi="宋体" w:hint="eastAsia"/>
                <w:sz w:val="21"/>
                <w:szCs w:val="21"/>
              </w:rPr>
              <w:t>=</w:t>
            </w:r>
            <w:r w:rsidRPr="00342602">
              <w:rPr>
                <w:rFonts w:ascii="宋体" w:hAnsi="宋体"/>
                <w:sz w:val="21"/>
                <w:szCs w:val="21"/>
              </w:rPr>
              <w:t>0.0024</w:t>
            </w:r>
            <w:r w:rsidRPr="00342602">
              <w:rPr>
                <w:rFonts w:ascii="宋体" w:hAnsi="宋体" w:hint="eastAsia"/>
                <w:sz w:val="21"/>
                <w:szCs w:val="21"/>
              </w:rPr>
              <w:t>万元</w:t>
            </w:r>
          </w:p>
          <w:p w14:paraId="7B7254E1" w14:textId="77777777" w:rsidR="00B471E1" w:rsidRPr="00342602" w:rsidRDefault="00B471E1" w:rsidP="004A7823">
            <w:pPr>
              <w:tabs>
                <w:tab w:val="left" w:pos="945"/>
              </w:tabs>
              <w:snapToGrid w:val="0"/>
              <w:spacing w:line="360" w:lineRule="auto"/>
              <w:ind w:leftChars="50" w:left="120" w:rightChars="50" w:right="120" w:firstLineChars="200" w:firstLine="420"/>
              <w:rPr>
                <w:rFonts w:ascii="宋体" w:hAnsi="宋体"/>
                <w:sz w:val="21"/>
                <w:szCs w:val="21"/>
              </w:rPr>
            </w:pPr>
            <w:r w:rsidRPr="00342602">
              <w:rPr>
                <w:rFonts w:ascii="宋体" w:hAnsi="宋体" w:hint="eastAsia"/>
                <w:sz w:val="21"/>
                <w:szCs w:val="21"/>
              </w:rPr>
              <w:t>◆振弦式土压力盒接长电缆：</w:t>
            </w:r>
            <w:r w:rsidRPr="00342602">
              <w:rPr>
                <w:rFonts w:ascii="宋体" w:hAnsi="宋体"/>
                <w:sz w:val="21"/>
                <w:szCs w:val="21"/>
              </w:rPr>
              <w:t>0.02</w:t>
            </w:r>
            <w:r w:rsidRPr="00342602">
              <w:rPr>
                <w:rFonts w:ascii="宋体" w:hAnsi="宋体" w:hint="eastAsia"/>
                <w:sz w:val="21"/>
                <w:szCs w:val="21"/>
              </w:rPr>
              <w:t>万元/</w:t>
            </w:r>
            <w:r w:rsidRPr="00342602">
              <w:rPr>
                <w:rFonts w:ascii="宋体" w:hAnsi="宋体"/>
                <w:sz w:val="21"/>
                <w:szCs w:val="21"/>
              </w:rPr>
              <w:t>km×1.2km</w:t>
            </w:r>
            <w:r w:rsidRPr="00342602">
              <w:rPr>
                <w:rFonts w:ascii="宋体" w:hAnsi="宋体" w:hint="eastAsia"/>
                <w:sz w:val="21"/>
                <w:szCs w:val="21"/>
              </w:rPr>
              <w:t>=</w:t>
            </w:r>
            <w:r w:rsidRPr="00342602">
              <w:rPr>
                <w:rFonts w:ascii="宋体" w:hAnsi="宋体"/>
                <w:sz w:val="21"/>
                <w:szCs w:val="21"/>
              </w:rPr>
              <w:t>0.024</w:t>
            </w:r>
            <w:r w:rsidRPr="00342602">
              <w:rPr>
                <w:rFonts w:ascii="宋体" w:hAnsi="宋体" w:hint="eastAsia"/>
                <w:sz w:val="21"/>
                <w:szCs w:val="21"/>
              </w:rPr>
              <w:t>万元</w:t>
            </w:r>
          </w:p>
          <w:p w14:paraId="6C2F46F4" w14:textId="77777777" w:rsidR="00B471E1" w:rsidRPr="00342602" w:rsidRDefault="00B471E1" w:rsidP="004A7823">
            <w:pPr>
              <w:tabs>
                <w:tab w:val="left" w:pos="945"/>
              </w:tabs>
              <w:snapToGrid w:val="0"/>
              <w:spacing w:line="360" w:lineRule="auto"/>
              <w:ind w:leftChars="50" w:left="120" w:rightChars="50" w:right="120" w:firstLineChars="200" w:firstLine="420"/>
              <w:rPr>
                <w:rFonts w:ascii="宋体" w:hAnsi="宋体"/>
                <w:sz w:val="21"/>
                <w:szCs w:val="21"/>
              </w:rPr>
            </w:pPr>
            <w:r w:rsidRPr="00342602">
              <w:rPr>
                <w:rFonts w:ascii="宋体" w:hAnsi="宋体" w:hint="eastAsia"/>
                <w:sz w:val="21"/>
                <w:szCs w:val="21"/>
              </w:rPr>
              <w:t>◆通讯电缆：0</w:t>
            </w:r>
            <w:r w:rsidRPr="00342602">
              <w:rPr>
                <w:rFonts w:ascii="宋体" w:hAnsi="宋体"/>
                <w:sz w:val="21"/>
                <w:szCs w:val="21"/>
              </w:rPr>
              <w:t>.0006</w:t>
            </w:r>
            <w:r w:rsidRPr="00342602">
              <w:rPr>
                <w:rFonts w:ascii="宋体" w:hAnsi="宋体" w:hint="eastAsia"/>
                <w:sz w:val="21"/>
                <w:szCs w:val="21"/>
              </w:rPr>
              <w:t>万元/</w:t>
            </w:r>
            <w:r w:rsidRPr="00342602">
              <w:rPr>
                <w:rFonts w:ascii="宋体" w:hAnsi="宋体"/>
                <w:sz w:val="21"/>
                <w:szCs w:val="21"/>
              </w:rPr>
              <w:t>m×1000m</w:t>
            </w:r>
            <w:r w:rsidRPr="00342602">
              <w:rPr>
                <w:rFonts w:ascii="宋体" w:hAnsi="宋体" w:hint="eastAsia"/>
                <w:sz w:val="21"/>
                <w:szCs w:val="21"/>
              </w:rPr>
              <w:t xml:space="preserve"> =</w:t>
            </w:r>
            <w:r w:rsidRPr="00342602">
              <w:rPr>
                <w:rFonts w:ascii="宋体" w:hAnsi="宋体"/>
                <w:sz w:val="21"/>
                <w:szCs w:val="21"/>
              </w:rPr>
              <w:t>0.6</w:t>
            </w:r>
            <w:r w:rsidRPr="00342602">
              <w:rPr>
                <w:rFonts w:ascii="宋体" w:hAnsi="宋体" w:hint="eastAsia"/>
                <w:sz w:val="21"/>
                <w:szCs w:val="21"/>
              </w:rPr>
              <w:t>万元</w:t>
            </w:r>
          </w:p>
          <w:p w14:paraId="6CC1EB5C" w14:textId="77777777" w:rsidR="00B471E1" w:rsidRPr="00342602" w:rsidRDefault="00B471E1" w:rsidP="004A7823">
            <w:pPr>
              <w:tabs>
                <w:tab w:val="left" w:pos="945"/>
              </w:tabs>
              <w:snapToGrid w:val="0"/>
              <w:spacing w:line="360" w:lineRule="auto"/>
              <w:ind w:leftChars="50" w:left="120" w:rightChars="50" w:right="120" w:firstLineChars="200" w:firstLine="420"/>
              <w:rPr>
                <w:rFonts w:ascii="宋体" w:hAnsi="宋体"/>
                <w:sz w:val="21"/>
                <w:szCs w:val="21"/>
              </w:rPr>
            </w:pPr>
            <w:r w:rsidRPr="00342602">
              <w:rPr>
                <w:rFonts w:ascii="宋体" w:hAnsi="宋体" w:hint="eastAsia"/>
                <w:sz w:val="21"/>
                <w:szCs w:val="21"/>
              </w:rPr>
              <w:t>◆通讯光缆: 0</w:t>
            </w:r>
            <w:r w:rsidRPr="00342602">
              <w:rPr>
                <w:rFonts w:ascii="宋体" w:hAnsi="宋体"/>
                <w:sz w:val="21"/>
                <w:szCs w:val="21"/>
              </w:rPr>
              <w:t>.0015</w:t>
            </w:r>
            <w:r w:rsidRPr="00342602">
              <w:rPr>
                <w:rFonts w:ascii="宋体" w:hAnsi="宋体" w:hint="eastAsia"/>
                <w:sz w:val="21"/>
                <w:szCs w:val="21"/>
              </w:rPr>
              <w:t>万元/</w:t>
            </w:r>
            <w:r w:rsidRPr="00342602">
              <w:rPr>
                <w:rFonts w:ascii="宋体" w:hAnsi="宋体"/>
                <w:sz w:val="21"/>
                <w:szCs w:val="21"/>
              </w:rPr>
              <w:t>m×1000m</w:t>
            </w:r>
            <w:r w:rsidRPr="00342602">
              <w:rPr>
                <w:rFonts w:ascii="宋体" w:hAnsi="宋体" w:hint="eastAsia"/>
                <w:sz w:val="21"/>
                <w:szCs w:val="21"/>
              </w:rPr>
              <w:t xml:space="preserve"> =</w:t>
            </w:r>
            <w:r w:rsidRPr="00342602">
              <w:rPr>
                <w:rFonts w:ascii="宋体" w:hAnsi="宋体"/>
                <w:sz w:val="21"/>
                <w:szCs w:val="21"/>
              </w:rPr>
              <w:t>1.5</w:t>
            </w:r>
            <w:r w:rsidRPr="00342602">
              <w:rPr>
                <w:rFonts w:ascii="宋体" w:hAnsi="宋体" w:hint="eastAsia"/>
                <w:sz w:val="21"/>
                <w:szCs w:val="21"/>
              </w:rPr>
              <w:t>万元</w:t>
            </w:r>
          </w:p>
          <w:p w14:paraId="666F17D7" w14:textId="77777777" w:rsidR="00B471E1" w:rsidRPr="00342602" w:rsidRDefault="00B471E1" w:rsidP="004A7823">
            <w:pPr>
              <w:tabs>
                <w:tab w:val="left" w:pos="945"/>
              </w:tabs>
              <w:snapToGrid w:val="0"/>
              <w:spacing w:line="360" w:lineRule="auto"/>
              <w:ind w:leftChars="50" w:left="120" w:rightChars="50" w:right="120" w:firstLineChars="200" w:firstLine="420"/>
              <w:rPr>
                <w:rFonts w:ascii="宋体" w:hAnsi="宋体"/>
                <w:sz w:val="21"/>
                <w:szCs w:val="21"/>
              </w:rPr>
            </w:pPr>
            <w:r w:rsidRPr="00342602">
              <w:rPr>
                <w:rFonts w:ascii="宋体" w:hAnsi="宋体" w:hint="eastAsia"/>
                <w:sz w:val="21"/>
                <w:szCs w:val="21"/>
              </w:rPr>
              <w:t>◆保护管（Ø50mm镀锌钢管）: 0</w:t>
            </w:r>
            <w:r w:rsidRPr="00342602">
              <w:rPr>
                <w:rFonts w:ascii="宋体" w:hAnsi="宋体"/>
                <w:sz w:val="21"/>
                <w:szCs w:val="21"/>
              </w:rPr>
              <w:t>.0050</w:t>
            </w:r>
            <w:r w:rsidRPr="00342602">
              <w:rPr>
                <w:rFonts w:ascii="宋体" w:hAnsi="宋体" w:hint="eastAsia"/>
                <w:sz w:val="21"/>
                <w:szCs w:val="21"/>
              </w:rPr>
              <w:t>万元/</w:t>
            </w:r>
            <w:r w:rsidRPr="00342602">
              <w:rPr>
                <w:rFonts w:ascii="宋体" w:hAnsi="宋体"/>
                <w:sz w:val="21"/>
                <w:szCs w:val="21"/>
              </w:rPr>
              <w:t>m×1000m</w:t>
            </w:r>
            <w:r w:rsidRPr="00342602">
              <w:rPr>
                <w:rFonts w:ascii="宋体" w:hAnsi="宋体" w:hint="eastAsia"/>
                <w:sz w:val="21"/>
                <w:szCs w:val="21"/>
              </w:rPr>
              <w:t xml:space="preserve"> =</w:t>
            </w:r>
            <w:r w:rsidRPr="00342602">
              <w:rPr>
                <w:rFonts w:ascii="宋体" w:hAnsi="宋体"/>
                <w:sz w:val="21"/>
                <w:szCs w:val="21"/>
              </w:rPr>
              <w:t>5</w:t>
            </w:r>
            <w:r w:rsidRPr="00342602">
              <w:rPr>
                <w:rFonts w:ascii="宋体" w:hAnsi="宋体" w:hint="eastAsia"/>
                <w:sz w:val="21"/>
                <w:szCs w:val="21"/>
              </w:rPr>
              <w:t>万元</w:t>
            </w:r>
          </w:p>
          <w:p w14:paraId="4EF270D7" w14:textId="77777777" w:rsidR="00B471E1" w:rsidRPr="00342602" w:rsidRDefault="00B471E1" w:rsidP="004A7823">
            <w:pPr>
              <w:tabs>
                <w:tab w:val="left" w:pos="945"/>
              </w:tabs>
              <w:snapToGrid w:val="0"/>
              <w:spacing w:line="360" w:lineRule="auto"/>
              <w:ind w:leftChars="50" w:left="120" w:rightChars="50" w:right="120" w:firstLineChars="200" w:firstLine="420"/>
              <w:rPr>
                <w:rFonts w:ascii="宋体" w:hAnsi="宋体"/>
                <w:sz w:val="21"/>
                <w:szCs w:val="21"/>
              </w:rPr>
            </w:pPr>
            <w:r w:rsidRPr="00342602">
              <w:rPr>
                <w:rFonts w:ascii="宋体" w:hAnsi="宋体" w:hint="eastAsia"/>
                <w:sz w:val="21"/>
                <w:szCs w:val="21"/>
              </w:rPr>
              <w:lastRenderedPageBreak/>
              <w:t>◆配电箱:</w:t>
            </w:r>
            <w:r w:rsidRPr="00342602">
              <w:rPr>
                <w:rFonts w:ascii="宋体" w:hAnsi="宋体"/>
                <w:sz w:val="21"/>
                <w:szCs w:val="21"/>
              </w:rPr>
              <w:t>0.2</w:t>
            </w:r>
            <w:r w:rsidRPr="00342602">
              <w:rPr>
                <w:rFonts w:ascii="宋体" w:hAnsi="宋体" w:hint="eastAsia"/>
                <w:sz w:val="21"/>
                <w:szCs w:val="21"/>
              </w:rPr>
              <w:t>万元/台</w:t>
            </w:r>
            <w:r w:rsidRPr="00342602">
              <w:rPr>
                <w:rFonts w:ascii="宋体" w:hAnsi="宋体"/>
                <w:sz w:val="21"/>
                <w:szCs w:val="21"/>
              </w:rPr>
              <w:t>×2</w:t>
            </w:r>
            <w:r w:rsidRPr="00342602">
              <w:rPr>
                <w:rFonts w:ascii="宋体" w:hAnsi="宋体" w:hint="eastAsia"/>
                <w:sz w:val="21"/>
                <w:szCs w:val="21"/>
              </w:rPr>
              <w:t>台 =</w:t>
            </w:r>
            <w:r w:rsidRPr="00342602">
              <w:rPr>
                <w:rFonts w:ascii="宋体" w:hAnsi="宋体"/>
                <w:sz w:val="21"/>
                <w:szCs w:val="21"/>
              </w:rPr>
              <w:t>0.4</w:t>
            </w:r>
            <w:r w:rsidRPr="00342602">
              <w:rPr>
                <w:rFonts w:ascii="宋体" w:hAnsi="宋体" w:hint="eastAsia"/>
                <w:sz w:val="21"/>
                <w:szCs w:val="21"/>
              </w:rPr>
              <w:t>万元</w:t>
            </w:r>
          </w:p>
          <w:p w14:paraId="45DFCADC" w14:textId="77777777" w:rsidR="00B471E1" w:rsidRPr="00342602" w:rsidRDefault="00B471E1" w:rsidP="004A7823">
            <w:pPr>
              <w:tabs>
                <w:tab w:val="left" w:pos="945"/>
              </w:tabs>
              <w:snapToGrid w:val="0"/>
              <w:spacing w:line="360" w:lineRule="auto"/>
              <w:ind w:leftChars="50" w:left="120" w:rightChars="50" w:right="120" w:firstLineChars="200" w:firstLine="420"/>
              <w:rPr>
                <w:rFonts w:ascii="宋体" w:hAnsi="宋体"/>
                <w:sz w:val="21"/>
                <w:szCs w:val="21"/>
              </w:rPr>
            </w:pPr>
            <w:r w:rsidRPr="00342602">
              <w:rPr>
                <w:rFonts w:ascii="宋体" w:hAnsi="宋体" w:hint="eastAsia"/>
                <w:sz w:val="21"/>
                <w:szCs w:val="21"/>
              </w:rPr>
              <w:t>◆电源线：0</w:t>
            </w:r>
            <w:r w:rsidRPr="00342602">
              <w:rPr>
                <w:rFonts w:ascii="宋体" w:hAnsi="宋体"/>
                <w:sz w:val="21"/>
                <w:szCs w:val="21"/>
              </w:rPr>
              <w:t>.0008</w:t>
            </w:r>
            <w:r w:rsidRPr="00342602">
              <w:rPr>
                <w:rFonts w:ascii="宋体" w:hAnsi="宋体" w:hint="eastAsia"/>
                <w:sz w:val="21"/>
                <w:szCs w:val="21"/>
              </w:rPr>
              <w:t>万元/</w:t>
            </w:r>
            <w:r w:rsidRPr="00342602">
              <w:rPr>
                <w:rFonts w:ascii="宋体" w:hAnsi="宋体"/>
                <w:sz w:val="21"/>
                <w:szCs w:val="21"/>
              </w:rPr>
              <w:t>m×1000m</w:t>
            </w:r>
            <w:r w:rsidRPr="00342602">
              <w:rPr>
                <w:rFonts w:ascii="宋体" w:hAnsi="宋体" w:hint="eastAsia"/>
                <w:sz w:val="21"/>
                <w:szCs w:val="21"/>
              </w:rPr>
              <w:t xml:space="preserve"> =</w:t>
            </w:r>
            <w:r w:rsidRPr="00342602">
              <w:rPr>
                <w:rFonts w:ascii="宋体" w:hAnsi="宋体"/>
                <w:sz w:val="21"/>
                <w:szCs w:val="21"/>
              </w:rPr>
              <w:t>0.8</w:t>
            </w:r>
            <w:r w:rsidRPr="00342602">
              <w:rPr>
                <w:rFonts w:ascii="宋体" w:hAnsi="宋体" w:hint="eastAsia"/>
                <w:sz w:val="21"/>
                <w:szCs w:val="21"/>
              </w:rPr>
              <w:t>万元</w:t>
            </w:r>
          </w:p>
          <w:p w14:paraId="35764332" w14:textId="77777777" w:rsidR="00B471E1" w:rsidRPr="00342602" w:rsidRDefault="00B471E1" w:rsidP="004A7823">
            <w:pPr>
              <w:tabs>
                <w:tab w:val="left" w:pos="945"/>
              </w:tabs>
              <w:snapToGrid w:val="0"/>
              <w:spacing w:line="360" w:lineRule="auto"/>
              <w:ind w:leftChars="50" w:left="120" w:rightChars="50" w:right="120" w:firstLineChars="200" w:firstLine="420"/>
              <w:rPr>
                <w:rFonts w:ascii="宋体" w:hAnsi="宋体"/>
                <w:sz w:val="21"/>
                <w:szCs w:val="21"/>
              </w:rPr>
            </w:pPr>
            <w:r w:rsidRPr="00342602">
              <w:rPr>
                <w:rFonts w:ascii="宋体" w:hAnsi="宋体" w:hint="eastAsia"/>
                <w:sz w:val="21"/>
                <w:szCs w:val="21"/>
              </w:rPr>
              <w:t>◆自动记录雨量计接长电缆：</w:t>
            </w:r>
            <w:r w:rsidRPr="00342602">
              <w:rPr>
                <w:rFonts w:ascii="宋体" w:hAnsi="宋体"/>
                <w:sz w:val="21"/>
                <w:szCs w:val="21"/>
              </w:rPr>
              <w:t>0.002</w:t>
            </w:r>
            <w:r w:rsidRPr="00342602">
              <w:rPr>
                <w:rFonts w:ascii="宋体" w:hAnsi="宋体" w:hint="eastAsia"/>
                <w:sz w:val="21"/>
                <w:szCs w:val="21"/>
              </w:rPr>
              <w:t>万元/</w:t>
            </w:r>
            <w:r w:rsidRPr="00342602">
              <w:rPr>
                <w:rFonts w:ascii="宋体" w:hAnsi="宋体"/>
                <w:sz w:val="21"/>
                <w:szCs w:val="21"/>
              </w:rPr>
              <w:t>km×0.6km</w:t>
            </w:r>
            <w:r w:rsidRPr="00342602">
              <w:rPr>
                <w:rFonts w:ascii="宋体" w:hAnsi="宋体" w:hint="eastAsia"/>
                <w:sz w:val="21"/>
                <w:szCs w:val="21"/>
              </w:rPr>
              <w:t>=</w:t>
            </w:r>
            <w:r w:rsidRPr="00342602">
              <w:rPr>
                <w:rFonts w:ascii="宋体" w:hAnsi="宋体"/>
                <w:sz w:val="21"/>
                <w:szCs w:val="21"/>
              </w:rPr>
              <w:t>0.0012</w:t>
            </w:r>
            <w:r w:rsidRPr="00342602">
              <w:rPr>
                <w:rFonts w:ascii="宋体" w:hAnsi="宋体" w:hint="eastAsia"/>
                <w:sz w:val="21"/>
                <w:szCs w:val="21"/>
              </w:rPr>
              <w:t>万元</w:t>
            </w:r>
          </w:p>
          <w:p w14:paraId="14FCB6E0" w14:textId="77777777" w:rsidR="00B471E1" w:rsidRPr="00342602" w:rsidRDefault="00B471E1" w:rsidP="004A7823">
            <w:pPr>
              <w:tabs>
                <w:tab w:val="left" w:pos="945"/>
              </w:tabs>
              <w:snapToGrid w:val="0"/>
              <w:spacing w:line="360" w:lineRule="auto"/>
              <w:ind w:leftChars="50" w:left="120" w:rightChars="50" w:right="120" w:firstLineChars="200" w:firstLine="420"/>
              <w:rPr>
                <w:rFonts w:ascii="宋体" w:hAnsi="宋体"/>
                <w:sz w:val="21"/>
                <w:szCs w:val="21"/>
              </w:rPr>
            </w:pPr>
            <w:r w:rsidRPr="00342602">
              <w:rPr>
                <w:rFonts w:ascii="宋体" w:hAnsi="宋体" w:hint="eastAsia"/>
                <w:sz w:val="21"/>
                <w:szCs w:val="21"/>
              </w:rPr>
              <w:t>◆测斜管钻孔及灌浆：0</w:t>
            </w:r>
            <w:r w:rsidRPr="00342602">
              <w:rPr>
                <w:rFonts w:ascii="宋体" w:hAnsi="宋体"/>
                <w:sz w:val="21"/>
                <w:szCs w:val="21"/>
              </w:rPr>
              <w:t>.03</w:t>
            </w:r>
            <w:r w:rsidRPr="00342602">
              <w:rPr>
                <w:rFonts w:ascii="宋体" w:hAnsi="宋体" w:hint="eastAsia"/>
                <w:sz w:val="21"/>
                <w:szCs w:val="21"/>
              </w:rPr>
              <w:t>万元/</w:t>
            </w:r>
            <w:r w:rsidRPr="00342602">
              <w:rPr>
                <w:rFonts w:ascii="宋体" w:hAnsi="宋体"/>
                <w:sz w:val="21"/>
                <w:szCs w:val="21"/>
              </w:rPr>
              <w:t>km×60m</w:t>
            </w:r>
            <w:r w:rsidRPr="00342602">
              <w:rPr>
                <w:rFonts w:ascii="宋体" w:hAnsi="宋体" w:hint="eastAsia"/>
                <w:sz w:val="21"/>
                <w:szCs w:val="21"/>
              </w:rPr>
              <w:t>=</w:t>
            </w:r>
            <w:r w:rsidRPr="00342602">
              <w:rPr>
                <w:rFonts w:ascii="宋体" w:hAnsi="宋体"/>
                <w:sz w:val="21"/>
                <w:szCs w:val="21"/>
              </w:rPr>
              <w:t>1.8</w:t>
            </w:r>
            <w:r w:rsidRPr="00342602">
              <w:rPr>
                <w:rFonts w:ascii="宋体" w:hAnsi="宋体" w:hint="eastAsia"/>
                <w:sz w:val="21"/>
                <w:szCs w:val="21"/>
              </w:rPr>
              <w:t>万元</w:t>
            </w:r>
          </w:p>
          <w:p w14:paraId="3E005D75" w14:textId="77777777" w:rsidR="00B471E1" w:rsidRPr="00342602" w:rsidRDefault="00B471E1" w:rsidP="004A7823">
            <w:pPr>
              <w:tabs>
                <w:tab w:val="left" w:pos="945"/>
              </w:tabs>
              <w:snapToGrid w:val="0"/>
              <w:spacing w:line="360" w:lineRule="auto"/>
              <w:ind w:leftChars="50" w:left="120" w:rightChars="50" w:right="120" w:firstLineChars="200" w:firstLine="420"/>
              <w:rPr>
                <w:rFonts w:ascii="宋体" w:hAnsi="宋体"/>
                <w:sz w:val="21"/>
                <w:szCs w:val="21"/>
              </w:rPr>
            </w:pPr>
            <w:r w:rsidRPr="00342602">
              <w:rPr>
                <w:rFonts w:ascii="宋体" w:hAnsi="宋体" w:hint="eastAsia"/>
                <w:sz w:val="21"/>
                <w:szCs w:val="21"/>
              </w:rPr>
              <w:t>◆测斜管孔口保护装置：0</w:t>
            </w:r>
            <w:r w:rsidRPr="00342602">
              <w:rPr>
                <w:rFonts w:ascii="宋体" w:hAnsi="宋体"/>
                <w:sz w:val="21"/>
                <w:szCs w:val="21"/>
              </w:rPr>
              <w:t>.08</w:t>
            </w:r>
            <w:r w:rsidRPr="00342602">
              <w:rPr>
                <w:rFonts w:ascii="宋体" w:hAnsi="宋体" w:hint="eastAsia"/>
                <w:sz w:val="21"/>
                <w:szCs w:val="21"/>
              </w:rPr>
              <w:t>万元/个</w:t>
            </w:r>
            <w:r w:rsidRPr="00342602">
              <w:rPr>
                <w:rFonts w:ascii="宋体" w:hAnsi="宋体"/>
                <w:sz w:val="21"/>
                <w:szCs w:val="21"/>
              </w:rPr>
              <w:t>×2</w:t>
            </w:r>
            <w:r w:rsidRPr="00342602">
              <w:rPr>
                <w:rFonts w:ascii="宋体" w:hAnsi="宋体" w:hint="eastAsia"/>
                <w:sz w:val="21"/>
                <w:szCs w:val="21"/>
              </w:rPr>
              <w:t>个=</w:t>
            </w:r>
            <w:r w:rsidRPr="00342602">
              <w:rPr>
                <w:rFonts w:ascii="宋体" w:hAnsi="宋体"/>
                <w:sz w:val="21"/>
                <w:szCs w:val="21"/>
              </w:rPr>
              <w:t>0.16</w:t>
            </w:r>
            <w:r w:rsidRPr="00342602">
              <w:rPr>
                <w:rFonts w:ascii="宋体" w:hAnsi="宋体" w:hint="eastAsia"/>
                <w:sz w:val="21"/>
                <w:szCs w:val="21"/>
              </w:rPr>
              <w:t>万元</w:t>
            </w:r>
          </w:p>
          <w:p w14:paraId="2F0E202E" w14:textId="77777777" w:rsidR="00B471E1" w:rsidRPr="00342602" w:rsidRDefault="00B471E1" w:rsidP="004A7823">
            <w:pPr>
              <w:tabs>
                <w:tab w:val="left" w:pos="945"/>
              </w:tabs>
              <w:snapToGrid w:val="0"/>
              <w:spacing w:line="360" w:lineRule="auto"/>
              <w:ind w:leftChars="50" w:left="120" w:rightChars="50" w:right="120" w:firstLineChars="200" w:firstLine="420"/>
              <w:rPr>
                <w:rFonts w:ascii="宋体" w:hAnsi="宋体"/>
                <w:sz w:val="21"/>
                <w:szCs w:val="21"/>
              </w:rPr>
            </w:pPr>
            <w:r w:rsidRPr="00342602">
              <w:rPr>
                <w:rFonts w:ascii="宋体" w:hAnsi="宋体" w:hint="eastAsia"/>
                <w:sz w:val="21"/>
                <w:szCs w:val="21"/>
              </w:rPr>
              <w:t>◆喷射补水式张力计接长电缆：</w:t>
            </w:r>
            <w:r w:rsidRPr="00342602">
              <w:rPr>
                <w:rFonts w:ascii="宋体" w:hAnsi="宋体"/>
                <w:sz w:val="21"/>
                <w:szCs w:val="21"/>
              </w:rPr>
              <w:t>0.02</w:t>
            </w:r>
            <w:r w:rsidRPr="00342602">
              <w:rPr>
                <w:rFonts w:ascii="宋体" w:hAnsi="宋体" w:hint="eastAsia"/>
                <w:sz w:val="21"/>
                <w:szCs w:val="21"/>
              </w:rPr>
              <w:t>万元/</w:t>
            </w:r>
            <w:r w:rsidRPr="00342602">
              <w:rPr>
                <w:rFonts w:ascii="宋体" w:hAnsi="宋体"/>
                <w:sz w:val="21"/>
                <w:szCs w:val="21"/>
              </w:rPr>
              <w:t>km×1.2km</w:t>
            </w:r>
            <w:r w:rsidRPr="00342602">
              <w:rPr>
                <w:rFonts w:ascii="宋体" w:hAnsi="宋体" w:hint="eastAsia"/>
                <w:sz w:val="21"/>
                <w:szCs w:val="21"/>
              </w:rPr>
              <w:t>=</w:t>
            </w:r>
            <w:r w:rsidRPr="00342602">
              <w:rPr>
                <w:rFonts w:ascii="宋体" w:hAnsi="宋体"/>
                <w:sz w:val="21"/>
                <w:szCs w:val="21"/>
              </w:rPr>
              <w:t>0.024</w:t>
            </w:r>
            <w:r w:rsidRPr="00342602">
              <w:rPr>
                <w:rFonts w:ascii="宋体" w:hAnsi="宋体" w:hint="eastAsia"/>
                <w:sz w:val="21"/>
                <w:szCs w:val="21"/>
              </w:rPr>
              <w:t>万元</w:t>
            </w:r>
          </w:p>
          <w:p w14:paraId="4BF553E9" w14:textId="77777777" w:rsidR="00B471E1" w:rsidRPr="008C4806" w:rsidRDefault="00B471E1" w:rsidP="008C4806">
            <w:pPr>
              <w:pStyle w:val="af3"/>
              <w:spacing w:before="156" w:after="156"/>
              <w:ind w:firstLine="482"/>
              <w:rPr>
                <w:rFonts w:ascii="宋体" w:hAnsi="宋体"/>
                <w:b/>
                <w:bCs/>
                <w:sz w:val="21"/>
              </w:rPr>
            </w:pPr>
            <w:r w:rsidRPr="008C4806">
              <w:rPr>
                <w:rFonts w:hint="eastAsia"/>
                <w:b/>
                <w:bCs/>
              </w:rPr>
              <w:t>材料</w:t>
            </w:r>
            <w:r w:rsidRPr="008C4806">
              <w:rPr>
                <w:b/>
                <w:bCs/>
              </w:rPr>
              <w:t>费合计</w:t>
            </w:r>
            <w:r w:rsidRPr="008C4806">
              <w:rPr>
                <w:rFonts w:hint="eastAsia"/>
                <w:b/>
                <w:bCs/>
              </w:rPr>
              <w:t>约</w:t>
            </w:r>
            <w:r w:rsidRPr="008C4806">
              <w:rPr>
                <w:rFonts w:ascii="宋体" w:hAnsi="宋体"/>
                <w:b/>
                <w:bCs/>
              </w:rPr>
              <w:t>71</w:t>
            </w:r>
            <w:r w:rsidRPr="008C4806">
              <w:rPr>
                <w:b/>
                <w:bCs/>
              </w:rPr>
              <w:t>万元，</w:t>
            </w:r>
            <w:r w:rsidRPr="008C4806">
              <w:rPr>
                <w:rFonts w:hint="eastAsia"/>
                <w:b/>
                <w:bCs/>
              </w:rPr>
              <w:t>占总经费的</w:t>
            </w:r>
            <w:r w:rsidRPr="008C4806">
              <w:rPr>
                <w:b/>
                <w:bCs/>
              </w:rPr>
              <w:t>15</w:t>
            </w:r>
            <w:r w:rsidRPr="008C4806">
              <w:rPr>
                <w:rFonts w:hint="eastAsia"/>
                <w:b/>
                <w:bCs/>
              </w:rPr>
              <w:t>%</w:t>
            </w:r>
            <w:r w:rsidRPr="008C4806">
              <w:rPr>
                <w:rFonts w:hint="eastAsia"/>
                <w:b/>
                <w:bCs/>
              </w:rPr>
              <w:t>，</w:t>
            </w:r>
            <w:r w:rsidRPr="008C4806">
              <w:rPr>
                <w:b/>
                <w:bCs/>
              </w:rPr>
              <w:t>其中安排省财政经费支出</w:t>
            </w:r>
            <w:r w:rsidRPr="008C4806">
              <w:rPr>
                <w:b/>
                <w:bCs/>
              </w:rPr>
              <w:t>30</w:t>
            </w:r>
            <w:r w:rsidRPr="008C4806">
              <w:rPr>
                <w:rFonts w:hint="eastAsia"/>
                <w:b/>
                <w:bCs/>
              </w:rPr>
              <w:t>万元，其余</w:t>
            </w:r>
            <w:r w:rsidRPr="008C4806">
              <w:rPr>
                <w:b/>
                <w:bCs/>
              </w:rPr>
              <w:t>41</w:t>
            </w:r>
            <w:r w:rsidRPr="008C4806">
              <w:rPr>
                <w:rFonts w:hint="eastAsia"/>
                <w:b/>
                <w:bCs/>
              </w:rPr>
              <w:t>万元安排自筹经费支出。</w:t>
            </w:r>
          </w:p>
          <w:p w14:paraId="1DA0EB43" w14:textId="77777777" w:rsidR="00B471E1" w:rsidRPr="00342602" w:rsidRDefault="00B471E1" w:rsidP="00B471E1">
            <w:pPr>
              <w:numPr>
                <w:ilvl w:val="0"/>
                <w:numId w:val="5"/>
              </w:numPr>
              <w:tabs>
                <w:tab w:val="left" w:pos="945"/>
              </w:tabs>
              <w:snapToGrid w:val="0"/>
              <w:spacing w:line="360" w:lineRule="auto"/>
              <w:ind w:rightChars="50" w:right="120"/>
              <w:rPr>
                <w:rFonts w:ascii="宋体" w:hAnsi="宋体"/>
                <w:b/>
                <w:szCs w:val="21"/>
              </w:rPr>
            </w:pPr>
            <w:r w:rsidRPr="00342602">
              <w:rPr>
                <w:rFonts w:ascii="宋体" w:hAnsi="宋体" w:hint="eastAsia"/>
                <w:b/>
                <w:szCs w:val="21"/>
              </w:rPr>
              <w:t xml:space="preserve">测试化验加工费  </w:t>
            </w:r>
            <w:r w:rsidRPr="00342602">
              <w:rPr>
                <w:rFonts w:ascii="宋体" w:hAnsi="宋体"/>
                <w:b/>
                <w:szCs w:val="21"/>
              </w:rPr>
              <w:t>187.32</w:t>
            </w:r>
            <w:r w:rsidRPr="00342602">
              <w:rPr>
                <w:rFonts w:ascii="宋体" w:hAnsi="宋体" w:hint="eastAsia"/>
                <w:szCs w:val="21"/>
              </w:rPr>
              <w:t>万元</w:t>
            </w:r>
          </w:p>
          <w:p w14:paraId="416E261B" w14:textId="77777777" w:rsidR="00B471E1" w:rsidRPr="00342602" w:rsidRDefault="00B471E1" w:rsidP="004A7823">
            <w:pPr>
              <w:spacing w:line="360" w:lineRule="auto"/>
              <w:ind w:firstLine="480"/>
              <w:rPr>
                <w:rFonts w:eastAsia="楷体"/>
                <w:kern w:val="0"/>
                <w:szCs w:val="21"/>
              </w:rPr>
            </w:pPr>
            <w:r w:rsidRPr="00342602">
              <w:rPr>
                <w:rFonts w:eastAsia="楷体" w:hint="eastAsia"/>
                <w:kern w:val="0"/>
                <w:szCs w:val="21"/>
              </w:rPr>
              <w:t>子题</w:t>
            </w:r>
            <w:r w:rsidRPr="00342602">
              <w:rPr>
                <w:rFonts w:eastAsia="楷体" w:hint="eastAsia"/>
                <w:kern w:val="0"/>
                <w:szCs w:val="21"/>
              </w:rPr>
              <w:t>1</w:t>
            </w:r>
            <w:r w:rsidRPr="00342602">
              <w:rPr>
                <w:rFonts w:eastAsia="楷体" w:hint="eastAsia"/>
                <w:kern w:val="0"/>
                <w:szCs w:val="21"/>
              </w:rPr>
              <w:t>：</w:t>
            </w:r>
          </w:p>
          <w:p w14:paraId="39B8BF90" w14:textId="77777777" w:rsidR="00B471E1" w:rsidRPr="00342602" w:rsidRDefault="00B471E1" w:rsidP="004A7823">
            <w:pPr>
              <w:tabs>
                <w:tab w:val="left" w:pos="945"/>
              </w:tabs>
              <w:snapToGrid w:val="0"/>
              <w:spacing w:line="360" w:lineRule="auto"/>
              <w:ind w:leftChars="50" w:left="120" w:rightChars="50" w:right="120" w:firstLineChars="200" w:firstLine="420"/>
              <w:rPr>
                <w:rFonts w:ascii="宋体" w:hAnsi="宋体"/>
                <w:sz w:val="21"/>
                <w:szCs w:val="21"/>
              </w:rPr>
            </w:pPr>
            <w:r w:rsidRPr="00342602">
              <w:rPr>
                <w:rFonts w:ascii="宋体" w:hAnsi="宋体" w:hint="eastAsia"/>
                <w:sz w:val="21"/>
                <w:szCs w:val="21"/>
              </w:rPr>
              <w:fldChar w:fldCharType="begin"/>
            </w:r>
            <w:r w:rsidRPr="00342602">
              <w:rPr>
                <w:rFonts w:ascii="宋体" w:hAnsi="宋体" w:hint="eastAsia"/>
                <w:sz w:val="21"/>
                <w:szCs w:val="21"/>
              </w:rPr>
              <w:instrText xml:space="preserve"> = 1 \* GB3 </w:instrText>
            </w:r>
            <w:r w:rsidRPr="00342602">
              <w:rPr>
                <w:rFonts w:ascii="宋体" w:hAnsi="宋体"/>
                <w:sz w:val="21"/>
                <w:szCs w:val="21"/>
              </w:rPr>
              <w:instrText xml:space="preserve"> \* MERGEFORMAT </w:instrText>
            </w:r>
            <w:r w:rsidRPr="00342602">
              <w:rPr>
                <w:rFonts w:ascii="宋体" w:hAnsi="宋体" w:hint="eastAsia"/>
                <w:sz w:val="21"/>
                <w:szCs w:val="21"/>
              </w:rPr>
              <w:fldChar w:fldCharType="separate"/>
            </w:r>
            <w:r w:rsidRPr="00342602">
              <w:rPr>
                <w:rFonts w:ascii="宋体" w:hAnsi="宋体" w:hint="eastAsia"/>
                <w:sz w:val="21"/>
                <w:szCs w:val="21"/>
              </w:rPr>
              <w:t>①</w:t>
            </w:r>
            <w:r w:rsidRPr="00342602">
              <w:rPr>
                <w:rFonts w:ascii="宋体" w:hAnsi="宋体" w:hint="eastAsia"/>
                <w:sz w:val="21"/>
                <w:szCs w:val="21"/>
              </w:rPr>
              <w:fldChar w:fldCharType="end"/>
            </w:r>
            <w:r w:rsidRPr="00342602">
              <w:rPr>
                <w:rFonts w:ascii="宋体" w:hAnsi="宋体" w:hint="eastAsia"/>
                <w:sz w:val="21"/>
                <w:szCs w:val="21"/>
              </w:rPr>
              <w:t>主要用途：</w:t>
            </w:r>
            <w:r w:rsidRPr="00342602">
              <w:rPr>
                <w:rFonts w:ascii="宋体" w:hAnsi="宋体"/>
                <w:sz w:val="21"/>
                <w:szCs w:val="21"/>
              </w:rPr>
              <w:t>用于支付课题研究过程中</w:t>
            </w:r>
            <w:r w:rsidRPr="00342602">
              <w:rPr>
                <w:rFonts w:ascii="宋体" w:hAnsi="宋体" w:hint="eastAsia"/>
                <w:sz w:val="21"/>
                <w:szCs w:val="21"/>
              </w:rPr>
              <w:t>余泥渣土</w:t>
            </w:r>
            <w:r w:rsidRPr="00342602">
              <w:rPr>
                <w:rFonts w:ascii="宋体" w:hAnsi="宋体"/>
                <w:sz w:val="21"/>
                <w:szCs w:val="21"/>
              </w:rPr>
              <w:t>调配平台的</w:t>
            </w:r>
            <w:r w:rsidRPr="00342602">
              <w:rPr>
                <w:rFonts w:ascii="宋体" w:hAnsi="宋体" w:hint="eastAsia"/>
                <w:sz w:val="21"/>
                <w:szCs w:val="21"/>
              </w:rPr>
              <w:t>开发、调试</w:t>
            </w:r>
            <w:r w:rsidRPr="00342602">
              <w:rPr>
                <w:rFonts w:ascii="宋体" w:hAnsi="宋体"/>
                <w:sz w:val="21"/>
                <w:szCs w:val="21"/>
              </w:rPr>
              <w:t>、测试费用。</w:t>
            </w:r>
          </w:p>
          <w:p w14:paraId="7F99C469" w14:textId="77777777" w:rsidR="00B471E1" w:rsidRPr="00342602" w:rsidRDefault="00B471E1" w:rsidP="004A7823">
            <w:pPr>
              <w:tabs>
                <w:tab w:val="left" w:pos="945"/>
              </w:tabs>
              <w:snapToGrid w:val="0"/>
              <w:spacing w:line="360" w:lineRule="auto"/>
              <w:ind w:leftChars="50" w:left="120" w:rightChars="50" w:right="120" w:firstLineChars="200" w:firstLine="420"/>
              <w:rPr>
                <w:rFonts w:ascii="宋体" w:hAnsi="宋体"/>
                <w:sz w:val="21"/>
                <w:szCs w:val="21"/>
              </w:rPr>
            </w:pPr>
            <w:r w:rsidRPr="00342602">
              <w:rPr>
                <w:rFonts w:ascii="宋体" w:hAnsi="宋体" w:hint="eastAsia"/>
                <w:sz w:val="21"/>
                <w:szCs w:val="21"/>
              </w:rPr>
              <w:fldChar w:fldCharType="begin"/>
            </w:r>
            <w:r w:rsidRPr="00342602">
              <w:rPr>
                <w:rFonts w:ascii="宋体" w:hAnsi="宋体" w:hint="eastAsia"/>
                <w:sz w:val="21"/>
                <w:szCs w:val="21"/>
              </w:rPr>
              <w:instrText xml:space="preserve"> = 2 \* GB3 </w:instrText>
            </w:r>
            <w:r w:rsidRPr="00342602">
              <w:rPr>
                <w:rFonts w:ascii="宋体" w:hAnsi="宋体"/>
                <w:sz w:val="21"/>
                <w:szCs w:val="21"/>
              </w:rPr>
              <w:instrText xml:space="preserve"> \* MERGEFORMAT </w:instrText>
            </w:r>
            <w:r w:rsidRPr="00342602">
              <w:rPr>
                <w:rFonts w:ascii="宋体" w:hAnsi="宋体" w:hint="eastAsia"/>
                <w:sz w:val="21"/>
                <w:szCs w:val="21"/>
              </w:rPr>
              <w:fldChar w:fldCharType="separate"/>
            </w:r>
            <w:r w:rsidRPr="00342602">
              <w:rPr>
                <w:rFonts w:ascii="宋体" w:hAnsi="宋体" w:hint="eastAsia"/>
                <w:sz w:val="21"/>
                <w:szCs w:val="21"/>
              </w:rPr>
              <w:t>②</w:t>
            </w:r>
            <w:r w:rsidRPr="00342602">
              <w:rPr>
                <w:rFonts w:ascii="宋体" w:hAnsi="宋体" w:hint="eastAsia"/>
                <w:sz w:val="21"/>
                <w:szCs w:val="21"/>
              </w:rPr>
              <w:fldChar w:fldCharType="end"/>
            </w:r>
            <w:r w:rsidRPr="00342602">
              <w:rPr>
                <w:rFonts w:ascii="宋体" w:hAnsi="宋体" w:hint="eastAsia"/>
                <w:sz w:val="21"/>
                <w:szCs w:val="21"/>
              </w:rPr>
              <w:t>与课题研究的相关性：</w:t>
            </w:r>
            <w:r w:rsidRPr="00342602">
              <w:rPr>
                <w:rFonts w:ascii="宋体" w:hAnsi="宋体"/>
                <w:sz w:val="21"/>
                <w:szCs w:val="21"/>
              </w:rPr>
              <w:t>课题研究过程中，</w:t>
            </w:r>
            <w:r w:rsidRPr="00342602">
              <w:rPr>
                <w:rFonts w:ascii="宋体" w:hAnsi="宋体" w:hint="eastAsia"/>
                <w:sz w:val="21"/>
                <w:szCs w:val="21"/>
              </w:rPr>
              <w:t>面对跨行业</w:t>
            </w:r>
            <w:r w:rsidRPr="00342602">
              <w:rPr>
                <w:rFonts w:ascii="宋体" w:hAnsi="宋体"/>
                <w:sz w:val="21"/>
                <w:szCs w:val="21"/>
              </w:rPr>
              <w:t>项目</w:t>
            </w:r>
            <w:r w:rsidRPr="00342602">
              <w:rPr>
                <w:rFonts w:ascii="宋体" w:hAnsi="宋体" w:hint="eastAsia"/>
                <w:sz w:val="21"/>
                <w:szCs w:val="21"/>
              </w:rPr>
              <w:t>群的</w:t>
            </w:r>
            <w:r w:rsidRPr="00342602">
              <w:rPr>
                <w:rFonts w:ascii="宋体" w:hAnsi="宋体"/>
                <w:sz w:val="21"/>
                <w:szCs w:val="21"/>
              </w:rPr>
              <w:t>余泥渣土调配需求，需要系统性的</w:t>
            </w:r>
            <w:r w:rsidRPr="00342602">
              <w:rPr>
                <w:rFonts w:ascii="宋体" w:hAnsi="宋体" w:hint="eastAsia"/>
                <w:sz w:val="21"/>
                <w:szCs w:val="21"/>
              </w:rPr>
              <w:t>分析</w:t>
            </w:r>
            <w:r w:rsidRPr="00342602">
              <w:rPr>
                <w:rFonts w:ascii="宋体" w:hAnsi="宋体"/>
                <w:sz w:val="21"/>
                <w:szCs w:val="21"/>
              </w:rPr>
              <w:t>和建模</w:t>
            </w:r>
            <w:r w:rsidRPr="00342602">
              <w:rPr>
                <w:rFonts w:ascii="宋体" w:hAnsi="宋体" w:hint="eastAsia"/>
                <w:sz w:val="21"/>
                <w:szCs w:val="21"/>
              </w:rPr>
              <w:t>；分析城市</w:t>
            </w:r>
            <w:r w:rsidRPr="00342602">
              <w:rPr>
                <w:rFonts w:ascii="宋体" w:hAnsi="宋体"/>
                <w:sz w:val="21"/>
                <w:szCs w:val="21"/>
              </w:rPr>
              <w:t>道路网络及</w:t>
            </w:r>
            <w:r w:rsidRPr="00342602">
              <w:rPr>
                <w:rFonts w:ascii="宋体" w:hAnsi="宋体" w:hint="eastAsia"/>
                <w:sz w:val="21"/>
                <w:szCs w:val="21"/>
              </w:rPr>
              <w:t>对余泥渣土</w:t>
            </w:r>
            <w:r w:rsidRPr="00342602">
              <w:rPr>
                <w:rFonts w:ascii="宋体" w:hAnsi="宋体"/>
                <w:sz w:val="21"/>
                <w:szCs w:val="21"/>
              </w:rPr>
              <w:t>运输任务的限制和约束，建立</w:t>
            </w:r>
            <w:r w:rsidRPr="00342602">
              <w:rPr>
                <w:rFonts w:ascii="宋体" w:hAnsi="宋体" w:hint="eastAsia"/>
                <w:sz w:val="21"/>
                <w:szCs w:val="21"/>
              </w:rPr>
              <w:t>余泥渣土运输网络智能分析和优化模型；</w:t>
            </w:r>
            <w:r w:rsidRPr="00342602">
              <w:rPr>
                <w:rFonts w:ascii="宋体" w:hAnsi="宋体"/>
                <w:sz w:val="21"/>
                <w:szCs w:val="21"/>
              </w:rPr>
              <w:t>并根据数据库平台，</w:t>
            </w:r>
            <w:r w:rsidRPr="00342602">
              <w:rPr>
                <w:rFonts w:ascii="宋体" w:hAnsi="宋体" w:hint="eastAsia"/>
                <w:sz w:val="21"/>
                <w:szCs w:val="21"/>
              </w:rPr>
              <w:t>研发</w:t>
            </w:r>
            <w:r w:rsidRPr="00342602">
              <w:rPr>
                <w:rFonts w:ascii="宋体" w:hAnsi="宋体"/>
                <w:sz w:val="21"/>
                <w:szCs w:val="21"/>
              </w:rPr>
              <w:t>基于启发式算法的初始解</w:t>
            </w:r>
            <w:r w:rsidRPr="00342602">
              <w:rPr>
                <w:rFonts w:ascii="宋体" w:hAnsi="宋体" w:hint="eastAsia"/>
                <w:sz w:val="21"/>
                <w:szCs w:val="21"/>
              </w:rPr>
              <w:t>模型</w:t>
            </w:r>
            <w:r w:rsidRPr="00342602">
              <w:rPr>
                <w:rFonts w:ascii="宋体" w:hAnsi="宋体"/>
                <w:sz w:val="21"/>
                <w:szCs w:val="21"/>
              </w:rPr>
              <w:t>，基于群智能算法的优化解模型，并进一步投入到项目实用中，</w:t>
            </w:r>
            <w:r w:rsidRPr="00342602">
              <w:rPr>
                <w:rFonts w:ascii="宋体" w:hAnsi="宋体" w:hint="eastAsia"/>
                <w:sz w:val="21"/>
                <w:szCs w:val="21"/>
              </w:rPr>
              <w:t>展开</w:t>
            </w:r>
            <w:r w:rsidRPr="00342602">
              <w:rPr>
                <w:rFonts w:ascii="宋体" w:hAnsi="宋体"/>
                <w:sz w:val="21"/>
                <w:szCs w:val="21"/>
              </w:rPr>
              <w:t>运行和测试。</w:t>
            </w:r>
          </w:p>
          <w:p w14:paraId="4910ECD3" w14:textId="77777777" w:rsidR="00B471E1" w:rsidRPr="00342602" w:rsidRDefault="00B471E1" w:rsidP="004A7823">
            <w:pPr>
              <w:tabs>
                <w:tab w:val="left" w:pos="945"/>
              </w:tabs>
              <w:snapToGrid w:val="0"/>
              <w:spacing w:line="360" w:lineRule="auto"/>
              <w:ind w:leftChars="50" w:left="120" w:rightChars="50" w:right="120" w:firstLineChars="200" w:firstLine="420"/>
              <w:rPr>
                <w:rFonts w:ascii="宋体" w:hAnsi="宋体"/>
                <w:sz w:val="21"/>
                <w:szCs w:val="21"/>
              </w:rPr>
            </w:pPr>
            <w:r w:rsidRPr="00342602">
              <w:rPr>
                <w:rFonts w:ascii="宋体" w:hAnsi="宋体" w:hint="eastAsia"/>
                <w:sz w:val="21"/>
                <w:szCs w:val="21"/>
              </w:rPr>
              <w:fldChar w:fldCharType="begin"/>
            </w:r>
            <w:r w:rsidRPr="00342602">
              <w:rPr>
                <w:rFonts w:ascii="宋体" w:hAnsi="宋体" w:hint="eastAsia"/>
                <w:sz w:val="21"/>
                <w:szCs w:val="21"/>
              </w:rPr>
              <w:instrText xml:space="preserve"> = 3 \* GB3 </w:instrText>
            </w:r>
            <w:r w:rsidRPr="00342602">
              <w:rPr>
                <w:rFonts w:ascii="宋体" w:hAnsi="宋体"/>
                <w:sz w:val="21"/>
                <w:szCs w:val="21"/>
              </w:rPr>
              <w:instrText xml:space="preserve"> \* MERGEFORMAT </w:instrText>
            </w:r>
            <w:r w:rsidRPr="00342602">
              <w:rPr>
                <w:rFonts w:ascii="宋体" w:hAnsi="宋体" w:hint="eastAsia"/>
                <w:sz w:val="21"/>
                <w:szCs w:val="21"/>
              </w:rPr>
              <w:fldChar w:fldCharType="separate"/>
            </w:r>
            <w:r w:rsidRPr="00342602">
              <w:rPr>
                <w:rFonts w:ascii="宋体" w:hAnsi="宋体" w:hint="eastAsia"/>
                <w:sz w:val="21"/>
                <w:szCs w:val="21"/>
              </w:rPr>
              <w:t>③</w:t>
            </w:r>
            <w:r w:rsidRPr="00342602">
              <w:rPr>
                <w:rFonts w:ascii="宋体" w:hAnsi="宋体" w:hint="eastAsia"/>
                <w:sz w:val="21"/>
                <w:szCs w:val="21"/>
              </w:rPr>
              <w:fldChar w:fldCharType="end"/>
            </w:r>
            <w:r w:rsidRPr="00342602">
              <w:rPr>
                <w:rFonts w:ascii="宋体" w:hAnsi="宋体" w:hint="eastAsia"/>
                <w:sz w:val="21"/>
                <w:szCs w:val="21"/>
              </w:rPr>
              <w:t>测算方法、测算依据：</w:t>
            </w:r>
          </w:p>
          <w:p w14:paraId="295A3E15" w14:textId="77777777" w:rsidR="00B471E1" w:rsidRPr="00342602" w:rsidRDefault="00B471E1" w:rsidP="004A7823">
            <w:pPr>
              <w:tabs>
                <w:tab w:val="left" w:pos="945"/>
              </w:tabs>
              <w:snapToGrid w:val="0"/>
              <w:spacing w:line="360" w:lineRule="auto"/>
              <w:ind w:leftChars="50" w:left="120" w:rightChars="50" w:right="120" w:firstLineChars="200" w:firstLine="420"/>
              <w:rPr>
                <w:rFonts w:ascii="宋体" w:hAnsi="宋体"/>
                <w:sz w:val="21"/>
                <w:szCs w:val="21"/>
              </w:rPr>
            </w:pPr>
            <w:r w:rsidRPr="00342602">
              <w:rPr>
                <w:rFonts w:ascii="宋体" w:hAnsi="宋体" w:hint="eastAsia"/>
                <w:sz w:val="21"/>
                <w:szCs w:val="21"/>
              </w:rPr>
              <w:t>本</w:t>
            </w:r>
            <w:r w:rsidRPr="00342602">
              <w:rPr>
                <w:rFonts w:ascii="宋体" w:hAnsi="宋体"/>
                <w:sz w:val="21"/>
                <w:szCs w:val="21"/>
              </w:rPr>
              <w:t>系统研发</w:t>
            </w:r>
            <w:r w:rsidRPr="00342602">
              <w:rPr>
                <w:rFonts w:ascii="宋体" w:hAnsi="宋体" w:hint="eastAsia"/>
                <w:sz w:val="21"/>
                <w:szCs w:val="21"/>
              </w:rPr>
              <w:t>测试活动</w:t>
            </w:r>
            <w:r w:rsidRPr="00342602">
              <w:rPr>
                <w:rFonts w:ascii="宋体" w:hAnsi="宋体"/>
                <w:sz w:val="21"/>
                <w:szCs w:val="21"/>
              </w:rPr>
              <w:t>包括</w:t>
            </w:r>
            <w:r w:rsidRPr="00342602">
              <w:rPr>
                <w:rFonts w:ascii="宋体" w:hAnsi="宋体" w:hint="eastAsia"/>
                <w:sz w:val="21"/>
                <w:szCs w:val="21"/>
              </w:rPr>
              <w:t>：余泥渣土运输网络智能分析、</w:t>
            </w:r>
            <w:r w:rsidRPr="00342602">
              <w:rPr>
                <w:rFonts w:ascii="宋体" w:hAnsi="宋体"/>
                <w:sz w:val="21"/>
                <w:szCs w:val="21"/>
              </w:rPr>
              <w:t>启发式算法的初始</w:t>
            </w:r>
            <w:r w:rsidRPr="00342602">
              <w:rPr>
                <w:rFonts w:ascii="宋体" w:hAnsi="宋体" w:hint="eastAsia"/>
                <w:sz w:val="21"/>
                <w:szCs w:val="21"/>
              </w:rPr>
              <w:t>求解、</w:t>
            </w:r>
            <w:r w:rsidRPr="00342602">
              <w:rPr>
                <w:rFonts w:ascii="宋体" w:hAnsi="宋体"/>
                <w:sz w:val="21"/>
                <w:szCs w:val="21"/>
              </w:rPr>
              <w:t>群智能算法</w:t>
            </w:r>
            <w:r w:rsidRPr="00342602">
              <w:rPr>
                <w:rFonts w:ascii="宋体" w:hAnsi="宋体" w:hint="eastAsia"/>
                <w:sz w:val="21"/>
                <w:szCs w:val="21"/>
              </w:rPr>
              <w:t>求解</w:t>
            </w:r>
            <w:r w:rsidRPr="00342602">
              <w:rPr>
                <w:rFonts w:ascii="宋体" w:hAnsi="宋体"/>
                <w:sz w:val="21"/>
                <w:szCs w:val="21"/>
              </w:rPr>
              <w:t>优化</w:t>
            </w:r>
            <w:r w:rsidRPr="00342602">
              <w:rPr>
                <w:rFonts w:ascii="宋体" w:hAnsi="宋体" w:hint="eastAsia"/>
                <w:sz w:val="21"/>
                <w:szCs w:val="21"/>
              </w:rPr>
              <w:t>、调配</w:t>
            </w:r>
            <w:r w:rsidRPr="00342602">
              <w:rPr>
                <w:rFonts w:ascii="宋体" w:hAnsi="宋体"/>
                <w:sz w:val="21"/>
                <w:szCs w:val="21"/>
              </w:rPr>
              <w:t>系统</w:t>
            </w:r>
            <w:r w:rsidRPr="00342602">
              <w:rPr>
                <w:rFonts w:ascii="宋体" w:hAnsi="宋体" w:hint="eastAsia"/>
                <w:sz w:val="21"/>
                <w:szCs w:val="21"/>
              </w:rPr>
              <w:t>联合</w:t>
            </w:r>
            <w:r w:rsidRPr="00342602">
              <w:rPr>
                <w:rFonts w:ascii="宋体" w:hAnsi="宋体"/>
                <w:sz w:val="21"/>
                <w:szCs w:val="21"/>
              </w:rPr>
              <w:t>调试、项目</w:t>
            </w:r>
            <w:r w:rsidRPr="00342602">
              <w:rPr>
                <w:rFonts w:ascii="宋体" w:hAnsi="宋体" w:hint="eastAsia"/>
                <w:sz w:val="21"/>
                <w:szCs w:val="21"/>
              </w:rPr>
              <w:t>群调配</w:t>
            </w:r>
            <w:r w:rsidRPr="00342602">
              <w:rPr>
                <w:rFonts w:ascii="宋体" w:hAnsi="宋体"/>
                <w:sz w:val="21"/>
                <w:szCs w:val="21"/>
              </w:rPr>
              <w:t>运行测试</w:t>
            </w:r>
            <w:r w:rsidRPr="00342602">
              <w:rPr>
                <w:rFonts w:ascii="宋体" w:hAnsi="宋体" w:hint="eastAsia"/>
                <w:sz w:val="21"/>
                <w:szCs w:val="21"/>
              </w:rPr>
              <w:t>等</w:t>
            </w:r>
            <w:r w:rsidRPr="00342602">
              <w:rPr>
                <w:rFonts w:ascii="宋体" w:hAnsi="宋体"/>
                <w:sz w:val="21"/>
                <w:szCs w:val="21"/>
              </w:rPr>
              <w:t>5</w:t>
            </w:r>
            <w:r w:rsidRPr="00342602">
              <w:rPr>
                <w:rFonts w:ascii="宋体" w:hAnsi="宋体" w:hint="eastAsia"/>
                <w:sz w:val="21"/>
                <w:szCs w:val="21"/>
              </w:rPr>
              <w:t>部分</w:t>
            </w:r>
            <w:r w:rsidRPr="00342602">
              <w:rPr>
                <w:rFonts w:ascii="宋体" w:hAnsi="宋体"/>
                <w:sz w:val="21"/>
                <w:szCs w:val="21"/>
              </w:rPr>
              <w:t>。</w:t>
            </w:r>
            <w:r w:rsidRPr="00342602">
              <w:rPr>
                <w:rFonts w:ascii="宋体" w:hAnsi="宋体" w:hint="eastAsia"/>
                <w:sz w:val="21"/>
                <w:szCs w:val="21"/>
              </w:rPr>
              <w:t>根据</w:t>
            </w:r>
            <w:r w:rsidRPr="00342602">
              <w:rPr>
                <w:rFonts w:ascii="宋体" w:hAnsi="宋体"/>
                <w:sz w:val="21"/>
                <w:szCs w:val="21"/>
              </w:rPr>
              <w:t>目前的工作量预测</w:t>
            </w:r>
            <w:r w:rsidRPr="00342602">
              <w:rPr>
                <w:rFonts w:ascii="宋体" w:hAnsi="宋体" w:hint="eastAsia"/>
                <w:sz w:val="21"/>
                <w:szCs w:val="21"/>
              </w:rPr>
              <w:t>：各部分</w:t>
            </w:r>
            <w:r w:rsidRPr="00342602">
              <w:rPr>
                <w:rFonts w:ascii="宋体" w:hAnsi="宋体"/>
                <w:sz w:val="21"/>
                <w:szCs w:val="21"/>
              </w:rPr>
              <w:t>的</w:t>
            </w:r>
            <w:r w:rsidRPr="00342602">
              <w:rPr>
                <w:rFonts w:ascii="宋体" w:hAnsi="宋体" w:hint="eastAsia"/>
                <w:sz w:val="21"/>
                <w:szCs w:val="21"/>
              </w:rPr>
              <w:t>测试耗时和测试</w:t>
            </w:r>
            <w:r w:rsidRPr="00342602">
              <w:rPr>
                <w:rFonts w:ascii="宋体" w:hAnsi="宋体"/>
                <w:sz w:val="21"/>
                <w:szCs w:val="21"/>
              </w:rPr>
              <w:t>费用如下：</w:t>
            </w:r>
          </w:p>
          <w:p w14:paraId="060C86E5" w14:textId="77777777" w:rsidR="00B471E1" w:rsidRPr="00342602" w:rsidRDefault="00B471E1" w:rsidP="005243CC">
            <w:pPr>
              <w:numPr>
                <w:ilvl w:val="0"/>
                <w:numId w:val="8"/>
              </w:numPr>
              <w:tabs>
                <w:tab w:val="left" w:pos="945"/>
              </w:tabs>
              <w:snapToGrid w:val="0"/>
              <w:spacing w:line="360" w:lineRule="auto"/>
              <w:ind w:leftChars="50" w:left="120" w:rightChars="50" w:right="120" w:firstLineChars="200" w:firstLine="420"/>
              <w:rPr>
                <w:rFonts w:ascii="宋体" w:hAnsi="宋体"/>
                <w:sz w:val="21"/>
                <w:szCs w:val="21"/>
              </w:rPr>
            </w:pPr>
            <w:r w:rsidRPr="00342602">
              <w:rPr>
                <w:rFonts w:ascii="宋体" w:hAnsi="宋体" w:hint="eastAsia"/>
                <w:sz w:val="21"/>
                <w:szCs w:val="21"/>
              </w:rPr>
              <w:t>余泥渣土运输网络智能分析模块测试</w:t>
            </w:r>
            <w:r w:rsidRPr="00342602">
              <w:rPr>
                <w:rFonts w:ascii="宋体" w:hAnsi="宋体"/>
                <w:sz w:val="21"/>
                <w:szCs w:val="21"/>
              </w:rPr>
              <w:t>费</w:t>
            </w:r>
            <w:r w:rsidRPr="00342602">
              <w:rPr>
                <w:rFonts w:ascii="宋体" w:hAnsi="宋体" w:hint="eastAsia"/>
                <w:sz w:val="21"/>
                <w:szCs w:val="21"/>
              </w:rPr>
              <w:t>：合计</w:t>
            </w:r>
            <w:r w:rsidRPr="00342602">
              <w:rPr>
                <w:rFonts w:ascii="宋体" w:hAnsi="宋体"/>
                <w:sz w:val="21"/>
                <w:szCs w:val="21"/>
              </w:rPr>
              <w:t>5</w:t>
            </w:r>
            <w:r w:rsidRPr="00342602">
              <w:rPr>
                <w:rFonts w:ascii="宋体" w:hAnsi="宋体" w:hint="eastAsia"/>
                <w:sz w:val="21"/>
                <w:szCs w:val="21"/>
              </w:rPr>
              <w:t>万元</w:t>
            </w:r>
          </w:p>
          <w:p w14:paraId="299FBBCF" w14:textId="77777777" w:rsidR="00B471E1" w:rsidRPr="00342602" w:rsidRDefault="00B471E1" w:rsidP="004A7823">
            <w:pPr>
              <w:tabs>
                <w:tab w:val="left" w:pos="945"/>
              </w:tabs>
              <w:snapToGrid w:val="0"/>
              <w:spacing w:line="360" w:lineRule="auto"/>
              <w:ind w:leftChars="50" w:left="120" w:rightChars="50" w:right="120" w:firstLineChars="200" w:firstLine="420"/>
              <w:rPr>
                <w:rFonts w:ascii="宋体" w:hAnsi="宋体"/>
                <w:sz w:val="21"/>
                <w:szCs w:val="21"/>
              </w:rPr>
            </w:pPr>
            <w:r w:rsidRPr="00342602">
              <w:rPr>
                <w:rFonts w:ascii="宋体" w:hAnsi="宋体" w:hint="eastAsia"/>
                <w:sz w:val="21"/>
                <w:szCs w:val="21"/>
              </w:rPr>
              <w:t>◆运输网络智能分析模块初步调试</w:t>
            </w:r>
            <w:r w:rsidRPr="00342602">
              <w:rPr>
                <w:rFonts w:ascii="宋体" w:hAnsi="宋体"/>
                <w:sz w:val="21"/>
                <w:szCs w:val="21"/>
              </w:rPr>
              <w:t>费</w:t>
            </w:r>
            <w:r w:rsidRPr="00342602">
              <w:rPr>
                <w:rFonts w:ascii="宋体" w:hAnsi="宋体" w:hint="eastAsia"/>
                <w:sz w:val="21"/>
                <w:szCs w:val="21"/>
              </w:rPr>
              <w:t>：</w:t>
            </w:r>
            <w:r w:rsidRPr="00342602">
              <w:rPr>
                <w:rFonts w:ascii="宋体" w:hAnsi="宋体"/>
                <w:sz w:val="21"/>
                <w:szCs w:val="21"/>
              </w:rPr>
              <w:t>1.0</w:t>
            </w:r>
            <w:r w:rsidRPr="00342602">
              <w:rPr>
                <w:rFonts w:ascii="宋体" w:hAnsi="宋体" w:hint="eastAsia"/>
                <w:sz w:val="21"/>
                <w:szCs w:val="21"/>
              </w:rPr>
              <w:t>万元；</w:t>
            </w:r>
          </w:p>
          <w:p w14:paraId="6FF4CC03" w14:textId="77777777" w:rsidR="00B471E1" w:rsidRPr="00342602" w:rsidRDefault="00B471E1" w:rsidP="004A7823">
            <w:pPr>
              <w:tabs>
                <w:tab w:val="left" w:pos="945"/>
              </w:tabs>
              <w:snapToGrid w:val="0"/>
              <w:spacing w:line="360" w:lineRule="auto"/>
              <w:ind w:leftChars="50" w:left="120" w:rightChars="50" w:right="120" w:firstLineChars="200" w:firstLine="420"/>
              <w:rPr>
                <w:rFonts w:ascii="宋体" w:hAnsi="宋体"/>
                <w:sz w:val="21"/>
                <w:szCs w:val="21"/>
              </w:rPr>
            </w:pPr>
            <w:r w:rsidRPr="00342602">
              <w:rPr>
                <w:rFonts w:ascii="宋体" w:hAnsi="宋体" w:hint="eastAsia"/>
                <w:sz w:val="21"/>
                <w:szCs w:val="21"/>
              </w:rPr>
              <w:t>◇运输网络智能分析模块深入调试</w:t>
            </w:r>
            <w:r w:rsidRPr="00342602">
              <w:rPr>
                <w:rFonts w:ascii="宋体" w:hAnsi="宋体"/>
                <w:sz w:val="21"/>
                <w:szCs w:val="21"/>
              </w:rPr>
              <w:t>费</w:t>
            </w:r>
            <w:r w:rsidRPr="00342602">
              <w:rPr>
                <w:rFonts w:ascii="宋体" w:hAnsi="宋体" w:hint="eastAsia"/>
                <w:sz w:val="21"/>
                <w:szCs w:val="21"/>
              </w:rPr>
              <w:t>：</w:t>
            </w:r>
            <w:r w:rsidRPr="00342602">
              <w:rPr>
                <w:rFonts w:ascii="宋体" w:hAnsi="宋体"/>
                <w:sz w:val="21"/>
                <w:szCs w:val="21"/>
              </w:rPr>
              <w:t>4.0</w:t>
            </w:r>
            <w:r w:rsidRPr="00342602">
              <w:rPr>
                <w:rFonts w:ascii="宋体" w:hAnsi="宋体" w:hint="eastAsia"/>
                <w:sz w:val="21"/>
                <w:szCs w:val="21"/>
              </w:rPr>
              <w:t>万元；</w:t>
            </w:r>
          </w:p>
          <w:p w14:paraId="1D438ACD" w14:textId="77777777" w:rsidR="00B471E1" w:rsidRPr="00342602" w:rsidRDefault="00B471E1" w:rsidP="005243CC">
            <w:pPr>
              <w:numPr>
                <w:ilvl w:val="0"/>
                <w:numId w:val="8"/>
              </w:numPr>
              <w:tabs>
                <w:tab w:val="left" w:pos="945"/>
              </w:tabs>
              <w:snapToGrid w:val="0"/>
              <w:spacing w:line="360" w:lineRule="auto"/>
              <w:ind w:rightChars="50" w:right="120"/>
              <w:rPr>
                <w:rFonts w:ascii="宋体" w:hAnsi="宋体"/>
                <w:sz w:val="21"/>
                <w:szCs w:val="21"/>
              </w:rPr>
            </w:pPr>
            <w:r w:rsidRPr="00342602">
              <w:rPr>
                <w:rFonts w:ascii="宋体" w:hAnsi="宋体" w:hint="eastAsia"/>
                <w:sz w:val="21"/>
                <w:szCs w:val="21"/>
              </w:rPr>
              <w:t>启发式算法的初始求解模块测试</w:t>
            </w:r>
            <w:r w:rsidRPr="00342602">
              <w:rPr>
                <w:rFonts w:ascii="宋体" w:hAnsi="宋体"/>
                <w:sz w:val="21"/>
                <w:szCs w:val="21"/>
              </w:rPr>
              <w:t>费</w:t>
            </w:r>
            <w:r w:rsidRPr="00342602">
              <w:rPr>
                <w:rFonts w:ascii="宋体" w:hAnsi="宋体" w:hint="eastAsia"/>
                <w:sz w:val="21"/>
                <w:szCs w:val="21"/>
              </w:rPr>
              <w:t>：合计</w:t>
            </w:r>
            <w:r w:rsidRPr="00342602">
              <w:rPr>
                <w:rFonts w:ascii="宋体" w:hAnsi="宋体"/>
                <w:sz w:val="21"/>
                <w:szCs w:val="21"/>
              </w:rPr>
              <w:t>3</w:t>
            </w:r>
            <w:r w:rsidRPr="00342602">
              <w:rPr>
                <w:rFonts w:ascii="宋体" w:hAnsi="宋体" w:hint="eastAsia"/>
                <w:sz w:val="21"/>
                <w:szCs w:val="21"/>
              </w:rPr>
              <w:t>万元</w:t>
            </w:r>
          </w:p>
          <w:p w14:paraId="433089C1" w14:textId="77777777" w:rsidR="00B471E1" w:rsidRPr="00342602" w:rsidRDefault="00B471E1" w:rsidP="004A7823">
            <w:pPr>
              <w:tabs>
                <w:tab w:val="left" w:pos="945"/>
              </w:tabs>
              <w:snapToGrid w:val="0"/>
              <w:spacing w:line="360" w:lineRule="auto"/>
              <w:ind w:leftChars="50" w:left="120" w:rightChars="50" w:right="120" w:firstLineChars="200" w:firstLine="420"/>
              <w:rPr>
                <w:rFonts w:ascii="宋体" w:hAnsi="宋体"/>
                <w:sz w:val="21"/>
                <w:szCs w:val="21"/>
              </w:rPr>
            </w:pPr>
            <w:r w:rsidRPr="00342602">
              <w:rPr>
                <w:rFonts w:ascii="宋体" w:hAnsi="宋体" w:hint="eastAsia"/>
                <w:sz w:val="21"/>
                <w:szCs w:val="21"/>
              </w:rPr>
              <w:t>◆启发式算法的初始求解模块初步调试</w:t>
            </w:r>
            <w:r w:rsidRPr="00342602">
              <w:rPr>
                <w:rFonts w:ascii="宋体" w:hAnsi="宋体"/>
                <w:sz w:val="21"/>
                <w:szCs w:val="21"/>
              </w:rPr>
              <w:t>费</w:t>
            </w:r>
            <w:r w:rsidRPr="00342602">
              <w:rPr>
                <w:rFonts w:ascii="宋体" w:hAnsi="宋体" w:hint="eastAsia"/>
                <w:sz w:val="21"/>
                <w:szCs w:val="21"/>
              </w:rPr>
              <w:t>：1</w:t>
            </w:r>
            <w:r w:rsidRPr="00342602">
              <w:rPr>
                <w:rFonts w:ascii="宋体" w:hAnsi="宋体"/>
                <w:sz w:val="21"/>
                <w:szCs w:val="21"/>
              </w:rPr>
              <w:t>.0</w:t>
            </w:r>
            <w:r w:rsidRPr="00342602">
              <w:rPr>
                <w:rFonts w:ascii="宋体" w:hAnsi="宋体" w:hint="eastAsia"/>
                <w:sz w:val="21"/>
                <w:szCs w:val="21"/>
              </w:rPr>
              <w:t>万元；</w:t>
            </w:r>
          </w:p>
          <w:p w14:paraId="38217C31" w14:textId="77777777" w:rsidR="00B471E1" w:rsidRPr="00342602" w:rsidRDefault="00B471E1" w:rsidP="004A7823">
            <w:pPr>
              <w:tabs>
                <w:tab w:val="left" w:pos="945"/>
              </w:tabs>
              <w:snapToGrid w:val="0"/>
              <w:spacing w:line="360" w:lineRule="auto"/>
              <w:ind w:leftChars="50" w:left="120" w:rightChars="50" w:right="120" w:firstLineChars="200" w:firstLine="420"/>
              <w:rPr>
                <w:rFonts w:ascii="宋体" w:hAnsi="宋体"/>
                <w:sz w:val="21"/>
                <w:szCs w:val="21"/>
              </w:rPr>
            </w:pPr>
            <w:r w:rsidRPr="00342602">
              <w:rPr>
                <w:rFonts w:ascii="宋体" w:hAnsi="宋体" w:hint="eastAsia"/>
                <w:sz w:val="21"/>
                <w:szCs w:val="21"/>
              </w:rPr>
              <w:t>◇启发式算法的初始求解模块深入调试</w:t>
            </w:r>
            <w:r w:rsidRPr="00342602">
              <w:rPr>
                <w:rFonts w:ascii="宋体" w:hAnsi="宋体"/>
                <w:sz w:val="21"/>
                <w:szCs w:val="21"/>
              </w:rPr>
              <w:t>费</w:t>
            </w:r>
            <w:r w:rsidRPr="00342602">
              <w:rPr>
                <w:rFonts w:ascii="宋体" w:hAnsi="宋体" w:hint="eastAsia"/>
                <w:sz w:val="21"/>
                <w:szCs w:val="21"/>
              </w:rPr>
              <w:t>：</w:t>
            </w:r>
            <w:r w:rsidRPr="00342602">
              <w:rPr>
                <w:rFonts w:ascii="宋体" w:hAnsi="宋体"/>
                <w:sz w:val="21"/>
                <w:szCs w:val="21"/>
              </w:rPr>
              <w:t>2.0</w:t>
            </w:r>
            <w:r w:rsidRPr="00342602">
              <w:rPr>
                <w:rFonts w:ascii="宋体" w:hAnsi="宋体" w:hint="eastAsia"/>
                <w:sz w:val="21"/>
                <w:szCs w:val="21"/>
              </w:rPr>
              <w:t>万元；</w:t>
            </w:r>
          </w:p>
          <w:p w14:paraId="77A63DC9" w14:textId="77777777" w:rsidR="00B471E1" w:rsidRPr="00342602" w:rsidRDefault="00B471E1" w:rsidP="005243CC">
            <w:pPr>
              <w:numPr>
                <w:ilvl w:val="0"/>
                <w:numId w:val="8"/>
              </w:numPr>
              <w:tabs>
                <w:tab w:val="left" w:pos="945"/>
              </w:tabs>
              <w:snapToGrid w:val="0"/>
              <w:spacing w:line="360" w:lineRule="auto"/>
              <w:ind w:leftChars="50" w:left="120" w:rightChars="50" w:right="120" w:firstLineChars="200" w:firstLine="420"/>
              <w:rPr>
                <w:rFonts w:ascii="宋体" w:hAnsi="宋体"/>
                <w:sz w:val="21"/>
                <w:szCs w:val="21"/>
              </w:rPr>
            </w:pPr>
            <w:r w:rsidRPr="00342602">
              <w:rPr>
                <w:rFonts w:ascii="宋体" w:hAnsi="宋体"/>
                <w:sz w:val="21"/>
                <w:szCs w:val="21"/>
              </w:rPr>
              <w:t>群智能算法</w:t>
            </w:r>
            <w:r w:rsidRPr="00342602">
              <w:rPr>
                <w:rFonts w:ascii="宋体" w:hAnsi="宋体" w:hint="eastAsia"/>
                <w:sz w:val="21"/>
                <w:szCs w:val="21"/>
              </w:rPr>
              <w:t>求解</w:t>
            </w:r>
            <w:r w:rsidRPr="00342602">
              <w:rPr>
                <w:rFonts w:ascii="宋体" w:hAnsi="宋体"/>
                <w:sz w:val="21"/>
                <w:szCs w:val="21"/>
              </w:rPr>
              <w:t>优化</w:t>
            </w:r>
            <w:r w:rsidRPr="00342602">
              <w:rPr>
                <w:rFonts w:ascii="宋体" w:hAnsi="宋体" w:hint="eastAsia"/>
                <w:sz w:val="21"/>
                <w:szCs w:val="21"/>
              </w:rPr>
              <w:t>模块测试</w:t>
            </w:r>
            <w:r w:rsidRPr="00342602">
              <w:rPr>
                <w:rFonts w:ascii="宋体" w:hAnsi="宋体"/>
                <w:sz w:val="21"/>
                <w:szCs w:val="21"/>
              </w:rPr>
              <w:t>费</w:t>
            </w:r>
            <w:r w:rsidRPr="00342602">
              <w:rPr>
                <w:rFonts w:ascii="宋体" w:hAnsi="宋体" w:hint="eastAsia"/>
                <w:sz w:val="21"/>
                <w:szCs w:val="21"/>
              </w:rPr>
              <w:t>：合计</w:t>
            </w:r>
            <w:r w:rsidRPr="00342602">
              <w:rPr>
                <w:rFonts w:ascii="宋体" w:hAnsi="宋体"/>
                <w:sz w:val="21"/>
                <w:szCs w:val="21"/>
              </w:rPr>
              <w:t>12</w:t>
            </w:r>
            <w:r w:rsidRPr="00342602">
              <w:rPr>
                <w:rFonts w:ascii="宋体" w:hAnsi="宋体" w:hint="eastAsia"/>
                <w:sz w:val="21"/>
                <w:szCs w:val="21"/>
              </w:rPr>
              <w:t>万元</w:t>
            </w:r>
          </w:p>
          <w:p w14:paraId="3F9D4DFE" w14:textId="77777777" w:rsidR="00B471E1" w:rsidRPr="00342602" w:rsidRDefault="00B471E1" w:rsidP="004A7823">
            <w:pPr>
              <w:tabs>
                <w:tab w:val="left" w:pos="945"/>
              </w:tabs>
              <w:snapToGrid w:val="0"/>
              <w:spacing w:line="360" w:lineRule="auto"/>
              <w:ind w:leftChars="50" w:left="120" w:rightChars="50" w:right="120" w:firstLineChars="200" w:firstLine="420"/>
              <w:rPr>
                <w:rFonts w:ascii="宋体" w:hAnsi="宋体"/>
                <w:sz w:val="21"/>
                <w:szCs w:val="21"/>
              </w:rPr>
            </w:pPr>
            <w:r w:rsidRPr="00342602">
              <w:rPr>
                <w:rFonts w:ascii="宋体" w:hAnsi="宋体" w:hint="eastAsia"/>
                <w:sz w:val="21"/>
                <w:szCs w:val="21"/>
              </w:rPr>
              <w:t>◆</w:t>
            </w:r>
            <w:r w:rsidRPr="00342602">
              <w:rPr>
                <w:rFonts w:ascii="宋体" w:hAnsi="宋体"/>
                <w:sz w:val="21"/>
                <w:szCs w:val="21"/>
              </w:rPr>
              <w:t>群智能算法</w:t>
            </w:r>
            <w:r w:rsidRPr="00342602">
              <w:rPr>
                <w:rFonts w:ascii="宋体" w:hAnsi="宋体" w:hint="eastAsia"/>
                <w:sz w:val="21"/>
                <w:szCs w:val="21"/>
              </w:rPr>
              <w:t>求解</w:t>
            </w:r>
            <w:r w:rsidRPr="00342602">
              <w:rPr>
                <w:rFonts w:ascii="宋体" w:hAnsi="宋体"/>
                <w:sz w:val="21"/>
                <w:szCs w:val="21"/>
              </w:rPr>
              <w:t>优化</w:t>
            </w:r>
            <w:r w:rsidRPr="00342602">
              <w:rPr>
                <w:rFonts w:ascii="宋体" w:hAnsi="宋体" w:hint="eastAsia"/>
                <w:sz w:val="21"/>
                <w:szCs w:val="21"/>
              </w:rPr>
              <w:t>模块初步调试</w:t>
            </w:r>
            <w:r w:rsidRPr="00342602">
              <w:rPr>
                <w:rFonts w:ascii="宋体" w:hAnsi="宋体"/>
                <w:sz w:val="21"/>
                <w:szCs w:val="21"/>
              </w:rPr>
              <w:t>费</w:t>
            </w:r>
            <w:r w:rsidRPr="00342602">
              <w:rPr>
                <w:rFonts w:ascii="宋体" w:hAnsi="宋体" w:hint="eastAsia"/>
                <w:sz w:val="21"/>
                <w:szCs w:val="21"/>
              </w:rPr>
              <w:t>：1</w:t>
            </w:r>
            <w:r w:rsidRPr="00342602">
              <w:rPr>
                <w:rFonts w:ascii="宋体" w:hAnsi="宋体"/>
                <w:sz w:val="21"/>
                <w:szCs w:val="21"/>
              </w:rPr>
              <w:t>.5</w:t>
            </w:r>
            <w:r w:rsidRPr="00342602">
              <w:rPr>
                <w:rFonts w:ascii="宋体" w:hAnsi="宋体" w:hint="eastAsia"/>
                <w:sz w:val="21"/>
                <w:szCs w:val="21"/>
              </w:rPr>
              <w:t>万元/</w:t>
            </w:r>
            <w:r w:rsidRPr="00342602">
              <w:rPr>
                <w:rFonts w:ascii="宋体" w:hAnsi="宋体"/>
                <w:sz w:val="21"/>
                <w:szCs w:val="21"/>
              </w:rPr>
              <w:t>1</w:t>
            </w:r>
            <w:r w:rsidRPr="00342602">
              <w:rPr>
                <w:rFonts w:ascii="宋体" w:hAnsi="宋体" w:hint="eastAsia"/>
                <w:sz w:val="21"/>
                <w:szCs w:val="21"/>
              </w:rPr>
              <w:t>人•月；</w:t>
            </w:r>
          </w:p>
          <w:p w14:paraId="10C5DA6D" w14:textId="77777777" w:rsidR="00B471E1" w:rsidRPr="00342602" w:rsidRDefault="00B471E1" w:rsidP="004A7823">
            <w:pPr>
              <w:tabs>
                <w:tab w:val="left" w:pos="945"/>
              </w:tabs>
              <w:snapToGrid w:val="0"/>
              <w:spacing w:line="360" w:lineRule="auto"/>
              <w:ind w:leftChars="50" w:left="120" w:rightChars="50" w:right="120" w:firstLineChars="200" w:firstLine="420"/>
              <w:rPr>
                <w:rFonts w:ascii="宋体" w:hAnsi="宋体"/>
                <w:sz w:val="21"/>
                <w:szCs w:val="21"/>
              </w:rPr>
            </w:pPr>
            <w:r w:rsidRPr="00342602">
              <w:rPr>
                <w:rFonts w:ascii="宋体" w:hAnsi="宋体" w:hint="eastAsia"/>
                <w:sz w:val="21"/>
                <w:szCs w:val="21"/>
              </w:rPr>
              <w:t>◇</w:t>
            </w:r>
            <w:r w:rsidRPr="00342602">
              <w:rPr>
                <w:rFonts w:ascii="宋体" w:hAnsi="宋体"/>
                <w:sz w:val="21"/>
                <w:szCs w:val="21"/>
              </w:rPr>
              <w:t>群智能算法</w:t>
            </w:r>
            <w:r w:rsidRPr="00342602">
              <w:rPr>
                <w:rFonts w:ascii="宋体" w:hAnsi="宋体" w:hint="eastAsia"/>
                <w:sz w:val="21"/>
                <w:szCs w:val="21"/>
              </w:rPr>
              <w:t>求解</w:t>
            </w:r>
            <w:r w:rsidRPr="00342602">
              <w:rPr>
                <w:rFonts w:ascii="宋体" w:hAnsi="宋体"/>
                <w:sz w:val="21"/>
                <w:szCs w:val="21"/>
              </w:rPr>
              <w:t>优化</w:t>
            </w:r>
            <w:r w:rsidRPr="00342602">
              <w:rPr>
                <w:rFonts w:ascii="宋体" w:hAnsi="宋体" w:hint="eastAsia"/>
                <w:sz w:val="21"/>
                <w:szCs w:val="21"/>
              </w:rPr>
              <w:t>模块深入调试，群智能</w:t>
            </w:r>
            <w:r w:rsidRPr="00342602">
              <w:rPr>
                <w:rFonts w:ascii="宋体" w:hAnsi="宋体"/>
                <w:sz w:val="21"/>
                <w:szCs w:val="21"/>
              </w:rPr>
              <w:t>算法涉及</w:t>
            </w:r>
            <w:r w:rsidRPr="00342602">
              <w:rPr>
                <w:rFonts w:ascii="宋体" w:hAnsi="宋体" w:hint="eastAsia"/>
                <w:sz w:val="21"/>
                <w:szCs w:val="21"/>
              </w:rPr>
              <w:t>并行</w:t>
            </w:r>
            <w:r w:rsidRPr="00342602">
              <w:rPr>
                <w:rFonts w:ascii="宋体" w:hAnsi="宋体"/>
                <w:sz w:val="21"/>
                <w:szCs w:val="21"/>
              </w:rPr>
              <w:t>计算较为复杂</w:t>
            </w:r>
            <w:r w:rsidRPr="00342602">
              <w:rPr>
                <w:rFonts w:ascii="宋体" w:hAnsi="宋体" w:hint="eastAsia"/>
                <w:sz w:val="21"/>
                <w:szCs w:val="21"/>
              </w:rPr>
              <w:t>，</w:t>
            </w:r>
            <w:r w:rsidRPr="00342602">
              <w:rPr>
                <w:rFonts w:ascii="宋体" w:hAnsi="宋体"/>
                <w:sz w:val="21"/>
                <w:szCs w:val="21"/>
              </w:rPr>
              <w:t>调试费</w:t>
            </w:r>
            <w:r w:rsidRPr="00342602">
              <w:rPr>
                <w:rFonts w:ascii="宋体" w:hAnsi="宋体" w:hint="eastAsia"/>
                <w:sz w:val="21"/>
                <w:szCs w:val="21"/>
              </w:rPr>
              <w:t>：</w:t>
            </w:r>
            <w:r w:rsidRPr="00342602">
              <w:rPr>
                <w:rFonts w:ascii="宋体" w:hAnsi="宋体"/>
                <w:sz w:val="21"/>
                <w:szCs w:val="21"/>
              </w:rPr>
              <w:t>11.5</w:t>
            </w:r>
            <w:r w:rsidRPr="00342602">
              <w:rPr>
                <w:rFonts w:ascii="宋体" w:hAnsi="宋体" w:hint="eastAsia"/>
                <w:sz w:val="21"/>
                <w:szCs w:val="21"/>
              </w:rPr>
              <w:t>万元；</w:t>
            </w:r>
          </w:p>
          <w:p w14:paraId="11593036" w14:textId="77777777" w:rsidR="00B471E1" w:rsidRPr="00342602" w:rsidRDefault="00B471E1" w:rsidP="005243CC">
            <w:pPr>
              <w:numPr>
                <w:ilvl w:val="0"/>
                <w:numId w:val="8"/>
              </w:numPr>
              <w:tabs>
                <w:tab w:val="left" w:pos="945"/>
              </w:tabs>
              <w:snapToGrid w:val="0"/>
              <w:spacing w:line="360" w:lineRule="auto"/>
              <w:ind w:leftChars="50" w:left="120" w:rightChars="50" w:right="120" w:firstLineChars="200" w:firstLine="420"/>
              <w:rPr>
                <w:rFonts w:ascii="宋体" w:hAnsi="宋体"/>
                <w:sz w:val="21"/>
                <w:szCs w:val="21"/>
              </w:rPr>
            </w:pPr>
            <w:r w:rsidRPr="00342602">
              <w:rPr>
                <w:rFonts w:ascii="宋体" w:hAnsi="宋体" w:hint="eastAsia"/>
                <w:sz w:val="21"/>
                <w:szCs w:val="21"/>
              </w:rPr>
              <w:t>调配</w:t>
            </w:r>
            <w:r w:rsidRPr="00342602">
              <w:rPr>
                <w:rFonts w:ascii="宋体" w:hAnsi="宋体"/>
                <w:sz w:val="21"/>
                <w:szCs w:val="21"/>
              </w:rPr>
              <w:t>系统</w:t>
            </w:r>
            <w:r w:rsidRPr="00342602">
              <w:rPr>
                <w:rFonts w:ascii="宋体" w:hAnsi="宋体" w:hint="eastAsia"/>
                <w:sz w:val="21"/>
                <w:szCs w:val="21"/>
              </w:rPr>
              <w:t>联合测试</w:t>
            </w:r>
            <w:r w:rsidRPr="00342602">
              <w:rPr>
                <w:rFonts w:ascii="宋体" w:hAnsi="宋体"/>
                <w:sz w:val="21"/>
                <w:szCs w:val="21"/>
              </w:rPr>
              <w:t>费</w:t>
            </w:r>
            <w:r w:rsidRPr="00342602">
              <w:rPr>
                <w:rFonts w:ascii="宋体" w:hAnsi="宋体" w:hint="eastAsia"/>
                <w:sz w:val="21"/>
                <w:szCs w:val="21"/>
              </w:rPr>
              <w:t>：合计</w:t>
            </w:r>
            <w:r w:rsidRPr="00342602">
              <w:rPr>
                <w:rFonts w:ascii="宋体" w:hAnsi="宋体"/>
                <w:sz w:val="21"/>
                <w:szCs w:val="21"/>
              </w:rPr>
              <w:t>7</w:t>
            </w:r>
            <w:r w:rsidRPr="00342602">
              <w:rPr>
                <w:rFonts w:ascii="宋体" w:hAnsi="宋体" w:hint="eastAsia"/>
                <w:sz w:val="21"/>
                <w:szCs w:val="21"/>
              </w:rPr>
              <w:t>万元</w:t>
            </w:r>
          </w:p>
          <w:p w14:paraId="259B4C54" w14:textId="77777777" w:rsidR="00B471E1" w:rsidRPr="00342602" w:rsidRDefault="00B471E1" w:rsidP="004A7823">
            <w:pPr>
              <w:tabs>
                <w:tab w:val="left" w:pos="945"/>
              </w:tabs>
              <w:snapToGrid w:val="0"/>
              <w:spacing w:line="360" w:lineRule="auto"/>
              <w:ind w:leftChars="50" w:left="120" w:rightChars="50" w:right="120" w:firstLineChars="200" w:firstLine="420"/>
              <w:rPr>
                <w:rFonts w:ascii="宋体" w:hAnsi="宋体"/>
                <w:sz w:val="21"/>
                <w:szCs w:val="21"/>
              </w:rPr>
            </w:pPr>
            <w:r w:rsidRPr="00342602">
              <w:rPr>
                <w:rFonts w:ascii="宋体" w:hAnsi="宋体" w:hint="eastAsia"/>
                <w:sz w:val="21"/>
                <w:szCs w:val="21"/>
              </w:rPr>
              <w:t>◆调配</w:t>
            </w:r>
            <w:r w:rsidRPr="00342602">
              <w:rPr>
                <w:rFonts w:ascii="宋体" w:hAnsi="宋体"/>
                <w:sz w:val="21"/>
                <w:szCs w:val="21"/>
              </w:rPr>
              <w:t>系统</w:t>
            </w:r>
            <w:r w:rsidRPr="00342602">
              <w:rPr>
                <w:rFonts w:ascii="宋体" w:hAnsi="宋体" w:hint="eastAsia"/>
                <w:sz w:val="21"/>
                <w:szCs w:val="21"/>
              </w:rPr>
              <w:t>联合初步调试</w:t>
            </w:r>
            <w:r w:rsidRPr="00342602">
              <w:rPr>
                <w:rFonts w:ascii="宋体" w:hAnsi="宋体"/>
                <w:sz w:val="21"/>
                <w:szCs w:val="21"/>
              </w:rPr>
              <w:t>费</w:t>
            </w:r>
            <w:r w:rsidRPr="00342602">
              <w:rPr>
                <w:rFonts w:ascii="宋体" w:hAnsi="宋体" w:hint="eastAsia"/>
                <w:sz w:val="21"/>
                <w:szCs w:val="21"/>
              </w:rPr>
              <w:t>：</w:t>
            </w:r>
            <w:r w:rsidRPr="00342602">
              <w:rPr>
                <w:rFonts w:ascii="宋体" w:hAnsi="宋体"/>
                <w:sz w:val="21"/>
                <w:szCs w:val="21"/>
              </w:rPr>
              <w:t>2.0</w:t>
            </w:r>
            <w:r w:rsidRPr="00342602">
              <w:rPr>
                <w:rFonts w:ascii="宋体" w:hAnsi="宋体" w:hint="eastAsia"/>
                <w:sz w:val="21"/>
                <w:szCs w:val="21"/>
              </w:rPr>
              <w:t>万元；</w:t>
            </w:r>
          </w:p>
          <w:p w14:paraId="51CBFBA5" w14:textId="77777777" w:rsidR="00B471E1" w:rsidRPr="00342602" w:rsidRDefault="00B471E1" w:rsidP="004A7823">
            <w:pPr>
              <w:tabs>
                <w:tab w:val="left" w:pos="945"/>
              </w:tabs>
              <w:snapToGrid w:val="0"/>
              <w:spacing w:line="360" w:lineRule="auto"/>
              <w:ind w:leftChars="50" w:left="120" w:rightChars="50" w:right="120" w:firstLineChars="200" w:firstLine="420"/>
              <w:rPr>
                <w:rFonts w:ascii="宋体" w:hAnsi="宋体"/>
                <w:sz w:val="21"/>
                <w:szCs w:val="21"/>
              </w:rPr>
            </w:pPr>
            <w:r w:rsidRPr="00342602">
              <w:rPr>
                <w:rFonts w:ascii="宋体" w:hAnsi="宋体" w:hint="eastAsia"/>
                <w:sz w:val="21"/>
                <w:szCs w:val="21"/>
              </w:rPr>
              <w:t>◇调配</w:t>
            </w:r>
            <w:r w:rsidRPr="00342602">
              <w:rPr>
                <w:rFonts w:ascii="宋体" w:hAnsi="宋体"/>
                <w:sz w:val="21"/>
                <w:szCs w:val="21"/>
              </w:rPr>
              <w:t>系统</w:t>
            </w:r>
            <w:r w:rsidRPr="00342602">
              <w:rPr>
                <w:rFonts w:ascii="宋体" w:hAnsi="宋体" w:hint="eastAsia"/>
                <w:sz w:val="21"/>
                <w:szCs w:val="21"/>
              </w:rPr>
              <w:t>联合深入调试，联合</w:t>
            </w:r>
            <w:r w:rsidRPr="00342602">
              <w:rPr>
                <w:rFonts w:ascii="宋体" w:hAnsi="宋体"/>
                <w:sz w:val="21"/>
                <w:szCs w:val="21"/>
              </w:rPr>
              <w:t>调试工作</w:t>
            </w:r>
            <w:r w:rsidRPr="00342602">
              <w:rPr>
                <w:rFonts w:ascii="宋体" w:hAnsi="宋体" w:hint="eastAsia"/>
                <w:sz w:val="21"/>
                <w:szCs w:val="21"/>
              </w:rPr>
              <w:t>中各模块内</w:t>
            </w:r>
            <w:r w:rsidRPr="00342602">
              <w:rPr>
                <w:rFonts w:ascii="宋体" w:hAnsi="宋体"/>
                <w:sz w:val="21"/>
                <w:szCs w:val="21"/>
              </w:rPr>
              <w:t>问题处理</w:t>
            </w:r>
            <w:r w:rsidRPr="00342602">
              <w:rPr>
                <w:rFonts w:ascii="宋体" w:hAnsi="宋体" w:hint="eastAsia"/>
                <w:sz w:val="21"/>
                <w:szCs w:val="21"/>
              </w:rPr>
              <w:t>已在各项中</w:t>
            </w:r>
            <w:r w:rsidRPr="00342602">
              <w:rPr>
                <w:rFonts w:ascii="宋体" w:hAnsi="宋体"/>
                <w:sz w:val="21"/>
                <w:szCs w:val="21"/>
              </w:rPr>
              <w:t>考虑</w:t>
            </w:r>
            <w:r w:rsidRPr="00342602">
              <w:rPr>
                <w:rFonts w:ascii="宋体" w:hAnsi="宋体" w:hint="eastAsia"/>
                <w:sz w:val="21"/>
                <w:szCs w:val="21"/>
              </w:rPr>
              <w:t>，</w:t>
            </w:r>
            <w:r w:rsidRPr="00342602">
              <w:rPr>
                <w:rFonts w:ascii="宋体" w:hAnsi="宋体"/>
                <w:sz w:val="21"/>
                <w:szCs w:val="21"/>
              </w:rPr>
              <w:t>调试费</w:t>
            </w:r>
            <w:r w:rsidRPr="00342602">
              <w:rPr>
                <w:rFonts w:ascii="宋体" w:hAnsi="宋体" w:hint="eastAsia"/>
                <w:sz w:val="21"/>
                <w:szCs w:val="21"/>
              </w:rPr>
              <w:t>：</w:t>
            </w:r>
            <w:r w:rsidRPr="00342602">
              <w:rPr>
                <w:rFonts w:ascii="宋体" w:hAnsi="宋体"/>
                <w:sz w:val="21"/>
                <w:szCs w:val="21"/>
              </w:rPr>
              <w:lastRenderedPageBreak/>
              <w:t>5.0</w:t>
            </w:r>
            <w:r w:rsidRPr="00342602">
              <w:rPr>
                <w:rFonts w:ascii="宋体" w:hAnsi="宋体" w:hint="eastAsia"/>
                <w:sz w:val="21"/>
                <w:szCs w:val="21"/>
              </w:rPr>
              <w:t>万元；</w:t>
            </w:r>
          </w:p>
          <w:p w14:paraId="1981CD93" w14:textId="77777777" w:rsidR="00B471E1" w:rsidRPr="00342602" w:rsidRDefault="00B471E1" w:rsidP="005243CC">
            <w:pPr>
              <w:numPr>
                <w:ilvl w:val="0"/>
                <w:numId w:val="8"/>
              </w:numPr>
              <w:tabs>
                <w:tab w:val="left" w:pos="945"/>
              </w:tabs>
              <w:snapToGrid w:val="0"/>
              <w:spacing w:line="360" w:lineRule="auto"/>
              <w:ind w:leftChars="50" w:left="120" w:rightChars="50" w:right="120" w:firstLineChars="200" w:firstLine="420"/>
              <w:rPr>
                <w:rFonts w:ascii="宋体" w:hAnsi="宋体"/>
                <w:sz w:val="21"/>
                <w:szCs w:val="21"/>
              </w:rPr>
            </w:pPr>
            <w:r w:rsidRPr="00342602">
              <w:rPr>
                <w:rFonts w:ascii="宋体" w:hAnsi="宋体"/>
                <w:sz w:val="21"/>
                <w:szCs w:val="21"/>
              </w:rPr>
              <w:t>项目</w:t>
            </w:r>
            <w:r w:rsidRPr="00342602">
              <w:rPr>
                <w:rFonts w:ascii="宋体" w:hAnsi="宋体" w:hint="eastAsia"/>
                <w:sz w:val="21"/>
                <w:szCs w:val="21"/>
              </w:rPr>
              <w:t>群调配</w:t>
            </w:r>
            <w:r w:rsidRPr="00342602">
              <w:rPr>
                <w:rFonts w:ascii="宋体" w:hAnsi="宋体"/>
                <w:sz w:val="21"/>
                <w:szCs w:val="21"/>
              </w:rPr>
              <w:t>运行</w:t>
            </w:r>
            <w:r w:rsidRPr="00342602">
              <w:rPr>
                <w:rFonts w:ascii="宋体" w:hAnsi="宋体" w:hint="eastAsia"/>
                <w:sz w:val="21"/>
                <w:szCs w:val="21"/>
              </w:rPr>
              <w:t>测试</w:t>
            </w:r>
            <w:r w:rsidRPr="00342602">
              <w:rPr>
                <w:rFonts w:ascii="宋体" w:hAnsi="宋体"/>
                <w:sz w:val="21"/>
                <w:szCs w:val="21"/>
              </w:rPr>
              <w:t>费</w:t>
            </w:r>
            <w:r w:rsidRPr="00342602">
              <w:rPr>
                <w:rFonts w:ascii="宋体" w:hAnsi="宋体" w:hint="eastAsia"/>
                <w:sz w:val="21"/>
                <w:szCs w:val="21"/>
              </w:rPr>
              <w:t>：合计</w:t>
            </w:r>
            <w:r w:rsidRPr="00342602">
              <w:rPr>
                <w:rFonts w:ascii="宋体" w:hAnsi="宋体"/>
                <w:sz w:val="21"/>
                <w:szCs w:val="21"/>
              </w:rPr>
              <w:t>10</w:t>
            </w:r>
            <w:r w:rsidRPr="00342602">
              <w:rPr>
                <w:rFonts w:ascii="宋体" w:hAnsi="宋体" w:hint="eastAsia"/>
                <w:sz w:val="21"/>
                <w:szCs w:val="21"/>
              </w:rPr>
              <w:t>万元</w:t>
            </w:r>
          </w:p>
          <w:p w14:paraId="23B831B5" w14:textId="77777777" w:rsidR="00B471E1" w:rsidRPr="00342602" w:rsidRDefault="00B471E1" w:rsidP="004A7823">
            <w:pPr>
              <w:tabs>
                <w:tab w:val="left" w:pos="945"/>
              </w:tabs>
              <w:snapToGrid w:val="0"/>
              <w:spacing w:line="360" w:lineRule="auto"/>
              <w:ind w:leftChars="50" w:left="120" w:rightChars="50" w:right="120" w:firstLineChars="200" w:firstLine="420"/>
              <w:rPr>
                <w:rFonts w:ascii="宋体" w:hAnsi="宋体"/>
                <w:sz w:val="21"/>
                <w:szCs w:val="21"/>
              </w:rPr>
            </w:pPr>
            <w:r w:rsidRPr="00342602">
              <w:rPr>
                <w:rFonts w:ascii="宋体" w:hAnsi="宋体" w:hint="eastAsia"/>
                <w:sz w:val="21"/>
                <w:szCs w:val="21"/>
              </w:rPr>
              <w:t>◆</w:t>
            </w:r>
            <w:r w:rsidRPr="00342602">
              <w:rPr>
                <w:rFonts w:ascii="宋体" w:hAnsi="宋体"/>
                <w:sz w:val="21"/>
                <w:szCs w:val="21"/>
              </w:rPr>
              <w:t>项目</w:t>
            </w:r>
            <w:r w:rsidRPr="00342602">
              <w:rPr>
                <w:rFonts w:ascii="宋体" w:hAnsi="宋体" w:hint="eastAsia"/>
                <w:sz w:val="21"/>
                <w:szCs w:val="21"/>
              </w:rPr>
              <w:t>群调配</w:t>
            </w:r>
            <w:r w:rsidRPr="00342602">
              <w:rPr>
                <w:rFonts w:ascii="宋体" w:hAnsi="宋体"/>
                <w:sz w:val="21"/>
                <w:szCs w:val="21"/>
              </w:rPr>
              <w:t>运行</w:t>
            </w:r>
            <w:r w:rsidRPr="00342602">
              <w:rPr>
                <w:rFonts w:ascii="宋体" w:hAnsi="宋体" w:hint="eastAsia"/>
                <w:sz w:val="21"/>
                <w:szCs w:val="21"/>
              </w:rPr>
              <w:t>初步调试</w:t>
            </w:r>
            <w:r w:rsidRPr="00342602">
              <w:rPr>
                <w:rFonts w:ascii="宋体" w:hAnsi="宋体"/>
                <w:sz w:val="21"/>
                <w:szCs w:val="21"/>
              </w:rPr>
              <w:t>费</w:t>
            </w:r>
            <w:r w:rsidRPr="00342602">
              <w:rPr>
                <w:rFonts w:ascii="宋体" w:hAnsi="宋体" w:hint="eastAsia"/>
                <w:sz w:val="21"/>
                <w:szCs w:val="21"/>
              </w:rPr>
              <w:t>：</w:t>
            </w:r>
            <w:r w:rsidRPr="00342602">
              <w:rPr>
                <w:rFonts w:ascii="宋体" w:hAnsi="宋体"/>
                <w:sz w:val="21"/>
                <w:szCs w:val="21"/>
              </w:rPr>
              <w:t>2</w:t>
            </w:r>
            <w:r w:rsidRPr="00342602">
              <w:rPr>
                <w:rFonts w:ascii="宋体" w:hAnsi="宋体" w:hint="eastAsia"/>
                <w:sz w:val="21"/>
                <w:szCs w:val="21"/>
              </w:rPr>
              <w:t>万元；</w:t>
            </w:r>
          </w:p>
          <w:p w14:paraId="6C57B428" w14:textId="77777777" w:rsidR="00B471E1" w:rsidRPr="00342602" w:rsidRDefault="00B471E1" w:rsidP="004A7823">
            <w:pPr>
              <w:tabs>
                <w:tab w:val="left" w:pos="945"/>
              </w:tabs>
              <w:snapToGrid w:val="0"/>
              <w:spacing w:line="360" w:lineRule="auto"/>
              <w:ind w:leftChars="50" w:left="120" w:rightChars="50" w:right="120" w:firstLineChars="200" w:firstLine="420"/>
              <w:rPr>
                <w:rFonts w:ascii="宋体" w:hAnsi="宋体"/>
                <w:sz w:val="21"/>
                <w:szCs w:val="21"/>
              </w:rPr>
            </w:pPr>
            <w:r w:rsidRPr="00342602">
              <w:rPr>
                <w:rFonts w:ascii="宋体" w:hAnsi="宋体" w:hint="eastAsia"/>
                <w:sz w:val="21"/>
                <w:szCs w:val="21"/>
              </w:rPr>
              <w:t>◇</w:t>
            </w:r>
            <w:r w:rsidRPr="00342602">
              <w:rPr>
                <w:rFonts w:ascii="宋体" w:hAnsi="宋体"/>
                <w:sz w:val="21"/>
                <w:szCs w:val="21"/>
              </w:rPr>
              <w:t>项目</w:t>
            </w:r>
            <w:r w:rsidRPr="00342602">
              <w:rPr>
                <w:rFonts w:ascii="宋体" w:hAnsi="宋体" w:hint="eastAsia"/>
                <w:sz w:val="21"/>
                <w:szCs w:val="21"/>
              </w:rPr>
              <w:t>群调配</w:t>
            </w:r>
            <w:r w:rsidRPr="00342602">
              <w:rPr>
                <w:rFonts w:ascii="宋体" w:hAnsi="宋体"/>
                <w:sz w:val="21"/>
                <w:szCs w:val="21"/>
              </w:rPr>
              <w:t>运行</w:t>
            </w:r>
            <w:r w:rsidRPr="00342602">
              <w:rPr>
                <w:rFonts w:ascii="宋体" w:hAnsi="宋体" w:hint="eastAsia"/>
                <w:sz w:val="21"/>
                <w:szCs w:val="21"/>
              </w:rPr>
              <w:t>深入调试，</w:t>
            </w:r>
            <w:r w:rsidRPr="00342602">
              <w:rPr>
                <w:rFonts w:ascii="宋体" w:hAnsi="宋体"/>
                <w:sz w:val="21"/>
                <w:szCs w:val="21"/>
              </w:rPr>
              <w:t>项目实用测试多为实用性问题，一般较为琐碎具体</w:t>
            </w:r>
            <w:r w:rsidRPr="00342602">
              <w:rPr>
                <w:rFonts w:ascii="宋体" w:hAnsi="宋体" w:hint="eastAsia"/>
                <w:sz w:val="21"/>
                <w:szCs w:val="21"/>
              </w:rPr>
              <w:t>，</w:t>
            </w:r>
            <w:r w:rsidRPr="00342602">
              <w:rPr>
                <w:rFonts w:ascii="宋体" w:hAnsi="宋体"/>
                <w:sz w:val="21"/>
                <w:szCs w:val="21"/>
              </w:rPr>
              <w:t>调试费</w:t>
            </w:r>
            <w:r w:rsidRPr="00342602">
              <w:rPr>
                <w:rFonts w:ascii="宋体" w:hAnsi="宋体" w:hint="eastAsia"/>
                <w:sz w:val="21"/>
                <w:szCs w:val="21"/>
              </w:rPr>
              <w:t>：</w:t>
            </w:r>
            <w:r w:rsidRPr="00342602">
              <w:rPr>
                <w:rFonts w:ascii="宋体" w:hAnsi="宋体"/>
                <w:sz w:val="21"/>
                <w:szCs w:val="21"/>
              </w:rPr>
              <w:t>8</w:t>
            </w:r>
            <w:r w:rsidRPr="00342602">
              <w:rPr>
                <w:rFonts w:ascii="宋体" w:hAnsi="宋体" w:hint="eastAsia"/>
                <w:sz w:val="21"/>
                <w:szCs w:val="21"/>
              </w:rPr>
              <w:t>万元；</w:t>
            </w:r>
          </w:p>
          <w:p w14:paraId="7BA766B4" w14:textId="77777777" w:rsidR="00B471E1" w:rsidRPr="00342602" w:rsidRDefault="00B471E1" w:rsidP="005243CC">
            <w:pPr>
              <w:numPr>
                <w:ilvl w:val="0"/>
                <w:numId w:val="8"/>
              </w:numPr>
              <w:tabs>
                <w:tab w:val="left" w:pos="945"/>
              </w:tabs>
              <w:snapToGrid w:val="0"/>
              <w:spacing w:line="360" w:lineRule="auto"/>
              <w:ind w:leftChars="50" w:left="120" w:rightChars="50" w:right="120" w:firstLineChars="200" w:firstLine="480"/>
              <w:rPr>
                <w:rFonts w:ascii="宋体" w:hAnsi="宋体"/>
                <w:sz w:val="21"/>
                <w:szCs w:val="21"/>
              </w:rPr>
            </w:pPr>
            <w:r w:rsidRPr="00342602">
              <w:rPr>
                <w:rFonts w:hint="eastAsia"/>
              </w:rPr>
              <w:t>余泥渣土智能调配运营管理平台开发测试</w:t>
            </w:r>
            <w:r w:rsidRPr="00342602">
              <w:rPr>
                <w:rFonts w:ascii="宋体" w:hAnsi="宋体" w:hint="eastAsia"/>
                <w:sz w:val="21"/>
                <w:szCs w:val="21"/>
              </w:rPr>
              <w:t>：合计</w:t>
            </w:r>
            <w:r w:rsidRPr="00342602">
              <w:rPr>
                <w:rFonts w:ascii="宋体" w:hAnsi="宋体"/>
                <w:sz w:val="21"/>
                <w:szCs w:val="21"/>
              </w:rPr>
              <w:t>33</w:t>
            </w:r>
            <w:r w:rsidRPr="00342602">
              <w:rPr>
                <w:rFonts w:ascii="宋体" w:hAnsi="宋体" w:hint="eastAsia"/>
                <w:sz w:val="21"/>
                <w:szCs w:val="21"/>
              </w:rPr>
              <w:t xml:space="preserve">万元 </w:t>
            </w:r>
          </w:p>
          <w:p w14:paraId="601BF11D" w14:textId="77777777" w:rsidR="00B471E1" w:rsidRPr="00342602" w:rsidRDefault="00B471E1" w:rsidP="004A7823">
            <w:pPr>
              <w:tabs>
                <w:tab w:val="left" w:pos="945"/>
              </w:tabs>
              <w:snapToGrid w:val="0"/>
              <w:spacing w:line="360" w:lineRule="auto"/>
              <w:ind w:leftChars="50" w:left="120" w:rightChars="50" w:right="120" w:firstLineChars="200" w:firstLine="420"/>
              <w:rPr>
                <w:rFonts w:ascii="宋体" w:hAnsi="宋体"/>
                <w:sz w:val="21"/>
                <w:szCs w:val="21"/>
              </w:rPr>
            </w:pPr>
            <w:r w:rsidRPr="00342602">
              <w:rPr>
                <w:rFonts w:ascii="宋体" w:hAnsi="宋体" w:hint="eastAsia"/>
                <w:sz w:val="21"/>
                <w:szCs w:val="21"/>
              </w:rPr>
              <w:t>◆开发管理、需求分析、产品设计：</w:t>
            </w:r>
            <w:r w:rsidRPr="00342602">
              <w:rPr>
                <w:rFonts w:ascii="宋体" w:hAnsi="宋体"/>
                <w:sz w:val="21"/>
                <w:szCs w:val="21"/>
              </w:rPr>
              <w:t>5</w:t>
            </w:r>
            <w:r w:rsidRPr="00342602">
              <w:rPr>
                <w:rFonts w:ascii="宋体" w:hAnsi="宋体" w:hint="eastAsia"/>
                <w:sz w:val="21"/>
                <w:szCs w:val="21"/>
              </w:rPr>
              <w:t>万元；</w:t>
            </w:r>
          </w:p>
          <w:p w14:paraId="2AFDCAC4" w14:textId="77777777" w:rsidR="00B471E1" w:rsidRPr="00342602" w:rsidRDefault="00B471E1" w:rsidP="004A7823">
            <w:pPr>
              <w:tabs>
                <w:tab w:val="left" w:pos="945"/>
              </w:tabs>
              <w:snapToGrid w:val="0"/>
              <w:spacing w:line="360" w:lineRule="auto"/>
              <w:ind w:leftChars="50" w:left="120" w:rightChars="50" w:right="120" w:firstLineChars="200" w:firstLine="420"/>
              <w:rPr>
                <w:rFonts w:ascii="宋体" w:hAnsi="宋体"/>
                <w:sz w:val="21"/>
                <w:szCs w:val="21"/>
              </w:rPr>
            </w:pPr>
            <w:r w:rsidRPr="00342602">
              <w:rPr>
                <w:rFonts w:ascii="宋体" w:hAnsi="宋体" w:hint="eastAsia"/>
                <w:sz w:val="21"/>
                <w:szCs w:val="21"/>
              </w:rPr>
              <w:t>◆交互设计与调试：</w:t>
            </w:r>
            <w:r w:rsidRPr="00342602">
              <w:rPr>
                <w:rFonts w:ascii="宋体" w:hAnsi="宋体"/>
                <w:sz w:val="21"/>
                <w:szCs w:val="21"/>
              </w:rPr>
              <w:t>7</w:t>
            </w:r>
            <w:r w:rsidRPr="00342602">
              <w:rPr>
                <w:rFonts w:ascii="宋体" w:hAnsi="宋体" w:hint="eastAsia"/>
                <w:sz w:val="21"/>
                <w:szCs w:val="21"/>
              </w:rPr>
              <w:t>万元；</w:t>
            </w:r>
          </w:p>
          <w:p w14:paraId="655883E3" w14:textId="77777777" w:rsidR="00B471E1" w:rsidRPr="00342602" w:rsidRDefault="00B471E1" w:rsidP="004A7823">
            <w:pPr>
              <w:tabs>
                <w:tab w:val="left" w:pos="945"/>
              </w:tabs>
              <w:snapToGrid w:val="0"/>
              <w:spacing w:line="360" w:lineRule="auto"/>
              <w:ind w:leftChars="50" w:left="120" w:rightChars="50" w:right="120" w:firstLineChars="200" w:firstLine="420"/>
              <w:rPr>
                <w:rFonts w:ascii="宋体" w:hAnsi="宋体"/>
                <w:sz w:val="21"/>
                <w:szCs w:val="21"/>
              </w:rPr>
            </w:pPr>
            <w:r w:rsidRPr="00342602">
              <w:rPr>
                <w:rFonts w:ascii="宋体" w:hAnsi="宋体" w:hint="eastAsia"/>
                <w:sz w:val="21"/>
                <w:szCs w:val="21"/>
              </w:rPr>
              <w:t>◆平台前端开发与调试：</w:t>
            </w:r>
            <w:r w:rsidRPr="00342602">
              <w:rPr>
                <w:rFonts w:ascii="宋体" w:hAnsi="宋体"/>
                <w:sz w:val="21"/>
                <w:szCs w:val="21"/>
              </w:rPr>
              <w:t>9</w:t>
            </w:r>
            <w:r w:rsidRPr="00342602">
              <w:rPr>
                <w:rFonts w:ascii="宋体" w:hAnsi="宋体" w:hint="eastAsia"/>
                <w:sz w:val="21"/>
                <w:szCs w:val="21"/>
              </w:rPr>
              <w:t>万元；</w:t>
            </w:r>
          </w:p>
          <w:p w14:paraId="0FC88EA2" w14:textId="77777777" w:rsidR="00B471E1" w:rsidRPr="00342602" w:rsidRDefault="00B471E1" w:rsidP="004A7823">
            <w:pPr>
              <w:tabs>
                <w:tab w:val="left" w:pos="945"/>
              </w:tabs>
              <w:snapToGrid w:val="0"/>
              <w:spacing w:line="360" w:lineRule="auto"/>
              <w:ind w:leftChars="50" w:left="120" w:rightChars="50" w:right="120" w:firstLineChars="200" w:firstLine="420"/>
              <w:rPr>
                <w:rFonts w:ascii="宋体" w:hAnsi="宋体"/>
                <w:sz w:val="21"/>
                <w:szCs w:val="21"/>
              </w:rPr>
            </w:pPr>
            <w:r w:rsidRPr="00342602">
              <w:rPr>
                <w:rFonts w:ascii="宋体" w:hAnsi="宋体" w:hint="eastAsia"/>
                <w:sz w:val="21"/>
                <w:szCs w:val="21"/>
              </w:rPr>
              <w:t>◆平台后端接口开发与调试：</w:t>
            </w:r>
            <w:r w:rsidRPr="00342602">
              <w:rPr>
                <w:rFonts w:ascii="宋体" w:hAnsi="宋体"/>
                <w:sz w:val="21"/>
                <w:szCs w:val="21"/>
              </w:rPr>
              <w:t>12</w:t>
            </w:r>
            <w:r w:rsidRPr="00342602">
              <w:rPr>
                <w:rFonts w:ascii="宋体" w:hAnsi="宋体" w:hint="eastAsia"/>
                <w:sz w:val="21"/>
                <w:szCs w:val="21"/>
              </w:rPr>
              <w:t>万元；</w:t>
            </w:r>
          </w:p>
          <w:p w14:paraId="1C14974C" w14:textId="77777777" w:rsidR="00B471E1" w:rsidRPr="00342602" w:rsidRDefault="00B471E1" w:rsidP="004A7823">
            <w:pPr>
              <w:spacing w:line="360" w:lineRule="auto"/>
              <w:ind w:firstLine="480"/>
              <w:rPr>
                <w:rFonts w:eastAsia="楷体"/>
                <w:kern w:val="0"/>
                <w:szCs w:val="21"/>
              </w:rPr>
            </w:pPr>
            <w:r w:rsidRPr="00342602">
              <w:rPr>
                <w:rFonts w:eastAsia="楷体" w:hint="eastAsia"/>
                <w:kern w:val="0"/>
                <w:szCs w:val="21"/>
              </w:rPr>
              <w:t>子题</w:t>
            </w:r>
            <w:r w:rsidRPr="00342602">
              <w:rPr>
                <w:rFonts w:eastAsia="楷体" w:hint="eastAsia"/>
                <w:kern w:val="0"/>
                <w:szCs w:val="21"/>
              </w:rPr>
              <w:t>2</w:t>
            </w:r>
            <w:r w:rsidRPr="00342602">
              <w:rPr>
                <w:rFonts w:eastAsia="楷体" w:hint="eastAsia"/>
                <w:kern w:val="0"/>
                <w:szCs w:val="21"/>
              </w:rPr>
              <w:t>：</w:t>
            </w:r>
          </w:p>
          <w:p w14:paraId="5CFD0C29" w14:textId="77777777" w:rsidR="00B471E1" w:rsidRPr="00342602" w:rsidRDefault="00B471E1" w:rsidP="004A7823">
            <w:pPr>
              <w:tabs>
                <w:tab w:val="left" w:pos="945"/>
              </w:tabs>
              <w:snapToGrid w:val="0"/>
              <w:spacing w:line="360" w:lineRule="auto"/>
              <w:ind w:leftChars="50" w:left="120" w:rightChars="50" w:right="120" w:firstLineChars="200" w:firstLine="420"/>
              <w:rPr>
                <w:rFonts w:ascii="宋体" w:hAnsi="宋体"/>
                <w:sz w:val="21"/>
                <w:szCs w:val="21"/>
              </w:rPr>
            </w:pPr>
            <w:r w:rsidRPr="00342602">
              <w:rPr>
                <w:rFonts w:ascii="宋体" w:hAnsi="宋体" w:hint="eastAsia"/>
                <w:sz w:val="21"/>
                <w:szCs w:val="21"/>
              </w:rPr>
              <w:t>①</w:t>
            </w:r>
            <w:r w:rsidRPr="00342602">
              <w:rPr>
                <w:rFonts w:ascii="宋体" w:hAnsi="宋体"/>
                <w:sz w:val="21"/>
                <w:szCs w:val="21"/>
              </w:rPr>
              <w:t>主要用途：用于支付课题研究过程中给外单位（包括承担内部独立经济核算单位）的检测、测试、化验及加工等费用。</w:t>
            </w:r>
          </w:p>
          <w:p w14:paraId="72C85AA8" w14:textId="77777777" w:rsidR="00B471E1" w:rsidRPr="00342602" w:rsidRDefault="00B471E1" w:rsidP="004A7823">
            <w:pPr>
              <w:tabs>
                <w:tab w:val="left" w:pos="945"/>
              </w:tabs>
              <w:snapToGrid w:val="0"/>
              <w:spacing w:line="360" w:lineRule="auto"/>
              <w:ind w:leftChars="50" w:left="120" w:rightChars="50" w:right="120" w:firstLineChars="200" w:firstLine="420"/>
              <w:rPr>
                <w:rFonts w:ascii="宋体" w:hAnsi="宋体"/>
                <w:sz w:val="21"/>
                <w:szCs w:val="21"/>
              </w:rPr>
            </w:pPr>
            <w:r w:rsidRPr="00342602">
              <w:rPr>
                <w:rFonts w:ascii="宋体" w:hAnsi="宋体" w:hint="eastAsia"/>
                <w:sz w:val="21"/>
                <w:szCs w:val="21"/>
              </w:rPr>
              <w:t>②</w:t>
            </w:r>
            <w:r w:rsidRPr="00342602">
              <w:rPr>
                <w:rFonts w:ascii="宋体" w:hAnsi="宋体"/>
                <w:sz w:val="21"/>
                <w:szCs w:val="21"/>
              </w:rPr>
              <w:t>与项目研究的相关性：在</w:t>
            </w:r>
            <w:r w:rsidRPr="00342602">
              <w:rPr>
                <w:rFonts w:ascii="宋体" w:hAnsi="宋体" w:hint="eastAsia"/>
                <w:sz w:val="21"/>
                <w:szCs w:val="21"/>
              </w:rPr>
              <w:t>余泥渣土</w:t>
            </w:r>
            <w:r w:rsidRPr="00342602">
              <w:rPr>
                <w:rFonts w:ascii="宋体" w:hAnsi="宋体"/>
                <w:sz w:val="21"/>
                <w:szCs w:val="21"/>
              </w:rPr>
              <w:t>集成技术及示范中，需要对</w:t>
            </w:r>
            <w:r w:rsidRPr="00342602">
              <w:rPr>
                <w:rFonts w:ascii="宋体" w:hAnsi="宋体" w:hint="eastAsia"/>
                <w:sz w:val="21"/>
                <w:szCs w:val="21"/>
              </w:rPr>
              <w:t>泥浆、渣土等进行物理力学、化学</w:t>
            </w:r>
            <w:r w:rsidRPr="00342602">
              <w:rPr>
                <w:rFonts w:ascii="宋体" w:hAnsi="宋体"/>
                <w:sz w:val="21"/>
                <w:szCs w:val="21"/>
              </w:rPr>
              <w:t>分析化验、</w:t>
            </w:r>
            <w:r w:rsidRPr="00342602">
              <w:rPr>
                <w:rFonts w:ascii="宋体" w:hAnsi="宋体" w:hint="eastAsia"/>
                <w:sz w:val="21"/>
                <w:szCs w:val="21"/>
              </w:rPr>
              <w:t>固化效果检测</w:t>
            </w:r>
            <w:r w:rsidRPr="00342602">
              <w:rPr>
                <w:rFonts w:ascii="宋体" w:hAnsi="宋体"/>
                <w:sz w:val="21"/>
                <w:szCs w:val="21"/>
              </w:rPr>
              <w:t>等，从而不断优化</w:t>
            </w:r>
            <w:r w:rsidRPr="00342602">
              <w:rPr>
                <w:rFonts w:ascii="宋体" w:hAnsi="宋体" w:hint="eastAsia"/>
                <w:sz w:val="21"/>
                <w:szCs w:val="21"/>
              </w:rPr>
              <w:t>技术</w:t>
            </w:r>
            <w:r w:rsidRPr="00342602">
              <w:rPr>
                <w:rFonts w:ascii="宋体" w:hAnsi="宋体"/>
                <w:sz w:val="21"/>
                <w:szCs w:val="21"/>
              </w:rPr>
              <w:t>工艺，达到较好的技术耦合效果，实现工程应用。</w:t>
            </w:r>
          </w:p>
          <w:p w14:paraId="0B4AD01A" w14:textId="77777777" w:rsidR="00B471E1" w:rsidRPr="00342602" w:rsidRDefault="00B471E1" w:rsidP="004A7823">
            <w:pPr>
              <w:tabs>
                <w:tab w:val="left" w:pos="945"/>
              </w:tabs>
              <w:snapToGrid w:val="0"/>
              <w:spacing w:line="360" w:lineRule="auto"/>
              <w:ind w:leftChars="50" w:left="120" w:rightChars="50" w:right="120" w:firstLineChars="200" w:firstLine="420"/>
              <w:rPr>
                <w:rFonts w:ascii="宋体" w:hAnsi="宋体"/>
                <w:sz w:val="21"/>
                <w:szCs w:val="21"/>
              </w:rPr>
            </w:pPr>
            <w:r w:rsidRPr="00342602">
              <w:rPr>
                <w:rFonts w:ascii="宋体" w:hAnsi="宋体" w:hint="eastAsia"/>
                <w:sz w:val="21"/>
                <w:szCs w:val="21"/>
              </w:rPr>
              <w:t>③</w:t>
            </w:r>
            <w:r w:rsidRPr="00342602">
              <w:rPr>
                <w:rFonts w:ascii="宋体" w:hAnsi="宋体"/>
                <w:sz w:val="21"/>
                <w:szCs w:val="21"/>
              </w:rPr>
              <w:t>概算方法、概算依据：</w:t>
            </w:r>
          </w:p>
          <w:p w14:paraId="501E2CAB" w14:textId="77777777" w:rsidR="00B471E1" w:rsidRPr="00342602" w:rsidRDefault="00B471E1" w:rsidP="004A7823">
            <w:pPr>
              <w:tabs>
                <w:tab w:val="left" w:pos="945"/>
              </w:tabs>
              <w:snapToGrid w:val="0"/>
              <w:spacing w:line="360" w:lineRule="auto"/>
              <w:ind w:leftChars="50" w:left="120" w:rightChars="50" w:right="120" w:firstLineChars="200" w:firstLine="420"/>
              <w:rPr>
                <w:rFonts w:ascii="宋体" w:hAnsi="宋体"/>
                <w:sz w:val="21"/>
                <w:szCs w:val="21"/>
              </w:rPr>
            </w:pPr>
            <w:r w:rsidRPr="00342602">
              <w:rPr>
                <w:rFonts w:ascii="宋体" w:hAnsi="宋体" w:hint="eastAsia"/>
                <w:sz w:val="21"/>
                <w:szCs w:val="21"/>
              </w:rPr>
              <w:t>◆</w:t>
            </w:r>
            <w:r w:rsidRPr="00342602">
              <w:rPr>
                <w:rFonts w:ascii="宋体" w:hAnsi="宋体"/>
                <w:sz w:val="21"/>
                <w:szCs w:val="21"/>
              </w:rPr>
              <w:t>基本物理指标综合测试：50批×0.2万元/批=10.0万元</w:t>
            </w:r>
          </w:p>
          <w:p w14:paraId="30A470F1" w14:textId="77777777" w:rsidR="00B471E1" w:rsidRPr="00342602" w:rsidRDefault="00B471E1" w:rsidP="004A7823">
            <w:pPr>
              <w:tabs>
                <w:tab w:val="left" w:pos="945"/>
              </w:tabs>
              <w:snapToGrid w:val="0"/>
              <w:spacing w:line="360" w:lineRule="auto"/>
              <w:ind w:leftChars="50" w:left="120" w:rightChars="50" w:right="120" w:firstLineChars="200" w:firstLine="420"/>
              <w:rPr>
                <w:rFonts w:ascii="宋体" w:hAnsi="宋体"/>
                <w:sz w:val="21"/>
                <w:szCs w:val="21"/>
              </w:rPr>
            </w:pPr>
            <w:r w:rsidRPr="00342602">
              <w:rPr>
                <w:rFonts w:ascii="宋体" w:hAnsi="宋体" w:hint="eastAsia"/>
                <w:sz w:val="21"/>
                <w:szCs w:val="21"/>
              </w:rPr>
              <w:t>◆</w:t>
            </w:r>
            <w:r w:rsidRPr="00342602">
              <w:rPr>
                <w:rFonts w:ascii="宋体" w:hAnsi="宋体"/>
                <w:sz w:val="21"/>
                <w:szCs w:val="21"/>
              </w:rPr>
              <w:t>抗压强度试验：100批×0.1万元/批=10.0万元</w:t>
            </w:r>
          </w:p>
          <w:p w14:paraId="2F8D98B5" w14:textId="77777777" w:rsidR="00B471E1" w:rsidRPr="00342602" w:rsidRDefault="00B471E1" w:rsidP="004A7823">
            <w:pPr>
              <w:tabs>
                <w:tab w:val="left" w:pos="945"/>
              </w:tabs>
              <w:snapToGrid w:val="0"/>
              <w:spacing w:line="360" w:lineRule="auto"/>
              <w:ind w:leftChars="50" w:left="120" w:rightChars="50" w:right="120" w:firstLineChars="200" w:firstLine="420"/>
              <w:rPr>
                <w:rFonts w:ascii="宋体" w:hAnsi="宋体"/>
                <w:sz w:val="21"/>
                <w:szCs w:val="21"/>
              </w:rPr>
            </w:pPr>
            <w:r w:rsidRPr="00342602">
              <w:rPr>
                <w:rFonts w:ascii="宋体" w:hAnsi="宋体" w:hint="eastAsia"/>
                <w:sz w:val="21"/>
                <w:szCs w:val="21"/>
              </w:rPr>
              <w:t>◆</w:t>
            </w:r>
            <w:r w:rsidRPr="00342602">
              <w:rPr>
                <w:rFonts w:ascii="宋体" w:hAnsi="宋体"/>
                <w:sz w:val="21"/>
                <w:szCs w:val="21"/>
              </w:rPr>
              <w:t>渗透及压缩试验100批×0.1万元/批=10.0万元</w:t>
            </w:r>
          </w:p>
          <w:p w14:paraId="66281259" w14:textId="77777777" w:rsidR="00B471E1" w:rsidRPr="00342602" w:rsidRDefault="00B471E1" w:rsidP="004A7823">
            <w:pPr>
              <w:tabs>
                <w:tab w:val="left" w:pos="945"/>
              </w:tabs>
              <w:snapToGrid w:val="0"/>
              <w:spacing w:line="360" w:lineRule="auto"/>
              <w:ind w:leftChars="50" w:left="120" w:rightChars="50" w:right="120" w:firstLineChars="200" w:firstLine="420"/>
              <w:rPr>
                <w:rFonts w:ascii="宋体" w:hAnsi="宋体"/>
                <w:sz w:val="21"/>
                <w:szCs w:val="21"/>
              </w:rPr>
            </w:pPr>
            <w:r w:rsidRPr="00342602">
              <w:rPr>
                <w:rFonts w:ascii="宋体" w:hAnsi="宋体" w:hint="eastAsia"/>
                <w:sz w:val="21"/>
                <w:szCs w:val="21"/>
              </w:rPr>
              <w:t>◆</w:t>
            </w:r>
            <w:r w:rsidRPr="00342602">
              <w:rPr>
                <w:rFonts w:ascii="宋体" w:hAnsi="宋体"/>
                <w:sz w:val="21"/>
                <w:szCs w:val="21"/>
              </w:rPr>
              <w:t>试样毒性浸出试验及评价：50批×0.4万元/批=20.0万元</w:t>
            </w:r>
          </w:p>
          <w:p w14:paraId="2A54BBD2" w14:textId="77777777" w:rsidR="00B471E1" w:rsidRPr="00342602" w:rsidRDefault="00B471E1" w:rsidP="004A7823">
            <w:pPr>
              <w:tabs>
                <w:tab w:val="left" w:pos="945"/>
              </w:tabs>
              <w:snapToGrid w:val="0"/>
              <w:spacing w:line="360" w:lineRule="auto"/>
              <w:ind w:leftChars="50" w:left="120" w:rightChars="50" w:right="120" w:firstLineChars="200" w:firstLine="420"/>
              <w:rPr>
                <w:rFonts w:ascii="宋体" w:hAnsi="宋体"/>
                <w:sz w:val="21"/>
                <w:szCs w:val="21"/>
              </w:rPr>
            </w:pPr>
            <w:r w:rsidRPr="00342602">
              <w:rPr>
                <w:rFonts w:ascii="宋体" w:hAnsi="宋体" w:hint="eastAsia"/>
                <w:sz w:val="21"/>
                <w:szCs w:val="21"/>
              </w:rPr>
              <w:t>◆</w:t>
            </w:r>
            <w:r w:rsidRPr="00342602">
              <w:rPr>
                <w:rFonts w:ascii="宋体" w:hAnsi="宋体"/>
                <w:sz w:val="21"/>
                <w:szCs w:val="21"/>
              </w:rPr>
              <w:t>真空冷冻升华干燥试验：60批×0.3万元/批=18.0万元</w:t>
            </w:r>
          </w:p>
          <w:p w14:paraId="0FB638D0" w14:textId="77777777" w:rsidR="00B471E1" w:rsidRPr="00342602" w:rsidRDefault="00B471E1" w:rsidP="004A7823">
            <w:pPr>
              <w:tabs>
                <w:tab w:val="left" w:pos="945"/>
              </w:tabs>
              <w:snapToGrid w:val="0"/>
              <w:spacing w:line="360" w:lineRule="auto"/>
              <w:ind w:leftChars="50" w:left="120" w:rightChars="50" w:right="120" w:firstLineChars="200" w:firstLine="420"/>
              <w:rPr>
                <w:rFonts w:ascii="宋体" w:hAnsi="宋体"/>
                <w:sz w:val="21"/>
                <w:szCs w:val="21"/>
              </w:rPr>
            </w:pPr>
            <w:r w:rsidRPr="00342602">
              <w:rPr>
                <w:rFonts w:ascii="宋体" w:hAnsi="宋体" w:hint="eastAsia"/>
                <w:sz w:val="21"/>
                <w:szCs w:val="21"/>
              </w:rPr>
              <w:t>◆</w:t>
            </w:r>
            <w:r w:rsidRPr="00342602">
              <w:rPr>
                <w:rFonts w:ascii="宋体" w:hAnsi="宋体"/>
                <w:sz w:val="21"/>
                <w:szCs w:val="21"/>
              </w:rPr>
              <w:t>扫描电镜-能谱分析试验：60批×0.2万元/批=12.0万元</w:t>
            </w:r>
          </w:p>
          <w:p w14:paraId="5CAE4F04" w14:textId="77777777" w:rsidR="00B471E1" w:rsidRPr="00342602" w:rsidRDefault="00B471E1" w:rsidP="004A7823">
            <w:pPr>
              <w:tabs>
                <w:tab w:val="left" w:pos="945"/>
              </w:tabs>
              <w:snapToGrid w:val="0"/>
              <w:spacing w:line="360" w:lineRule="auto"/>
              <w:ind w:leftChars="50" w:left="120" w:rightChars="50" w:right="120" w:firstLineChars="200" w:firstLine="420"/>
              <w:rPr>
                <w:rFonts w:ascii="宋体" w:hAnsi="宋体"/>
                <w:sz w:val="21"/>
                <w:szCs w:val="21"/>
              </w:rPr>
            </w:pPr>
            <w:r w:rsidRPr="00342602">
              <w:rPr>
                <w:rFonts w:ascii="宋体" w:hAnsi="宋体" w:hint="eastAsia"/>
                <w:sz w:val="21"/>
                <w:szCs w:val="21"/>
              </w:rPr>
              <w:t>◆</w:t>
            </w:r>
            <w:r w:rsidRPr="00342602">
              <w:rPr>
                <w:rFonts w:ascii="宋体" w:hAnsi="宋体"/>
                <w:sz w:val="21"/>
                <w:szCs w:val="21"/>
              </w:rPr>
              <w:t>X射线衍射试验：60批×0.2万元/批=12.0万元</w:t>
            </w:r>
          </w:p>
          <w:p w14:paraId="261A22EC" w14:textId="77777777" w:rsidR="00B471E1" w:rsidRPr="00342602" w:rsidRDefault="00B471E1" w:rsidP="004A7823">
            <w:pPr>
              <w:spacing w:line="360" w:lineRule="auto"/>
              <w:ind w:firstLine="480"/>
              <w:rPr>
                <w:rFonts w:eastAsia="楷体"/>
                <w:kern w:val="0"/>
                <w:szCs w:val="21"/>
              </w:rPr>
            </w:pPr>
            <w:r w:rsidRPr="00342602">
              <w:rPr>
                <w:rFonts w:eastAsia="楷体" w:hint="eastAsia"/>
                <w:kern w:val="0"/>
                <w:szCs w:val="21"/>
              </w:rPr>
              <w:t>子题</w:t>
            </w:r>
            <w:r w:rsidRPr="00342602">
              <w:rPr>
                <w:rFonts w:eastAsia="楷体" w:hint="eastAsia"/>
                <w:kern w:val="0"/>
                <w:szCs w:val="21"/>
              </w:rPr>
              <w:t>3</w:t>
            </w:r>
            <w:r w:rsidRPr="00342602">
              <w:rPr>
                <w:rFonts w:eastAsia="楷体" w:hint="eastAsia"/>
                <w:kern w:val="0"/>
                <w:szCs w:val="21"/>
              </w:rPr>
              <w:t>：</w:t>
            </w:r>
          </w:p>
          <w:p w14:paraId="53BA82BD" w14:textId="77777777" w:rsidR="00B471E1" w:rsidRPr="00342602" w:rsidRDefault="00B471E1" w:rsidP="004A7823">
            <w:pPr>
              <w:tabs>
                <w:tab w:val="left" w:pos="945"/>
              </w:tabs>
              <w:snapToGrid w:val="0"/>
              <w:spacing w:line="360" w:lineRule="auto"/>
              <w:ind w:leftChars="50" w:left="120" w:rightChars="50" w:right="120" w:firstLineChars="200" w:firstLine="420"/>
              <w:rPr>
                <w:rFonts w:ascii="宋体" w:hAnsi="宋体"/>
                <w:sz w:val="21"/>
                <w:szCs w:val="21"/>
              </w:rPr>
            </w:pPr>
            <w:r w:rsidRPr="00342602">
              <w:rPr>
                <w:rFonts w:ascii="宋体" w:hAnsi="宋体" w:hint="eastAsia"/>
                <w:sz w:val="21"/>
                <w:szCs w:val="21"/>
              </w:rPr>
              <w:t>①</w:t>
            </w:r>
            <w:r w:rsidRPr="00342602">
              <w:rPr>
                <w:rFonts w:ascii="宋体" w:hAnsi="宋体"/>
                <w:sz w:val="21"/>
                <w:szCs w:val="21"/>
              </w:rPr>
              <w:t>主要用途：</w:t>
            </w:r>
            <w:r w:rsidRPr="00342602">
              <w:rPr>
                <w:rFonts w:ascii="宋体" w:hAnsi="宋体" w:hint="eastAsia"/>
                <w:sz w:val="21"/>
                <w:szCs w:val="21"/>
              </w:rPr>
              <w:t>多个典型土性的余泥渣土试样物理力学性能测试。</w:t>
            </w:r>
          </w:p>
          <w:p w14:paraId="35365FAF" w14:textId="77777777" w:rsidR="00B471E1" w:rsidRPr="00342602" w:rsidRDefault="00B471E1" w:rsidP="004A7823">
            <w:pPr>
              <w:tabs>
                <w:tab w:val="left" w:pos="945"/>
              </w:tabs>
              <w:snapToGrid w:val="0"/>
              <w:spacing w:line="360" w:lineRule="auto"/>
              <w:ind w:leftChars="50" w:left="120" w:rightChars="50" w:right="120" w:firstLineChars="200" w:firstLine="420"/>
              <w:rPr>
                <w:rFonts w:ascii="宋体" w:hAnsi="宋体"/>
                <w:sz w:val="21"/>
                <w:szCs w:val="21"/>
              </w:rPr>
            </w:pPr>
            <w:r w:rsidRPr="00342602">
              <w:rPr>
                <w:rFonts w:ascii="宋体" w:hAnsi="宋体" w:hint="eastAsia"/>
                <w:sz w:val="21"/>
                <w:szCs w:val="21"/>
              </w:rPr>
              <w:t>②与项目研究的相关性：对之江路等项目的盾构土、开挖渣土选取典型试样进行常规强度、饱和-非饱和土水特征曲线与非饱和强度、渣土材料劣化特性等试验。</w:t>
            </w:r>
          </w:p>
          <w:p w14:paraId="020179F2" w14:textId="77777777" w:rsidR="00B471E1" w:rsidRPr="00342602" w:rsidRDefault="00B471E1" w:rsidP="004A7823">
            <w:pPr>
              <w:tabs>
                <w:tab w:val="left" w:pos="945"/>
              </w:tabs>
              <w:snapToGrid w:val="0"/>
              <w:spacing w:line="360" w:lineRule="auto"/>
              <w:ind w:leftChars="50" w:left="120" w:rightChars="50" w:right="120" w:firstLineChars="200" w:firstLine="420"/>
              <w:rPr>
                <w:rFonts w:ascii="宋体" w:hAnsi="宋体"/>
                <w:sz w:val="21"/>
                <w:szCs w:val="21"/>
              </w:rPr>
            </w:pPr>
            <w:r w:rsidRPr="00342602">
              <w:rPr>
                <w:rFonts w:ascii="宋体" w:hAnsi="宋体" w:hint="eastAsia"/>
                <w:sz w:val="21"/>
                <w:szCs w:val="21"/>
              </w:rPr>
              <w:t>③</w:t>
            </w:r>
            <w:r w:rsidRPr="00342602">
              <w:rPr>
                <w:rFonts w:ascii="宋体" w:hAnsi="宋体"/>
                <w:sz w:val="21"/>
                <w:szCs w:val="21"/>
              </w:rPr>
              <w:t>概算方法、概算依据：</w:t>
            </w:r>
          </w:p>
          <w:p w14:paraId="0DAFE354" w14:textId="77777777" w:rsidR="00B471E1" w:rsidRPr="00342602" w:rsidRDefault="00B471E1" w:rsidP="004A7823">
            <w:pPr>
              <w:tabs>
                <w:tab w:val="left" w:pos="945"/>
              </w:tabs>
              <w:snapToGrid w:val="0"/>
              <w:spacing w:line="360" w:lineRule="auto"/>
              <w:ind w:leftChars="50" w:left="120" w:rightChars="50" w:right="120" w:firstLineChars="200" w:firstLine="420"/>
              <w:rPr>
                <w:rFonts w:ascii="宋体" w:hAnsi="宋体"/>
                <w:sz w:val="21"/>
                <w:szCs w:val="21"/>
              </w:rPr>
            </w:pPr>
            <w:r w:rsidRPr="00342602">
              <w:rPr>
                <w:rFonts w:ascii="宋体" w:hAnsi="宋体" w:hint="eastAsia"/>
                <w:sz w:val="21"/>
                <w:szCs w:val="21"/>
              </w:rPr>
              <w:t>◆常规土工试验：0</w:t>
            </w:r>
            <w:r w:rsidRPr="00342602">
              <w:rPr>
                <w:rFonts w:ascii="宋体" w:hAnsi="宋体"/>
                <w:sz w:val="21"/>
                <w:szCs w:val="21"/>
              </w:rPr>
              <w:t>.03</w:t>
            </w:r>
            <w:r w:rsidRPr="00342602">
              <w:rPr>
                <w:rFonts w:ascii="宋体" w:hAnsi="宋体" w:hint="eastAsia"/>
                <w:sz w:val="21"/>
                <w:szCs w:val="21"/>
              </w:rPr>
              <w:t>万元/件</w:t>
            </w:r>
            <w:r w:rsidRPr="00342602">
              <w:rPr>
                <w:rFonts w:ascii="宋体" w:hAnsi="宋体"/>
                <w:sz w:val="21"/>
                <w:szCs w:val="21"/>
              </w:rPr>
              <w:t>×</w:t>
            </w:r>
            <w:r w:rsidRPr="00342602">
              <w:rPr>
                <w:rFonts w:ascii="宋体" w:hAnsi="宋体" w:hint="eastAsia"/>
                <w:sz w:val="21"/>
                <w:szCs w:val="21"/>
              </w:rPr>
              <w:t>1</w:t>
            </w:r>
            <w:r w:rsidRPr="00342602">
              <w:rPr>
                <w:rFonts w:ascii="宋体" w:hAnsi="宋体"/>
                <w:sz w:val="21"/>
                <w:szCs w:val="21"/>
              </w:rPr>
              <w:t>2</w:t>
            </w:r>
            <w:r w:rsidRPr="00342602">
              <w:rPr>
                <w:rFonts w:ascii="宋体" w:hAnsi="宋体" w:hint="eastAsia"/>
                <w:sz w:val="21"/>
                <w:szCs w:val="21"/>
              </w:rPr>
              <w:t>件=</w:t>
            </w:r>
            <w:r w:rsidRPr="00342602">
              <w:rPr>
                <w:rFonts w:ascii="宋体" w:hAnsi="宋体"/>
                <w:sz w:val="21"/>
                <w:szCs w:val="21"/>
              </w:rPr>
              <w:t>0.36</w:t>
            </w:r>
            <w:r w:rsidRPr="00342602">
              <w:rPr>
                <w:rFonts w:ascii="宋体" w:hAnsi="宋体" w:hint="eastAsia"/>
                <w:sz w:val="21"/>
                <w:szCs w:val="21"/>
              </w:rPr>
              <w:t>万元</w:t>
            </w:r>
          </w:p>
          <w:p w14:paraId="2FB0B9A7" w14:textId="77777777" w:rsidR="00B471E1" w:rsidRPr="00342602" w:rsidRDefault="00B471E1" w:rsidP="004A7823">
            <w:pPr>
              <w:tabs>
                <w:tab w:val="left" w:pos="945"/>
              </w:tabs>
              <w:snapToGrid w:val="0"/>
              <w:spacing w:line="360" w:lineRule="auto"/>
              <w:ind w:leftChars="50" w:left="120" w:rightChars="50" w:right="120" w:firstLineChars="200" w:firstLine="420"/>
              <w:rPr>
                <w:rFonts w:ascii="宋体" w:hAnsi="宋体"/>
                <w:sz w:val="21"/>
                <w:szCs w:val="21"/>
              </w:rPr>
            </w:pPr>
            <w:r w:rsidRPr="00342602">
              <w:rPr>
                <w:rFonts w:ascii="宋体" w:hAnsi="宋体" w:hint="eastAsia"/>
                <w:sz w:val="21"/>
                <w:szCs w:val="21"/>
              </w:rPr>
              <w:t>◆直剪试验：0</w:t>
            </w:r>
            <w:r w:rsidRPr="00342602">
              <w:rPr>
                <w:rFonts w:ascii="宋体" w:hAnsi="宋体"/>
                <w:sz w:val="21"/>
                <w:szCs w:val="21"/>
              </w:rPr>
              <w:t>.15</w:t>
            </w:r>
            <w:r w:rsidRPr="00342602">
              <w:rPr>
                <w:rFonts w:ascii="宋体" w:hAnsi="宋体" w:hint="eastAsia"/>
                <w:sz w:val="21"/>
                <w:szCs w:val="21"/>
              </w:rPr>
              <w:t>万元/件</w:t>
            </w:r>
            <w:r w:rsidRPr="00342602">
              <w:rPr>
                <w:rFonts w:ascii="宋体" w:hAnsi="宋体"/>
                <w:sz w:val="21"/>
                <w:szCs w:val="21"/>
              </w:rPr>
              <w:t>×</w:t>
            </w:r>
            <w:r w:rsidRPr="00342602">
              <w:rPr>
                <w:rFonts w:ascii="宋体" w:hAnsi="宋体" w:hint="eastAsia"/>
                <w:sz w:val="21"/>
                <w:szCs w:val="21"/>
              </w:rPr>
              <w:t>1</w:t>
            </w:r>
            <w:r w:rsidRPr="00342602">
              <w:rPr>
                <w:rFonts w:ascii="宋体" w:hAnsi="宋体"/>
                <w:sz w:val="21"/>
                <w:szCs w:val="21"/>
              </w:rPr>
              <w:t>2</w:t>
            </w:r>
            <w:r w:rsidRPr="00342602">
              <w:rPr>
                <w:rFonts w:ascii="宋体" w:hAnsi="宋体" w:hint="eastAsia"/>
                <w:sz w:val="21"/>
                <w:szCs w:val="21"/>
              </w:rPr>
              <w:t>件=</w:t>
            </w:r>
            <w:r w:rsidRPr="00342602">
              <w:rPr>
                <w:rFonts w:ascii="宋体" w:hAnsi="宋体"/>
                <w:sz w:val="21"/>
                <w:szCs w:val="21"/>
              </w:rPr>
              <w:t>1.8</w:t>
            </w:r>
            <w:r w:rsidRPr="00342602">
              <w:rPr>
                <w:rFonts w:ascii="宋体" w:hAnsi="宋体" w:hint="eastAsia"/>
                <w:sz w:val="21"/>
                <w:szCs w:val="21"/>
              </w:rPr>
              <w:t>万元</w:t>
            </w:r>
          </w:p>
          <w:p w14:paraId="29CF05A0" w14:textId="77777777" w:rsidR="00B471E1" w:rsidRPr="00342602" w:rsidRDefault="00B471E1" w:rsidP="004A7823">
            <w:pPr>
              <w:tabs>
                <w:tab w:val="left" w:pos="945"/>
              </w:tabs>
              <w:snapToGrid w:val="0"/>
              <w:spacing w:line="360" w:lineRule="auto"/>
              <w:ind w:leftChars="50" w:left="120" w:rightChars="50" w:right="120" w:firstLineChars="200" w:firstLine="420"/>
              <w:rPr>
                <w:rFonts w:ascii="宋体" w:hAnsi="宋体"/>
                <w:sz w:val="21"/>
                <w:szCs w:val="21"/>
              </w:rPr>
            </w:pPr>
            <w:r w:rsidRPr="00342602">
              <w:rPr>
                <w:rFonts w:ascii="宋体" w:hAnsi="宋体" w:hint="eastAsia"/>
                <w:sz w:val="21"/>
                <w:szCs w:val="21"/>
              </w:rPr>
              <w:t>◆固结试验：0</w:t>
            </w:r>
            <w:r w:rsidRPr="00342602">
              <w:rPr>
                <w:rFonts w:ascii="宋体" w:hAnsi="宋体"/>
                <w:sz w:val="21"/>
                <w:szCs w:val="21"/>
              </w:rPr>
              <w:t>.8</w:t>
            </w:r>
            <w:r w:rsidRPr="00342602">
              <w:rPr>
                <w:rFonts w:ascii="宋体" w:hAnsi="宋体" w:hint="eastAsia"/>
                <w:sz w:val="21"/>
                <w:szCs w:val="21"/>
              </w:rPr>
              <w:t>万元/件</w:t>
            </w:r>
            <w:r w:rsidRPr="00342602">
              <w:rPr>
                <w:rFonts w:ascii="宋体" w:hAnsi="宋体"/>
                <w:sz w:val="21"/>
                <w:szCs w:val="21"/>
              </w:rPr>
              <w:t>×</w:t>
            </w:r>
            <w:r w:rsidRPr="00342602">
              <w:rPr>
                <w:rFonts w:ascii="宋体" w:hAnsi="宋体" w:hint="eastAsia"/>
                <w:sz w:val="21"/>
                <w:szCs w:val="21"/>
              </w:rPr>
              <w:t>1</w:t>
            </w:r>
            <w:r w:rsidRPr="00342602">
              <w:rPr>
                <w:rFonts w:ascii="宋体" w:hAnsi="宋体"/>
                <w:sz w:val="21"/>
                <w:szCs w:val="21"/>
              </w:rPr>
              <w:t>2</w:t>
            </w:r>
            <w:r w:rsidRPr="00342602">
              <w:rPr>
                <w:rFonts w:ascii="宋体" w:hAnsi="宋体" w:hint="eastAsia"/>
                <w:sz w:val="21"/>
                <w:szCs w:val="21"/>
              </w:rPr>
              <w:t>件=</w:t>
            </w:r>
            <w:r w:rsidRPr="00342602">
              <w:rPr>
                <w:rFonts w:ascii="宋体" w:hAnsi="宋体"/>
                <w:sz w:val="21"/>
                <w:szCs w:val="21"/>
              </w:rPr>
              <w:t>0.96</w:t>
            </w:r>
            <w:r w:rsidRPr="00342602">
              <w:rPr>
                <w:rFonts w:ascii="宋体" w:hAnsi="宋体" w:hint="eastAsia"/>
                <w:sz w:val="21"/>
                <w:szCs w:val="21"/>
              </w:rPr>
              <w:t>万元</w:t>
            </w:r>
          </w:p>
          <w:p w14:paraId="06178952" w14:textId="77777777" w:rsidR="00B471E1" w:rsidRPr="00342602" w:rsidRDefault="00B471E1" w:rsidP="004A7823">
            <w:pPr>
              <w:tabs>
                <w:tab w:val="left" w:pos="945"/>
              </w:tabs>
              <w:snapToGrid w:val="0"/>
              <w:spacing w:line="360" w:lineRule="auto"/>
              <w:ind w:leftChars="50" w:left="120" w:rightChars="50" w:right="120" w:firstLineChars="200" w:firstLine="420"/>
              <w:rPr>
                <w:rFonts w:ascii="宋体" w:hAnsi="宋体"/>
                <w:sz w:val="21"/>
                <w:szCs w:val="21"/>
              </w:rPr>
            </w:pPr>
            <w:r w:rsidRPr="00342602">
              <w:rPr>
                <w:rFonts w:ascii="宋体" w:hAnsi="宋体" w:hint="eastAsia"/>
                <w:sz w:val="21"/>
                <w:szCs w:val="21"/>
              </w:rPr>
              <w:t>◆渣土劣化试验：</w:t>
            </w:r>
            <w:r w:rsidRPr="00342602">
              <w:rPr>
                <w:rFonts w:ascii="宋体" w:hAnsi="宋体"/>
                <w:sz w:val="21"/>
                <w:szCs w:val="21"/>
              </w:rPr>
              <w:t>1</w:t>
            </w:r>
            <w:r w:rsidRPr="00342602">
              <w:rPr>
                <w:rFonts w:ascii="宋体" w:hAnsi="宋体" w:hint="eastAsia"/>
                <w:sz w:val="21"/>
                <w:szCs w:val="21"/>
              </w:rPr>
              <w:t>万元/件</w:t>
            </w:r>
            <w:r w:rsidRPr="00342602">
              <w:rPr>
                <w:rFonts w:ascii="宋体" w:hAnsi="宋体"/>
                <w:sz w:val="21"/>
                <w:szCs w:val="21"/>
              </w:rPr>
              <w:t>×8</w:t>
            </w:r>
            <w:r w:rsidRPr="00342602">
              <w:rPr>
                <w:rFonts w:ascii="宋体" w:hAnsi="宋体" w:hint="eastAsia"/>
                <w:sz w:val="21"/>
                <w:szCs w:val="21"/>
              </w:rPr>
              <w:t>件=</w:t>
            </w:r>
            <w:r w:rsidRPr="00342602">
              <w:rPr>
                <w:rFonts w:ascii="宋体" w:hAnsi="宋体"/>
                <w:sz w:val="21"/>
                <w:szCs w:val="21"/>
              </w:rPr>
              <w:t>8</w:t>
            </w:r>
            <w:r w:rsidRPr="00342602">
              <w:rPr>
                <w:rFonts w:ascii="宋体" w:hAnsi="宋体" w:hint="eastAsia"/>
                <w:sz w:val="21"/>
                <w:szCs w:val="21"/>
              </w:rPr>
              <w:t>万元</w:t>
            </w:r>
          </w:p>
          <w:p w14:paraId="4FFBB91F" w14:textId="77777777" w:rsidR="00B471E1" w:rsidRPr="00342602" w:rsidRDefault="00B471E1" w:rsidP="004A7823">
            <w:pPr>
              <w:tabs>
                <w:tab w:val="left" w:pos="945"/>
              </w:tabs>
              <w:snapToGrid w:val="0"/>
              <w:spacing w:line="360" w:lineRule="auto"/>
              <w:ind w:leftChars="50" w:left="120" w:rightChars="50" w:right="120" w:firstLineChars="200" w:firstLine="420"/>
              <w:rPr>
                <w:rFonts w:ascii="宋体" w:hAnsi="宋体"/>
                <w:sz w:val="21"/>
                <w:szCs w:val="21"/>
              </w:rPr>
            </w:pPr>
            <w:r w:rsidRPr="00342602">
              <w:rPr>
                <w:rFonts w:ascii="宋体" w:hAnsi="宋体" w:hint="eastAsia"/>
                <w:sz w:val="21"/>
                <w:szCs w:val="21"/>
              </w:rPr>
              <w:lastRenderedPageBreak/>
              <w:t>◆饱和-非饱和土水特征曲线：</w:t>
            </w:r>
            <w:r w:rsidRPr="00342602">
              <w:rPr>
                <w:rFonts w:ascii="宋体" w:hAnsi="宋体"/>
                <w:sz w:val="21"/>
                <w:szCs w:val="21"/>
              </w:rPr>
              <w:t>0.85</w:t>
            </w:r>
            <w:r w:rsidRPr="00342602">
              <w:rPr>
                <w:rFonts w:ascii="宋体" w:hAnsi="宋体" w:hint="eastAsia"/>
                <w:sz w:val="21"/>
                <w:szCs w:val="21"/>
              </w:rPr>
              <w:t>万元/件</w:t>
            </w:r>
            <w:r w:rsidRPr="00342602">
              <w:rPr>
                <w:rFonts w:ascii="宋体" w:hAnsi="宋体"/>
                <w:sz w:val="21"/>
                <w:szCs w:val="21"/>
              </w:rPr>
              <w:t>×8</w:t>
            </w:r>
            <w:r w:rsidRPr="00342602">
              <w:rPr>
                <w:rFonts w:ascii="宋体" w:hAnsi="宋体" w:hint="eastAsia"/>
                <w:sz w:val="21"/>
                <w:szCs w:val="21"/>
              </w:rPr>
              <w:t>件=</w:t>
            </w:r>
            <w:r w:rsidRPr="00342602">
              <w:rPr>
                <w:rFonts w:ascii="宋体" w:hAnsi="宋体"/>
                <w:sz w:val="21"/>
                <w:szCs w:val="21"/>
              </w:rPr>
              <w:t>6.8</w:t>
            </w:r>
            <w:r w:rsidRPr="00342602">
              <w:rPr>
                <w:rFonts w:ascii="宋体" w:hAnsi="宋体" w:hint="eastAsia"/>
                <w:sz w:val="21"/>
                <w:szCs w:val="21"/>
              </w:rPr>
              <w:t>万元</w:t>
            </w:r>
          </w:p>
          <w:p w14:paraId="06F9CC28" w14:textId="77777777" w:rsidR="00B471E1" w:rsidRPr="00342602" w:rsidRDefault="00B471E1" w:rsidP="004A7823">
            <w:pPr>
              <w:tabs>
                <w:tab w:val="left" w:pos="945"/>
              </w:tabs>
              <w:snapToGrid w:val="0"/>
              <w:spacing w:line="360" w:lineRule="auto"/>
              <w:ind w:leftChars="50" w:left="120" w:rightChars="50" w:right="120" w:firstLineChars="200" w:firstLine="420"/>
              <w:rPr>
                <w:rFonts w:ascii="宋体" w:hAnsi="宋体"/>
                <w:sz w:val="21"/>
                <w:szCs w:val="21"/>
              </w:rPr>
            </w:pPr>
            <w:r w:rsidRPr="00342602">
              <w:rPr>
                <w:rFonts w:ascii="宋体" w:hAnsi="宋体" w:hint="eastAsia"/>
                <w:sz w:val="21"/>
                <w:szCs w:val="21"/>
              </w:rPr>
              <w:t>◆非饱和土直接剪切试验：0</w:t>
            </w:r>
            <w:r w:rsidRPr="00342602">
              <w:rPr>
                <w:rFonts w:ascii="宋体" w:hAnsi="宋体"/>
                <w:sz w:val="21"/>
                <w:szCs w:val="21"/>
              </w:rPr>
              <w:t>.85</w:t>
            </w:r>
            <w:r w:rsidRPr="00342602">
              <w:rPr>
                <w:rFonts w:ascii="宋体" w:hAnsi="宋体" w:hint="eastAsia"/>
                <w:sz w:val="21"/>
                <w:szCs w:val="21"/>
              </w:rPr>
              <w:t>万元/件</w:t>
            </w:r>
            <w:r w:rsidRPr="00342602">
              <w:rPr>
                <w:rFonts w:ascii="宋体" w:hAnsi="宋体"/>
                <w:sz w:val="21"/>
                <w:szCs w:val="21"/>
              </w:rPr>
              <w:t>×8</w:t>
            </w:r>
            <w:r w:rsidRPr="00342602">
              <w:rPr>
                <w:rFonts w:ascii="宋体" w:hAnsi="宋体" w:hint="eastAsia"/>
                <w:sz w:val="21"/>
                <w:szCs w:val="21"/>
              </w:rPr>
              <w:t>件=</w:t>
            </w:r>
            <w:r w:rsidRPr="00342602">
              <w:rPr>
                <w:rFonts w:ascii="宋体" w:hAnsi="宋体"/>
                <w:sz w:val="21"/>
                <w:szCs w:val="21"/>
              </w:rPr>
              <w:t>6.8</w:t>
            </w:r>
            <w:r w:rsidRPr="00342602">
              <w:rPr>
                <w:rFonts w:ascii="宋体" w:hAnsi="宋体" w:hint="eastAsia"/>
                <w:sz w:val="21"/>
                <w:szCs w:val="21"/>
              </w:rPr>
              <w:t>万元</w:t>
            </w:r>
          </w:p>
          <w:p w14:paraId="3819D19B" w14:textId="77777777" w:rsidR="00B471E1" w:rsidRPr="008C4806" w:rsidRDefault="00B471E1" w:rsidP="008C4806">
            <w:pPr>
              <w:pStyle w:val="af3"/>
              <w:spacing w:before="156" w:after="156"/>
              <w:ind w:firstLine="482"/>
              <w:rPr>
                <w:rFonts w:ascii="宋体" w:hAnsi="宋体"/>
                <w:b/>
                <w:bCs/>
                <w:sz w:val="21"/>
              </w:rPr>
            </w:pPr>
            <w:r w:rsidRPr="008C4806">
              <w:rPr>
                <w:rFonts w:hint="eastAsia"/>
                <w:b/>
                <w:bCs/>
              </w:rPr>
              <w:t>测试化验加工</w:t>
            </w:r>
            <w:r w:rsidRPr="008C4806">
              <w:rPr>
                <w:b/>
                <w:bCs/>
              </w:rPr>
              <w:t>费合计</w:t>
            </w:r>
            <w:r w:rsidRPr="008C4806">
              <w:rPr>
                <w:rFonts w:ascii="宋体" w:hAnsi="宋体"/>
                <w:b/>
                <w:bCs/>
              </w:rPr>
              <w:t>188</w:t>
            </w:r>
            <w:r w:rsidRPr="008C4806">
              <w:rPr>
                <w:b/>
                <w:bCs/>
              </w:rPr>
              <w:t>万元，</w:t>
            </w:r>
            <w:r w:rsidRPr="008C4806">
              <w:rPr>
                <w:rFonts w:hint="eastAsia"/>
                <w:b/>
                <w:bCs/>
              </w:rPr>
              <w:t>占总经费的</w:t>
            </w:r>
            <w:r w:rsidRPr="008C4806">
              <w:rPr>
                <w:b/>
                <w:bCs/>
              </w:rPr>
              <w:t>40</w:t>
            </w:r>
            <w:r w:rsidRPr="008C4806">
              <w:rPr>
                <w:rFonts w:hint="eastAsia"/>
                <w:b/>
                <w:bCs/>
              </w:rPr>
              <w:t>%</w:t>
            </w:r>
            <w:r w:rsidRPr="008C4806">
              <w:rPr>
                <w:rFonts w:hint="eastAsia"/>
                <w:b/>
                <w:bCs/>
              </w:rPr>
              <w:t>，</w:t>
            </w:r>
            <w:r w:rsidRPr="008C4806">
              <w:rPr>
                <w:b/>
                <w:bCs/>
              </w:rPr>
              <w:t>其中安排省财政经费支出</w:t>
            </w:r>
            <w:r w:rsidRPr="008C4806">
              <w:rPr>
                <w:b/>
                <w:bCs/>
              </w:rPr>
              <w:t>31</w:t>
            </w:r>
            <w:r w:rsidRPr="008C4806">
              <w:rPr>
                <w:rFonts w:hint="eastAsia"/>
                <w:b/>
                <w:bCs/>
              </w:rPr>
              <w:t>万元，其余</w:t>
            </w:r>
            <w:r w:rsidRPr="008C4806">
              <w:rPr>
                <w:b/>
                <w:bCs/>
              </w:rPr>
              <w:t>157</w:t>
            </w:r>
            <w:r w:rsidRPr="008C4806">
              <w:rPr>
                <w:rFonts w:hint="eastAsia"/>
                <w:b/>
                <w:bCs/>
              </w:rPr>
              <w:t>万元安排自筹经费支出。</w:t>
            </w:r>
          </w:p>
          <w:p w14:paraId="518AEE31" w14:textId="77777777" w:rsidR="00B471E1" w:rsidRPr="00342602" w:rsidRDefault="00B471E1" w:rsidP="00B471E1">
            <w:pPr>
              <w:numPr>
                <w:ilvl w:val="0"/>
                <w:numId w:val="5"/>
              </w:numPr>
              <w:tabs>
                <w:tab w:val="left" w:pos="945"/>
              </w:tabs>
              <w:snapToGrid w:val="0"/>
              <w:spacing w:line="360" w:lineRule="auto"/>
              <w:ind w:rightChars="50" w:right="120"/>
              <w:rPr>
                <w:rFonts w:ascii="宋体" w:hAnsi="宋体"/>
                <w:b/>
                <w:szCs w:val="21"/>
              </w:rPr>
            </w:pPr>
            <w:r w:rsidRPr="00342602">
              <w:rPr>
                <w:rFonts w:ascii="宋体" w:hAnsi="宋体" w:hint="eastAsia"/>
                <w:b/>
                <w:szCs w:val="21"/>
              </w:rPr>
              <w:t xml:space="preserve">燃料动力费 </w:t>
            </w:r>
            <w:r w:rsidRPr="00342602">
              <w:rPr>
                <w:rFonts w:ascii="宋体" w:hAnsi="宋体"/>
                <w:b/>
                <w:szCs w:val="21"/>
              </w:rPr>
              <w:t>11</w:t>
            </w:r>
            <w:r w:rsidRPr="00342602">
              <w:rPr>
                <w:rFonts w:ascii="宋体" w:hAnsi="宋体" w:hint="eastAsia"/>
                <w:szCs w:val="21"/>
              </w:rPr>
              <w:t>万元</w:t>
            </w:r>
          </w:p>
          <w:p w14:paraId="59E0A132" w14:textId="77777777" w:rsidR="00B471E1" w:rsidRPr="00342602" w:rsidRDefault="00B471E1" w:rsidP="004A7823">
            <w:pPr>
              <w:tabs>
                <w:tab w:val="left" w:pos="945"/>
              </w:tabs>
              <w:snapToGrid w:val="0"/>
              <w:spacing w:line="360" w:lineRule="auto"/>
              <w:ind w:leftChars="50" w:left="120" w:rightChars="50" w:right="120" w:firstLineChars="200" w:firstLine="420"/>
              <w:rPr>
                <w:rFonts w:ascii="宋体" w:hAnsi="宋体"/>
                <w:sz w:val="21"/>
                <w:szCs w:val="21"/>
              </w:rPr>
            </w:pPr>
            <w:r w:rsidRPr="00342602">
              <w:rPr>
                <w:rFonts w:ascii="宋体" w:hAnsi="宋体" w:hint="eastAsia"/>
                <w:sz w:val="21"/>
                <w:szCs w:val="21"/>
              </w:rPr>
              <w:t>①</w:t>
            </w:r>
            <w:r w:rsidRPr="00342602">
              <w:rPr>
                <w:rFonts w:ascii="宋体" w:hAnsi="宋体"/>
                <w:sz w:val="21"/>
                <w:szCs w:val="21"/>
              </w:rPr>
              <w:t>主要用途：实验装置等设备安装、调试试验、运行等过程中所需的燃料动力、水、电费等支出。</w:t>
            </w:r>
          </w:p>
          <w:p w14:paraId="1994DB60" w14:textId="77777777" w:rsidR="00B471E1" w:rsidRPr="00342602" w:rsidRDefault="00B471E1" w:rsidP="004A7823">
            <w:pPr>
              <w:tabs>
                <w:tab w:val="left" w:pos="945"/>
              </w:tabs>
              <w:snapToGrid w:val="0"/>
              <w:spacing w:line="360" w:lineRule="auto"/>
              <w:ind w:leftChars="50" w:left="120" w:rightChars="50" w:right="120" w:firstLineChars="200" w:firstLine="420"/>
              <w:rPr>
                <w:rFonts w:ascii="宋体" w:hAnsi="宋体"/>
                <w:sz w:val="21"/>
                <w:szCs w:val="21"/>
              </w:rPr>
            </w:pPr>
            <w:r w:rsidRPr="00342602">
              <w:rPr>
                <w:rFonts w:ascii="宋体" w:hAnsi="宋体" w:hint="eastAsia"/>
                <w:sz w:val="21"/>
                <w:szCs w:val="21"/>
              </w:rPr>
              <w:t>②</w:t>
            </w:r>
            <w:r w:rsidRPr="00342602">
              <w:rPr>
                <w:rFonts w:ascii="宋体" w:hAnsi="宋体"/>
                <w:sz w:val="21"/>
                <w:szCs w:val="21"/>
              </w:rPr>
              <w:t>与课题研究的相关性：提供动力、水、电</w:t>
            </w:r>
            <w:r w:rsidRPr="00342602">
              <w:rPr>
                <w:rFonts w:ascii="宋体" w:hAnsi="宋体" w:hint="eastAsia"/>
                <w:sz w:val="21"/>
                <w:szCs w:val="21"/>
              </w:rPr>
              <w:t>、燃油</w:t>
            </w:r>
            <w:r w:rsidRPr="00342602">
              <w:rPr>
                <w:rFonts w:ascii="宋体" w:hAnsi="宋体"/>
                <w:sz w:val="21"/>
                <w:szCs w:val="21"/>
              </w:rPr>
              <w:t>等能源输入。</w:t>
            </w:r>
          </w:p>
          <w:p w14:paraId="7EB0AE0A" w14:textId="77777777" w:rsidR="00B471E1" w:rsidRPr="00342602" w:rsidRDefault="00B471E1" w:rsidP="004A7823">
            <w:pPr>
              <w:tabs>
                <w:tab w:val="left" w:pos="945"/>
              </w:tabs>
              <w:snapToGrid w:val="0"/>
              <w:spacing w:line="360" w:lineRule="auto"/>
              <w:ind w:leftChars="50" w:left="120" w:rightChars="50" w:right="120" w:firstLineChars="200" w:firstLine="420"/>
              <w:rPr>
                <w:rFonts w:ascii="宋体" w:hAnsi="宋体"/>
                <w:sz w:val="21"/>
                <w:szCs w:val="21"/>
              </w:rPr>
            </w:pPr>
            <w:r w:rsidRPr="00342602">
              <w:rPr>
                <w:rFonts w:ascii="宋体" w:hAnsi="宋体" w:hint="eastAsia"/>
                <w:sz w:val="21"/>
                <w:szCs w:val="21"/>
              </w:rPr>
              <w:t>③</w:t>
            </w:r>
            <w:r w:rsidRPr="00342602">
              <w:rPr>
                <w:rFonts w:ascii="宋体" w:hAnsi="宋体"/>
                <w:sz w:val="21"/>
                <w:szCs w:val="21"/>
              </w:rPr>
              <w:t>概算方法、概算依据：</w:t>
            </w:r>
          </w:p>
          <w:p w14:paraId="5B11B05D" w14:textId="77777777" w:rsidR="00B471E1" w:rsidRPr="00342602" w:rsidRDefault="00B471E1" w:rsidP="004A7823">
            <w:pPr>
              <w:tabs>
                <w:tab w:val="left" w:pos="945"/>
              </w:tabs>
              <w:snapToGrid w:val="0"/>
              <w:spacing w:line="360" w:lineRule="auto"/>
              <w:ind w:leftChars="50" w:left="120" w:rightChars="50" w:right="120" w:firstLineChars="200" w:firstLine="420"/>
              <w:rPr>
                <w:rFonts w:ascii="宋体" w:hAnsi="宋体"/>
                <w:sz w:val="21"/>
                <w:szCs w:val="21"/>
              </w:rPr>
            </w:pPr>
            <w:r w:rsidRPr="00342602">
              <w:rPr>
                <w:rFonts w:ascii="宋体" w:hAnsi="宋体" w:hint="eastAsia"/>
                <w:sz w:val="21"/>
                <w:szCs w:val="21"/>
              </w:rPr>
              <w:t>◆</w:t>
            </w:r>
            <w:r w:rsidRPr="00342602">
              <w:rPr>
                <w:rFonts w:ascii="宋体" w:hAnsi="宋体"/>
                <w:sz w:val="21"/>
                <w:szCs w:val="21"/>
              </w:rPr>
              <w:t>电费：800度/月×40月×2元/度=6.4万元；</w:t>
            </w:r>
          </w:p>
          <w:p w14:paraId="50A7CE01" w14:textId="77777777" w:rsidR="00B471E1" w:rsidRPr="00342602" w:rsidRDefault="00B471E1" w:rsidP="004A7823">
            <w:pPr>
              <w:tabs>
                <w:tab w:val="left" w:pos="945"/>
              </w:tabs>
              <w:snapToGrid w:val="0"/>
              <w:spacing w:line="360" w:lineRule="auto"/>
              <w:ind w:leftChars="50" w:left="120" w:rightChars="50" w:right="120" w:firstLineChars="200" w:firstLine="420"/>
              <w:rPr>
                <w:rFonts w:ascii="宋体" w:hAnsi="宋体"/>
                <w:sz w:val="21"/>
                <w:szCs w:val="21"/>
              </w:rPr>
            </w:pPr>
            <w:r w:rsidRPr="00342602">
              <w:rPr>
                <w:rFonts w:ascii="宋体" w:hAnsi="宋体" w:hint="eastAsia"/>
                <w:sz w:val="21"/>
                <w:szCs w:val="21"/>
              </w:rPr>
              <w:t>◆</w:t>
            </w:r>
            <w:r w:rsidRPr="00342602">
              <w:rPr>
                <w:rFonts w:ascii="宋体" w:hAnsi="宋体"/>
                <w:sz w:val="21"/>
                <w:szCs w:val="21"/>
              </w:rPr>
              <w:t>水费：320吨/月×40月×2.8元/吨=3.6万元。</w:t>
            </w:r>
          </w:p>
          <w:p w14:paraId="5096DD9F" w14:textId="77777777" w:rsidR="00B471E1" w:rsidRPr="00342602" w:rsidRDefault="00B471E1" w:rsidP="004A7823">
            <w:pPr>
              <w:tabs>
                <w:tab w:val="left" w:pos="945"/>
              </w:tabs>
              <w:snapToGrid w:val="0"/>
              <w:spacing w:line="360" w:lineRule="auto"/>
              <w:ind w:leftChars="50" w:left="120" w:rightChars="50" w:right="120" w:firstLineChars="200" w:firstLine="420"/>
              <w:rPr>
                <w:rFonts w:ascii="宋体" w:hAnsi="宋体"/>
                <w:sz w:val="21"/>
                <w:szCs w:val="21"/>
              </w:rPr>
            </w:pPr>
            <w:r w:rsidRPr="00342602">
              <w:rPr>
                <w:rFonts w:ascii="宋体" w:hAnsi="宋体" w:hint="eastAsia"/>
                <w:sz w:val="21"/>
                <w:szCs w:val="21"/>
              </w:rPr>
              <w:t>◆试验用渣土车燃油费：</w:t>
            </w:r>
            <w:r w:rsidRPr="00342602">
              <w:rPr>
                <w:rFonts w:ascii="宋体" w:hAnsi="宋体"/>
                <w:sz w:val="21"/>
                <w:szCs w:val="21"/>
              </w:rPr>
              <w:t>1</w:t>
            </w:r>
            <w:r w:rsidRPr="00342602">
              <w:rPr>
                <w:rFonts w:ascii="宋体" w:hAnsi="宋体" w:hint="eastAsia"/>
                <w:sz w:val="21"/>
                <w:szCs w:val="21"/>
              </w:rPr>
              <w:t>万元。</w:t>
            </w:r>
          </w:p>
          <w:p w14:paraId="46C0EDC2" w14:textId="77777777" w:rsidR="00B471E1" w:rsidRPr="00342602" w:rsidRDefault="00B471E1" w:rsidP="004A7823">
            <w:pPr>
              <w:tabs>
                <w:tab w:val="left" w:pos="945"/>
              </w:tabs>
              <w:snapToGrid w:val="0"/>
              <w:spacing w:line="360" w:lineRule="auto"/>
              <w:ind w:left="587" w:rightChars="50" w:right="120"/>
              <w:rPr>
                <w:rFonts w:eastAsia="楷体"/>
                <w:kern w:val="0"/>
                <w:szCs w:val="21"/>
              </w:rPr>
            </w:pPr>
            <w:r w:rsidRPr="00342602">
              <w:rPr>
                <w:rFonts w:eastAsia="楷体"/>
                <w:kern w:val="0"/>
                <w:szCs w:val="21"/>
              </w:rPr>
              <w:t>燃料动力费合计</w:t>
            </w:r>
            <w:r w:rsidRPr="00342602">
              <w:rPr>
                <w:rFonts w:eastAsia="楷体"/>
                <w:kern w:val="0"/>
                <w:szCs w:val="21"/>
              </w:rPr>
              <w:t>11</w:t>
            </w:r>
            <w:r w:rsidRPr="00342602">
              <w:rPr>
                <w:rFonts w:eastAsia="楷体"/>
                <w:kern w:val="0"/>
                <w:szCs w:val="21"/>
              </w:rPr>
              <w:t>万元，约占总经费的</w:t>
            </w:r>
            <w:r w:rsidRPr="00342602">
              <w:rPr>
                <w:rFonts w:eastAsia="楷体"/>
                <w:kern w:val="0"/>
                <w:szCs w:val="21"/>
              </w:rPr>
              <w:t>2.3%</w:t>
            </w:r>
            <w:r w:rsidRPr="00342602">
              <w:rPr>
                <w:rFonts w:eastAsia="楷体"/>
                <w:kern w:val="0"/>
                <w:szCs w:val="21"/>
              </w:rPr>
              <w:t>，安排省财政经费支出。</w:t>
            </w:r>
          </w:p>
          <w:p w14:paraId="726E12E0" w14:textId="77777777" w:rsidR="00B471E1" w:rsidRPr="00342602" w:rsidRDefault="00B471E1" w:rsidP="00B471E1">
            <w:pPr>
              <w:numPr>
                <w:ilvl w:val="0"/>
                <w:numId w:val="5"/>
              </w:numPr>
              <w:tabs>
                <w:tab w:val="left" w:pos="945"/>
              </w:tabs>
              <w:snapToGrid w:val="0"/>
              <w:spacing w:line="360" w:lineRule="auto"/>
              <w:ind w:rightChars="50" w:right="120"/>
              <w:rPr>
                <w:rFonts w:ascii="宋体" w:hAnsi="宋体"/>
                <w:b/>
                <w:szCs w:val="21"/>
              </w:rPr>
            </w:pPr>
            <w:r w:rsidRPr="00342602">
              <w:rPr>
                <w:rFonts w:ascii="宋体" w:hAnsi="宋体" w:hint="eastAsia"/>
                <w:b/>
                <w:szCs w:val="21"/>
              </w:rPr>
              <w:t xml:space="preserve">差旅费/会议/国际合作与交流费用 </w:t>
            </w:r>
            <w:r w:rsidRPr="00342602">
              <w:rPr>
                <w:rFonts w:ascii="宋体" w:hAnsi="宋体"/>
                <w:b/>
                <w:szCs w:val="21"/>
              </w:rPr>
              <w:t>20.05</w:t>
            </w:r>
            <w:r w:rsidRPr="00342602">
              <w:rPr>
                <w:rFonts w:ascii="宋体" w:hAnsi="宋体" w:hint="eastAsia"/>
                <w:szCs w:val="21"/>
              </w:rPr>
              <w:t>万元</w:t>
            </w:r>
          </w:p>
          <w:p w14:paraId="03D70EB2" w14:textId="77777777" w:rsidR="00B471E1" w:rsidRPr="00342602" w:rsidRDefault="00B471E1" w:rsidP="004A7823">
            <w:pPr>
              <w:tabs>
                <w:tab w:val="left" w:pos="945"/>
              </w:tabs>
              <w:snapToGrid w:val="0"/>
              <w:spacing w:line="360" w:lineRule="auto"/>
              <w:ind w:leftChars="50" w:left="120" w:rightChars="50" w:right="120" w:firstLineChars="200" w:firstLine="420"/>
              <w:rPr>
                <w:rFonts w:ascii="宋体" w:hAnsi="宋体"/>
                <w:sz w:val="21"/>
                <w:szCs w:val="21"/>
              </w:rPr>
            </w:pPr>
            <w:r w:rsidRPr="00342602">
              <w:rPr>
                <w:rFonts w:ascii="宋体" w:hAnsi="宋体" w:hint="eastAsia"/>
                <w:sz w:val="21"/>
                <w:szCs w:val="21"/>
              </w:rPr>
              <w:fldChar w:fldCharType="begin"/>
            </w:r>
            <w:r w:rsidRPr="00342602">
              <w:rPr>
                <w:rFonts w:ascii="宋体" w:hAnsi="宋体" w:hint="eastAsia"/>
                <w:sz w:val="21"/>
                <w:szCs w:val="21"/>
              </w:rPr>
              <w:instrText xml:space="preserve"> = 1 \* GB3 </w:instrText>
            </w:r>
            <w:r w:rsidRPr="00342602">
              <w:rPr>
                <w:rFonts w:ascii="宋体" w:hAnsi="宋体"/>
                <w:sz w:val="21"/>
                <w:szCs w:val="21"/>
              </w:rPr>
              <w:instrText xml:space="preserve"> \* MERGEFORMAT </w:instrText>
            </w:r>
            <w:r w:rsidRPr="00342602">
              <w:rPr>
                <w:rFonts w:ascii="宋体" w:hAnsi="宋体" w:hint="eastAsia"/>
                <w:sz w:val="21"/>
                <w:szCs w:val="21"/>
              </w:rPr>
              <w:fldChar w:fldCharType="separate"/>
            </w:r>
            <w:r w:rsidRPr="00342602">
              <w:rPr>
                <w:rFonts w:ascii="宋体" w:hAnsi="宋体" w:hint="eastAsia"/>
                <w:sz w:val="21"/>
                <w:szCs w:val="21"/>
              </w:rPr>
              <w:t>①</w:t>
            </w:r>
            <w:r w:rsidRPr="00342602">
              <w:rPr>
                <w:rFonts w:ascii="宋体" w:hAnsi="宋体" w:hint="eastAsia"/>
                <w:sz w:val="21"/>
                <w:szCs w:val="21"/>
              </w:rPr>
              <w:fldChar w:fldCharType="end"/>
            </w:r>
            <w:r w:rsidRPr="00342602">
              <w:rPr>
                <w:rFonts w:ascii="宋体" w:hAnsi="宋体" w:hint="eastAsia"/>
                <w:sz w:val="21"/>
                <w:szCs w:val="21"/>
              </w:rPr>
              <w:t>主要用途：</w:t>
            </w:r>
            <w:r w:rsidRPr="00342602">
              <w:rPr>
                <w:rFonts w:ascii="宋体" w:hAnsi="宋体"/>
                <w:sz w:val="21"/>
                <w:szCs w:val="21"/>
              </w:rPr>
              <w:t>用于支付课题研究过程中开展科学调查、科学实验（试验）、业务调研、学术交流等所发生的外埠差旅费、市内交通费用等。差旅费的开支标准应当按照国家有关规定执行。</w:t>
            </w:r>
          </w:p>
          <w:p w14:paraId="6C5B64C1" w14:textId="77777777" w:rsidR="00B471E1" w:rsidRPr="00342602" w:rsidRDefault="00B471E1" w:rsidP="004A7823">
            <w:pPr>
              <w:tabs>
                <w:tab w:val="left" w:pos="945"/>
              </w:tabs>
              <w:snapToGrid w:val="0"/>
              <w:spacing w:line="360" w:lineRule="auto"/>
              <w:ind w:leftChars="50" w:left="120" w:rightChars="50" w:right="120" w:firstLineChars="200" w:firstLine="420"/>
              <w:rPr>
                <w:rFonts w:ascii="宋体" w:hAnsi="宋体"/>
                <w:sz w:val="21"/>
                <w:szCs w:val="21"/>
              </w:rPr>
            </w:pPr>
            <w:r w:rsidRPr="00342602">
              <w:rPr>
                <w:rFonts w:ascii="宋体" w:hAnsi="宋体" w:hint="eastAsia"/>
                <w:sz w:val="21"/>
                <w:szCs w:val="21"/>
              </w:rPr>
              <w:fldChar w:fldCharType="begin"/>
            </w:r>
            <w:r w:rsidRPr="00342602">
              <w:rPr>
                <w:rFonts w:ascii="宋体" w:hAnsi="宋体" w:hint="eastAsia"/>
                <w:sz w:val="21"/>
                <w:szCs w:val="21"/>
              </w:rPr>
              <w:instrText xml:space="preserve"> = 2 \* GB3 </w:instrText>
            </w:r>
            <w:r w:rsidRPr="00342602">
              <w:rPr>
                <w:rFonts w:ascii="宋体" w:hAnsi="宋体"/>
                <w:sz w:val="21"/>
                <w:szCs w:val="21"/>
              </w:rPr>
              <w:instrText xml:space="preserve"> \* MERGEFORMAT </w:instrText>
            </w:r>
            <w:r w:rsidRPr="00342602">
              <w:rPr>
                <w:rFonts w:ascii="宋体" w:hAnsi="宋体" w:hint="eastAsia"/>
                <w:sz w:val="21"/>
                <w:szCs w:val="21"/>
              </w:rPr>
              <w:fldChar w:fldCharType="separate"/>
            </w:r>
            <w:r w:rsidRPr="00342602">
              <w:rPr>
                <w:rFonts w:ascii="宋体" w:hAnsi="宋体" w:hint="eastAsia"/>
                <w:sz w:val="21"/>
                <w:szCs w:val="21"/>
              </w:rPr>
              <w:t>②</w:t>
            </w:r>
            <w:r w:rsidRPr="00342602">
              <w:rPr>
                <w:rFonts w:ascii="宋体" w:hAnsi="宋体" w:hint="eastAsia"/>
                <w:sz w:val="21"/>
                <w:szCs w:val="21"/>
              </w:rPr>
              <w:fldChar w:fldCharType="end"/>
            </w:r>
            <w:r w:rsidRPr="00342602">
              <w:rPr>
                <w:rFonts w:ascii="宋体" w:hAnsi="宋体" w:hint="eastAsia"/>
                <w:sz w:val="21"/>
                <w:szCs w:val="21"/>
              </w:rPr>
              <w:t>与课题研究的相关性：</w:t>
            </w:r>
            <w:r w:rsidRPr="00342602">
              <w:rPr>
                <w:rFonts w:ascii="宋体" w:hAnsi="宋体"/>
                <w:sz w:val="21"/>
                <w:szCs w:val="21"/>
              </w:rPr>
              <w:t>在课题实施过程中，需要到</w:t>
            </w:r>
            <w:r w:rsidRPr="00342602">
              <w:rPr>
                <w:rFonts w:ascii="宋体" w:hAnsi="宋体" w:hint="eastAsia"/>
                <w:sz w:val="21"/>
                <w:szCs w:val="21"/>
              </w:rPr>
              <w:t>杭州市及其</w:t>
            </w:r>
            <w:r w:rsidRPr="00342602">
              <w:rPr>
                <w:rFonts w:ascii="宋体" w:hAnsi="宋体"/>
                <w:sz w:val="21"/>
                <w:szCs w:val="21"/>
              </w:rPr>
              <w:t>周边进行</w:t>
            </w:r>
            <w:r w:rsidRPr="00342602">
              <w:rPr>
                <w:rFonts w:ascii="宋体" w:hAnsi="宋体" w:hint="eastAsia"/>
                <w:sz w:val="21"/>
                <w:szCs w:val="21"/>
              </w:rPr>
              <w:t>现场</w:t>
            </w:r>
            <w:r w:rsidRPr="00342602">
              <w:rPr>
                <w:rFonts w:ascii="宋体" w:hAnsi="宋体"/>
                <w:sz w:val="21"/>
                <w:szCs w:val="21"/>
              </w:rPr>
              <w:t>调查</w:t>
            </w:r>
            <w:r w:rsidRPr="00342602">
              <w:rPr>
                <w:rFonts w:ascii="宋体" w:hAnsi="宋体" w:hint="eastAsia"/>
                <w:sz w:val="21"/>
                <w:szCs w:val="21"/>
              </w:rPr>
              <w:t>，</w:t>
            </w:r>
            <w:r w:rsidRPr="00342602">
              <w:rPr>
                <w:rFonts w:ascii="宋体" w:hAnsi="宋体"/>
                <w:sz w:val="21"/>
                <w:szCs w:val="21"/>
              </w:rPr>
              <w:t>获取</w:t>
            </w:r>
            <w:r w:rsidRPr="00342602">
              <w:rPr>
                <w:rFonts w:ascii="宋体" w:hAnsi="宋体" w:hint="eastAsia"/>
                <w:sz w:val="21"/>
                <w:szCs w:val="21"/>
              </w:rPr>
              <w:t>主要</w:t>
            </w:r>
            <w:r w:rsidRPr="00342602">
              <w:rPr>
                <w:rFonts w:ascii="宋体" w:hAnsi="宋体"/>
                <w:sz w:val="21"/>
                <w:szCs w:val="21"/>
              </w:rPr>
              <w:t>项目和受纳场的</w:t>
            </w:r>
            <w:r w:rsidRPr="00342602">
              <w:rPr>
                <w:rFonts w:ascii="宋体" w:hAnsi="宋体" w:hint="eastAsia"/>
                <w:sz w:val="21"/>
                <w:szCs w:val="21"/>
              </w:rPr>
              <w:t>详细信息</w:t>
            </w:r>
            <w:r w:rsidRPr="00342602">
              <w:rPr>
                <w:rFonts w:ascii="宋体" w:hAnsi="宋体"/>
                <w:sz w:val="21"/>
                <w:szCs w:val="21"/>
              </w:rPr>
              <w:t>。同时，</w:t>
            </w:r>
            <w:r w:rsidRPr="00342602">
              <w:rPr>
                <w:rFonts w:ascii="宋体" w:hAnsi="宋体" w:hint="eastAsia"/>
                <w:sz w:val="21"/>
                <w:szCs w:val="21"/>
              </w:rPr>
              <w:t>在余泥渣土调配平台</w:t>
            </w:r>
            <w:r w:rsidRPr="00342602">
              <w:rPr>
                <w:rFonts w:ascii="宋体" w:hAnsi="宋体"/>
                <w:sz w:val="21"/>
                <w:szCs w:val="21"/>
              </w:rPr>
              <w:t>的研发中需要与相关科研机构、大专院校进行必要技术交流。</w:t>
            </w:r>
          </w:p>
          <w:p w14:paraId="093532C2" w14:textId="77777777" w:rsidR="00B471E1" w:rsidRPr="00342602" w:rsidRDefault="00B471E1" w:rsidP="004A7823">
            <w:pPr>
              <w:tabs>
                <w:tab w:val="left" w:pos="945"/>
              </w:tabs>
              <w:snapToGrid w:val="0"/>
              <w:spacing w:line="360" w:lineRule="auto"/>
              <w:ind w:leftChars="50" w:left="120" w:rightChars="50" w:right="120" w:firstLineChars="200" w:firstLine="420"/>
              <w:rPr>
                <w:rFonts w:ascii="宋体" w:hAnsi="宋体"/>
                <w:sz w:val="21"/>
                <w:szCs w:val="21"/>
              </w:rPr>
            </w:pPr>
            <w:r w:rsidRPr="00342602">
              <w:rPr>
                <w:rFonts w:ascii="宋体" w:hAnsi="宋体" w:hint="eastAsia"/>
                <w:sz w:val="21"/>
                <w:szCs w:val="21"/>
              </w:rPr>
              <w:fldChar w:fldCharType="begin"/>
            </w:r>
            <w:r w:rsidRPr="00342602">
              <w:rPr>
                <w:rFonts w:ascii="宋体" w:hAnsi="宋体" w:hint="eastAsia"/>
                <w:sz w:val="21"/>
                <w:szCs w:val="21"/>
              </w:rPr>
              <w:instrText xml:space="preserve"> = 3 \* GB3 </w:instrText>
            </w:r>
            <w:r w:rsidRPr="00342602">
              <w:rPr>
                <w:rFonts w:ascii="宋体" w:hAnsi="宋体"/>
                <w:sz w:val="21"/>
                <w:szCs w:val="21"/>
              </w:rPr>
              <w:instrText xml:space="preserve"> \* MERGEFORMAT </w:instrText>
            </w:r>
            <w:r w:rsidRPr="00342602">
              <w:rPr>
                <w:rFonts w:ascii="宋体" w:hAnsi="宋体" w:hint="eastAsia"/>
                <w:sz w:val="21"/>
                <w:szCs w:val="21"/>
              </w:rPr>
              <w:fldChar w:fldCharType="separate"/>
            </w:r>
            <w:r w:rsidRPr="00342602">
              <w:rPr>
                <w:rFonts w:ascii="宋体" w:hAnsi="宋体" w:hint="eastAsia"/>
                <w:sz w:val="21"/>
                <w:szCs w:val="21"/>
              </w:rPr>
              <w:t>③</w:t>
            </w:r>
            <w:r w:rsidRPr="00342602">
              <w:rPr>
                <w:rFonts w:ascii="宋体" w:hAnsi="宋体" w:hint="eastAsia"/>
                <w:sz w:val="21"/>
                <w:szCs w:val="21"/>
              </w:rPr>
              <w:fldChar w:fldCharType="end"/>
            </w:r>
            <w:r w:rsidRPr="00342602">
              <w:rPr>
                <w:rFonts w:ascii="宋体" w:hAnsi="宋体" w:hint="eastAsia"/>
                <w:sz w:val="21"/>
                <w:szCs w:val="21"/>
              </w:rPr>
              <w:t>测算方法、测算依据：</w:t>
            </w:r>
          </w:p>
          <w:p w14:paraId="58E8ECA7" w14:textId="77777777" w:rsidR="00B471E1" w:rsidRPr="00342602" w:rsidRDefault="00B471E1" w:rsidP="004A7823">
            <w:pPr>
              <w:tabs>
                <w:tab w:val="left" w:pos="945"/>
              </w:tabs>
              <w:snapToGrid w:val="0"/>
              <w:spacing w:line="360" w:lineRule="auto"/>
              <w:ind w:leftChars="50" w:left="120" w:rightChars="50" w:right="120" w:firstLineChars="200" w:firstLine="420"/>
              <w:rPr>
                <w:rFonts w:ascii="宋体" w:hAnsi="宋体"/>
                <w:sz w:val="21"/>
                <w:szCs w:val="21"/>
              </w:rPr>
            </w:pPr>
            <w:r w:rsidRPr="00342602">
              <w:rPr>
                <w:rFonts w:ascii="宋体" w:hAnsi="宋体" w:hint="eastAsia"/>
                <w:sz w:val="21"/>
                <w:szCs w:val="21"/>
              </w:rPr>
              <w:t>◆ 研发</w:t>
            </w:r>
            <w:r w:rsidRPr="00342602">
              <w:rPr>
                <w:rFonts w:ascii="宋体" w:hAnsi="宋体"/>
                <w:sz w:val="21"/>
                <w:szCs w:val="21"/>
              </w:rPr>
              <w:t>过程中与科研院所交流等出差每次0.</w:t>
            </w:r>
            <w:r w:rsidRPr="00342602">
              <w:rPr>
                <w:rFonts w:ascii="宋体" w:hAnsi="宋体" w:hint="eastAsia"/>
                <w:sz w:val="21"/>
                <w:szCs w:val="21"/>
              </w:rPr>
              <w:t>4</w:t>
            </w:r>
            <w:r w:rsidRPr="00342602">
              <w:rPr>
                <w:rFonts w:ascii="宋体" w:hAnsi="宋体"/>
                <w:sz w:val="21"/>
                <w:szCs w:val="21"/>
              </w:rPr>
              <w:t>8万元（机票火车票平均</w:t>
            </w:r>
            <w:r w:rsidRPr="00342602">
              <w:rPr>
                <w:rFonts w:ascii="宋体" w:hAnsi="宋体" w:hint="eastAsia"/>
                <w:sz w:val="21"/>
                <w:szCs w:val="21"/>
              </w:rPr>
              <w:t>80</w:t>
            </w:r>
            <w:r w:rsidRPr="00342602">
              <w:rPr>
                <w:rFonts w:ascii="宋体" w:hAnsi="宋体"/>
                <w:sz w:val="21"/>
                <w:szCs w:val="21"/>
              </w:rPr>
              <w:t>0元×2×2人次=0.</w:t>
            </w:r>
            <w:r w:rsidRPr="00342602">
              <w:rPr>
                <w:rFonts w:ascii="宋体" w:hAnsi="宋体" w:hint="eastAsia"/>
                <w:sz w:val="21"/>
                <w:szCs w:val="21"/>
              </w:rPr>
              <w:t>32</w:t>
            </w:r>
            <w:r w:rsidRPr="00342602">
              <w:rPr>
                <w:rFonts w:ascii="宋体" w:hAnsi="宋体"/>
                <w:sz w:val="21"/>
                <w:szCs w:val="21"/>
              </w:rPr>
              <w:t>万元；调研食宿及补助费：40</w:t>
            </w:r>
            <w:r w:rsidRPr="00342602">
              <w:rPr>
                <w:rFonts w:ascii="宋体" w:hAnsi="宋体" w:hint="eastAsia"/>
                <w:sz w:val="21"/>
                <w:szCs w:val="21"/>
              </w:rPr>
              <w:t>0</w:t>
            </w:r>
            <w:r w:rsidRPr="00342602">
              <w:rPr>
                <w:rFonts w:ascii="宋体" w:hAnsi="宋体"/>
                <w:sz w:val="21"/>
                <w:szCs w:val="21"/>
              </w:rPr>
              <w:t>元/人×2人次×2天=0.16万元）约8次，计3.85万</w:t>
            </w:r>
            <w:r w:rsidRPr="00342602">
              <w:rPr>
                <w:rFonts w:ascii="宋体" w:hAnsi="宋体" w:hint="eastAsia"/>
                <w:sz w:val="21"/>
                <w:szCs w:val="21"/>
              </w:rPr>
              <w:t>元</w:t>
            </w:r>
            <w:r w:rsidRPr="00342602">
              <w:rPr>
                <w:rFonts w:ascii="宋体" w:hAnsi="宋体"/>
                <w:sz w:val="21"/>
                <w:szCs w:val="21"/>
              </w:rPr>
              <w:t>。</w:t>
            </w:r>
          </w:p>
          <w:p w14:paraId="7ACBBB00" w14:textId="77777777" w:rsidR="00B471E1" w:rsidRPr="00342602" w:rsidRDefault="00B471E1" w:rsidP="004A7823">
            <w:pPr>
              <w:tabs>
                <w:tab w:val="left" w:pos="945"/>
              </w:tabs>
              <w:snapToGrid w:val="0"/>
              <w:spacing w:line="360" w:lineRule="auto"/>
              <w:ind w:leftChars="50" w:left="120" w:rightChars="50" w:right="120" w:firstLineChars="200" w:firstLine="420"/>
              <w:rPr>
                <w:rFonts w:ascii="宋体" w:hAnsi="宋体"/>
                <w:sz w:val="21"/>
                <w:szCs w:val="21"/>
              </w:rPr>
            </w:pPr>
            <w:r w:rsidRPr="00342602">
              <w:rPr>
                <w:rFonts w:ascii="宋体" w:hAnsi="宋体" w:hint="eastAsia"/>
                <w:sz w:val="21"/>
                <w:szCs w:val="21"/>
              </w:rPr>
              <w:t>◇ 在项目和受纳场</w:t>
            </w:r>
            <w:r w:rsidRPr="00342602">
              <w:rPr>
                <w:rFonts w:ascii="宋体" w:hAnsi="宋体"/>
                <w:sz w:val="21"/>
                <w:szCs w:val="21"/>
              </w:rPr>
              <w:t>调查方面，每次</w:t>
            </w:r>
            <w:r w:rsidRPr="00342602">
              <w:rPr>
                <w:rFonts w:ascii="宋体" w:hAnsi="宋体" w:hint="eastAsia"/>
                <w:sz w:val="21"/>
                <w:szCs w:val="21"/>
              </w:rPr>
              <w:t>0.8</w:t>
            </w:r>
            <w:r w:rsidRPr="00342602">
              <w:rPr>
                <w:rFonts w:ascii="宋体" w:hAnsi="宋体"/>
                <w:sz w:val="21"/>
                <w:szCs w:val="21"/>
              </w:rPr>
              <w:t>万元，</w:t>
            </w:r>
            <w:r w:rsidRPr="00342602">
              <w:rPr>
                <w:rFonts w:ascii="宋体" w:hAnsi="宋体" w:hint="eastAsia"/>
                <w:sz w:val="21"/>
                <w:szCs w:val="21"/>
              </w:rPr>
              <w:t>3年</w:t>
            </w:r>
            <w:r w:rsidRPr="00342602">
              <w:rPr>
                <w:rFonts w:ascii="宋体" w:hAnsi="宋体"/>
                <w:sz w:val="21"/>
                <w:szCs w:val="21"/>
              </w:rPr>
              <w:t>调查14</w:t>
            </w:r>
            <w:r w:rsidRPr="00342602">
              <w:rPr>
                <w:rFonts w:ascii="宋体" w:hAnsi="宋体" w:hint="eastAsia"/>
                <w:sz w:val="21"/>
                <w:szCs w:val="21"/>
              </w:rPr>
              <w:t>次</w:t>
            </w:r>
            <w:r w:rsidRPr="00342602">
              <w:rPr>
                <w:rFonts w:ascii="宋体" w:hAnsi="宋体"/>
                <w:sz w:val="21"/>
                <w:szCs w:val="21"/>
              </w:rPr>
              <w:t>计</w:t>
            </w:r>
            <w:r w:rsidRPr="00342602">
              <w:rPr>
                <w:rFonts w:ascii="宋体" w:hAnsi="宋体" w:hint="eastAsia"/>
                <w:sz w:val="21"/>
                <w:szCs w:val="21"/>
              </w:rPr>
              <w:t>，</w:t>
            </w:r>
            <w:r w:rsidRPr="00342602">
              <w:rPr>
                <w:rFonts w:ascii="宋体" w:hAnsi="宋体"/>
                <w:sz w:val="21"/>
                <w:szCs w:val="21"/>
              </w:rPr>
              <w:t>总计11.2万元。</w:t>
            </w:r>
          </w:p>
          <w:p w14:paraId="74D1E443" w14:textId="77777777" w:rsidR="00B471E1" w:rsidRPr="00342602" w:rsidRDefault="00B471E1" w:rsidP="004A7823">
            <w:pPr>
              <w:tabs>
                <w:tab w:val="left" w:pos="945"/>
              </w:tabs>
              <w:snapToGrid w:val="0"/>
              <w:spacing w:line="360" w:lineRule="auto"/>
              <w:ind w:leftChars="50" w:left="120" w:rightChars="50" w:right="120" w:firstLineChars="200" w:firstLine="420"/>
              <w:rPr>
                <w:rFonts w:ascii="宋体" w:hAnsi="宋体"/>
                <w:sz w:val="21"/>
                <w:szCs w:val="21"/>
              </w:rPr>
            </w:pPr>
            <w:r w:rsidRPr="00342602">
              <w:rPr>
                <w:rFonts w:ascii="宋体" w:hAnsi="宋体"/>
                <w:sz w:val="21"/>
                <w:szCs w:val="21"/>
              </w:rPr>
              <w:t>调研往返机票费用：平均机票1</w:t>
            </w:r>
            <w:r w:rsidRPr="00342602">
              <w:rPr>
                <w:rFonts w:ascii="宋体" w:hAnsi="宋体" w:hint="eastAsia"/>
                <w:sz w:val="21"/>
                <w:szCs w:val="21"/>
              </w:rPr>
              <w:t>0</w:t>
            </w:r>
            <w:r w:rsidRPr="00342602">
              <w:rPr>
                <w:rFonts w:ascii="宋体" w:hAnsi="宋体"/>
                <w:sz w:val="21"/>
                <w:szCs w:val="21"/>
              </w:rPr>
              <w:t>00元×2（往返）×2人次=0.</w:t>
            </w:r>
            <w:r w:rsidRPr="00342602">
              <w:rPr>
                <w:rFonts w:ascii="宋体" w:hAnsi="宋体" w:hint="eastAsia"/>
                <w:sz w:val="21"/>
                <w:szCs w:val="21"/>
              </w:rPr>
              <w:t>4</w:t>
            </w:r>
            <w:r w:rsidRPr="00342602">
              <w:rPr>
                <w:rFonts w:ascii="宋体" w:hAnsi="宋体"/>
                <w:sz w:val="21"/>
                <w:szCs w:val="21"/>
              </w:rPr>
              <w:t>万元；</w:t>
            </w:r>
          </w:p>
          <w:p w14:paraId="332EC285" w14:textId="77777777" w:rsidR="00B471E1" w:rsidRPr="00342602" w:rsidRDefault="00B471E1" w:rsidP="004A7823">
            <w:pPr>
              <w:tabs>
                <w:tab w:val="left" w:pos="945"/>
              </w:tabs>
              <w:snapToGrid w:val="0"/>
              <w:spacing w:line="360" w:lineRule="auto"/>
              <w:ind w:leftChars="50" w:left="120" w:rightChars="50" w:right="120" w:firstLineChars="200" w:firstLine="420"/>
              <w:rPr>
                <w:rFonts w:ascii="宋体" w:hAnsi="宋体"/>
                <w:sz w:val="21"/>
                <w:szCs w:val="21"/>
              </w:rPr>
            </w:pPr>
            <w:r w:rsidRPr="00342602">
              <w:rPr>
                <w:rFonts w:ascii="宋体" w:hAnsi="宋体"/>
                <w:sz w:val="21"/>
                <w:szCs w:val="21"/>
              </w:rPr>
              <w:t>调研往返</w:t>
            </w:r>
            <w:r w:rsidRPr="00342602">
              <w:rPr>
                <w:rFonts w:ascii="宋体" w:hAnsi="宋体" w:hint="eastAsia"/>
                <w:sz w:val="21"/>
                <w:szCs w:val="21"/>
              </w:rPr>
              <w:t>车票</w:t>
            </w:r>
            <w:r w:rsidRPr="00342602">
              <w:rPr>
                <w:rFonts w:ascii="宋体" w:hAnsi="宋体"/>
                <w:sz w:val="21"/>
                <w:szCs w:val="21"/>
              </w:rPr>
              <w:t>费用：平均</w:t>
            </w:r>
            <w:r w:rsidRPr="00342602">
              <w:rPr>
                <w:rFonts w:ascii="宋体" w:hAnsi="宋体" w:hint="eastAsia"/>
                <w:sz w:val="21"/>
                <w:szCs w:val="21"/>
              </w:rPr>
              <w:t>车</w:t>
            </w:r>
            <w:r w:rsidRPr="00342602">
              <w:rPr>
                <w:rFonts w:ascii="宋体" w:hAnsi="宋体"/>
                <w:sz w:val="21"/>
                <w:szCs w:val="21"/>
              </w:rPr>
              <w:t>票200元×2（往返）×2人次＝0.08万元；</w:t>
            </w:r>
          </w:p>
          <w:p w14:paraId="23E93C9D" w14:textId="77777777" w:rsidR="00B471E1" w:rsidRPr="00342602" w:rsidRDefault="00B471E1" w:rsidP="004A7823">
            <w:pPr>
              <w:tabs>
                <w:tab w:val="left" w:pos="945"/>
              </w:tabs>
              <w:snapToGrid w:val="0"/>
              <w:spacing w:line="360" w:lineRule="auto"/>
              <w:ind w:leftChars="50" w:left="120" w:rightChars="50" w:right="120" w:firstLineChars="200" w:firstLine="420"/>
              <w:rPr>
                <w:rFonts w:ascii="宋体" w:hAnsi="宋体"/>
                <w:sz w:val="21"/>
                <w:szCs w:val="21"/>
              </w:rPr>
            </w:pPr>
            <w:r w:rsidRPr="00342602">
              <w:rPr>
                <w:rFonts w:ascii="宋体" w:hAnsi="宋体"/>
                <w:sz w:val="21"/>
                <w:szCs w:val="21"/>
              </w:rPr>
              <w:t>调研食宿及补助费：3</w:t>
            </w:r>
            <w:r w:rsidRPr="00342602">
              <w:rPr>
                <w:rFonts w:ascii="宋体" w:hAnsi="宋体" w:hint="eastAsia"/>
                <w:sz w:val="21"/>
                <w:szCs w:val="21"/>
              </w:rPr>
              <w:t>2</w:t>
            </w:r>
            <w:r w:rsidRPr="00342602">
              <w:rPr>
                <w:rFonts w:ascii="宋体" w:hAnsi="宋体"/>
                <w:sz w:val="21"/>
                <w:szCs w:val="21"/>
              </w:rPr>
              <w:t>0元/人×2人次×5天=0.32万元</w:t>
            </w:r>
            <w:r w:rsidRPr="00342602">
              <w:rPr>
                <w:rFonts w:ascii="宋体" w:hAnsi="宋体" w:hint="eastAsia"/>
                <w:sz w:val="21"/>
                <w:szCs w:val="21"/>
              </w:rPr>
              <w:t>；</w:t>
            </w:r>
          </w:p>
          <w:p w14:paraId="45C713C6" w14:textId="77777777" w:rsidR="00B471E1" w:rsidRPr="00342602" w:rsidRDefault="00B471E1" w:rsidP="004A7823">
            <w:pPr>
              <w:tabs>
                <w:tab w:val="left" w:pos="945"/>
              </w:tabs>
              <w:snapToGrid w:val="0"/>
              <w:spacing w:line="360" w:lineRule="auto"/>
              <w:ind w:leftChars="50" w:left="120" w:rightChars="50" w:right="120" w:firstLineChars="200" w:firstLine="420"/>
              <w:rPr>
                <w:rFonts w:ascii="宋体" w:hAnsi="宋体"/>
                <w:sz w:val="21"/>
                <w:szCs w:val="21"/>
              </w:rPr>
            </w:pPr>
            <w:r w:rsidRPr="00342602">
              <w:rPr>
                <w:rFonts w:ascii="宋体" w:hAnsi="宋体" w:hint="eastAsia"/>
                <w:sz w:val="21"/>
                <w:szCs w:val="21"/>
              </w:rPr>
              <w:t>◆</w:t>
            </w:r>
            <w:r w:rsidRPr="00342602">
              <w:rPr>
                <w:rFonts w:ascii="宋体" w:hAnsi="宋体"/>
                <w:sz w:val="21"/>
                <w:szCs w:val="21"/>
              </w:rPr>
              <w:t>课题执行期间召开学术研讨会4次，第一年召开课题启动专家咨询协调会1次；第二年进行技术方案专家论证及技术交流咨询会1次、中期总结工作会1次；第三年课题验收鉴定会1次。每次会议费用1.25万元，合计共5万元。</w:t>
            </w:r>
          </w:p>
          <w:p w14:paraId="014E6A60" w14:textId="77777777" w:rsidR="00B471E1" w:rsidRPr="008C4806" w:rsidRDefault="00B471E1" w:rsidP="008C4806">
            <w:pPr>
              <w:pStyle w:val="af3"/>
              <w:spacing w:before="156" w:after="156"/>
              <w:ind w:firstLine="482"/>
              <w:rPr>
                <w:b/>
                <w:bCs/>
              </w:rPr>
            </w:pPr>
            <w:r w:rsidRPr="008C4806">
              <w:rPr>
                <w:rFonts w:hint="eastAsia"/>
                <w:b/>
                <w:bCs/>
              </w:rPr>
              <w:t>差旅费</w:t>
            </w:r>
            <w:r w:rsidRPr="008C4806">
              <w:rPr>
                <w:rFonts w:hint="eastAsia"/>
                <w:b/>
                <w:bCs/>
              </w:rPr>
              <w:t>/</w:t>
            </w:r>
            <w:r w:rsidRPr="008C4806">
              <w:rPr>
                <w:rFonts w:hint="eastAsia"/>
                <w:b/>
                <w:bCs/>
              </w:rPr>
              <w:t>会议</w:t>
            </w:r>
            <w:r w:rsidRPr="008C4806">
              <w:rPr>
                <w:rFonts w:hint="eastAsia"/>
                <w:b/>
                <w:bCs/>
              </w:rPr>
              <w:t>/</w:t>
            </w:r>
            <w:r w:rsidRPr="008C4806">
              <w:rPr>
                <w:rFonts w:hint="eastAsia"/>
                <w:b/>
                <w:bCs/>
              </w:rPr>
              <w:t>国际合作与交流费用</w:t>
            </w:r>
            <w:r w:rsidRPr="008C4806">
              <w:rPr>
                <w:b/>
                <w:bCs/>
              </w:rPr>
              <w:t>共计</w:t>
            </w:r>
            <w:r w:rsidRPr="008C4806">
              <w:rPr>
                <w:b/>
                <w:bCs/>
              </w:rPr>
              <w:t>20</w:t>
            </w:r>
            <w:r w:rsidRPr="008C4806">
              <w:rPr>
                <w:b/>
                <w:bCs/>
              </w:rPr>
              <w:t>万元，占总经费百分比为</w:t>
            </w:r>
            <w:r w:rsidRPr="008C4806">
              <w:rPr>
                <w:b/>
                <w:bCs/>
              </w:rPr>
              <w:t>4.2%</w:t>
            </w:r>
            <w:r w:rsidRPr="008C4806">
              <w:rPr>
                <w:rFonts w:hint="eastAsia"/>
                <w:b/>
                <w:bCs/>
              </w:rPr>
              <w:t>，安</w:t>
            </w:r>
            <w:r w:rsidRPr="008C4806">
              <w:rPr>
                <w:rFonts w:hint="eastAsia"/>
                <w:b/>
                <w:bCs/>
              </w:rPr>
              <w:lastRenderedPageBreak/>
              <w:t>排自筹费用支出。</w:t>
            </w:r>
          </w:p>
          <w:p w14:paraId="38539761" w14:textId="77777777" w:rsidR="00B471E1" w:rsidRPr="00342602" w:rsidRDefault="00B471E1" w:rsidP="00B471E1">
            <w:pPr>
              <w:numPr>
                <w:ilvl w:val="0"/>
                <w:numId w:val="5"/>
              </w:numPr>
              <w:tabs>
                <w:tab w:val="left" w:pos="945"/>
              </w:tabs>
              <w:snapToGrid w:val="0"/>
              <w:spacing w:line="360" w:lineRule="auto"/>
              <w:ind w:rightChars="50" w:right="120"/>
              <w:jc w:val="left"/>
              <w:rPr>
                <w:rFonts w:ascii="宋体" w:hAnsi="宋体"/>
                <w:b/>
                <w:szCs w:val="21"/>
              </w:rPr>
            </w:pPr>
            <w:r w:rsidRPr="00342602">
              <w:rPr>
                <w:rFonts w:ascii="宋体" w:hAnsi="宋体" w:hint="eastAsia"/>
                <w:b/>
                <w:szCs w:val="21"/>
              </w:rPr>
              <w:t xml:space="preserve">出版/文献/信息传播/知识产权事务费  </w:t>
            </w:r>
            <w:r w:rsidRPr="00342602">
              <w:rPr>
                <w:rFonts w:ascii="宋体" w:hAnsi="宋体"/>
                <w:b/>
                <w:szCs w:val="21"/>
              </w:rPr>
              <w:t>12.1</w:t>
            </w:r>
            <w:r w:rsidRPr="00342602">
              <w:rPr>
                <w:rFonts w:ascii="宋体" w:hAnsi="宋体" w:hint="eastAsia"/>
                <w:szCs w:val="21"/>
              </w:rPr>
              <w:t>万元</w:t>
            </w:r>
          </w:p>
          <w:p w14:paraId="79E3280C" w14:textId="77777777" w:rsidR="00B471E1" w:rsidRPr="00342602" w:rsidRDefault="00B471E1" w:rsidP="004A7823">
            <w:pPr>
              <w:tabs>
                <w:tab w:val="left" w:pos="945"/>
              </w:tabs>
              <w:snapToGrid w:val="0"/>
              <w:spacing w:line="360" w:lineRule="auto"/>
              <w:ind w:leftChars="50" w:left="120" w:rightChars="50" w:right="120" w:firstLineChars="200" w:firstLine="420"/>
              <w:rPr>
                <w:rFonts w:ascii="宋体" w:hAnsi="宋体"/>
                <w:sz w:val="21"/>
                <w:szCs w:val="21"/>
              </w:rPr>
            </w:pPr>
            <w:r w:rsidRPr="00342602">
              <w:rPr>
                <w:rFonts w:ascii="宋体" w:hAnsi="宋体" w:hint="eastAsia"/>
                <w:sz w:val="21"/>
                <w:szCs w:val="21"/>
              </w:rPr>
              <w:fldChar w:fldCharType="begin"/>
            </w:r>
            <w:r w:rsidRPr="00342602">
              <w:rPr>
                <w:rFonts w:ascii="宋体" w:hAnsi="宋体" w:hint="eastAsia"/>
                <w:sz w:val="21"/>
                <w:szCs w:val="21"/>
              </w:rPr>
              <w:instrText xml:space="preserve"> = 1 \* GB3 </w:instrText>
            </w:r>
            <w:r w:rsidRPr="00342602">
              <w:rPr>
                <w:rFonts w:ascii="宋体" w:hAnsi="宋体"/>
                <w:sz w:val="21"/>
                <w:szCs w:val="21"/>
              </w:rPr>
              <w:instrText xml:space="preserve"> \* MERGEFORMAT </w:instrText>
            </w:r>
            <w:r w:rsidRPr="00342602">
              <w:rPr>
                <w:rFonts w:ascii="宋体" w:hAnsi="宋体" w:hint="eastAsia"/>
                <w:sz w:val="21"/>
                <w:szCs w:val="21"/>
              </w:rPr>
              <w:fldChar w:fldCharType="separate"/>
            </w:r>
            <w:r w:rsidRPr="00342602">
              <w:rPr>
                <w:rFonts w:ascii="宋体" w:hAnsi="宋体" w:hint="eastAsia"/>
                <w:sz w:val="21"/>
                <w:szCs w:val="21"/>
              </w:rPr>
              <w:t>①</w:t>
            </w:r>
            <w:r w:rsidRPr="00342602">
              <w:rPr>
                <w:rFonts w:ascii="宋体" w:hAnsi="宋体" w:hint="eastAsia"/>
                <w:sz w:val="21"/>
                <w:szCs w:val="21"/>
              </w:rPr>
              <w:fldChar w:fldCharType="end"/>
            </w:r>
            <w:r w:rsidRPr="00342602">
              <w:rPr>
                <w:rFonts w:ascii="宋体" w:hAnsi="宋体" w:hint="eastAsia"/>
                <w:sz w:val="21"/>
                <w:szCs w:val="21"/>
              </w:rPr>
              <w:t>主要用途：</w:t>
            </w:r>
            <w:r w:rsidRPr="00342602">
              <w:rPr>
                <w:rFonts w:ascii="宋体" w:hAnsi="宋体"/>
                <w:sz w:val="21"/>
                <w:szCs w:val="21"/>
              </w:rPr>
              <w:t>用于支付课题研究过程中，需要支付的出版费、资料费、专用软件购买费、文献检索费、专业通信费、专利申请及其他知识产权事务等费用。</w:t>
            </w:r>
          </w:p>
          <w:p w14:paraId="1A84486D" w14:textId="77777777" w:rsidR="00B471E1" w:rsidRPr="00342602" w:rsidRDefault="00B471E1" w:rsidP="004A7823">
            <w:pPr>
              <w:tabs>
                <w:tab w:val="left" w:pos="945"/>
              </w:tabs>
              <w:snapToGrid w:val="0"/>
              <w:spacing w:line="360" w:lineRule="auto"/>
              <w:ind w:leftChars="50" w:left="120" w:rightChars="50" w:right="120" w:firstLineChars="200" w:firstLine="420"/>
              <w:rPr>
                <w:rFonts w:ascii="宋体" w:hAnsi="宋体"/>
                <w:sz w:val="21"/>
                <w:szCs w:val="21"/>
              </w:rPr>
            </w:pPr>
            <w:r w:rsidRPr="00342602">
              <w:rPr>
                <w:rFonts w:ascii="宋体" w:hAnsi="宋体" w:hint="eastAsia"/>
                <w:sz w:val="21"/>
                <w:szCs w:val="21"/>
              </w:rPr>
              <w:fldChar w:fldCharType="begin"/>
            </w:r>
            <w:r w:rsidRPr="00342602">
              <w:rPr>
                <w:rFonts w:ascii="宋体" w:hAnsi="宋体" w:hint="eastAsia"/>
                <w:sz w:val="21"/>
                <w:szCs w:val="21"/>
              </w:rPr>
              <w:instrText xml:space="preserve"> = 2 \* GB3 </w:instrText>
            </w:r>
            <w:r w:rsidRPr="00342602">
              <w:rPr>
                <w:rFonts w:ascii="宋体" w:hAnsi="宋体"/>
                <w:sz w:val="21"/>
                <w:szCs w:val="21"/>
              </w:rPr>
              <w:instrText xml:space="preserve"> \* MERGEFORMAT </w:instrText>
            </w:r>
            <w:r w:rsidRPr="00342602">
              <w:rPr>
                <w:rFonts w:ascii="宋体" w:hAnsi="宋体" w:hint="eastAsia"/>
                <w:sz w:val="21"/>
                <w:szCs w:val="21"/>
              </w:rPr>
              <w:fldChar w:fldCharType="separate"/>
            </w:r>
            <w:r w:rsidRPr="00342602">
              <w:rPr>
                <w:rFonts w:ascii="宋体" w:hAnsi="宋体" w:hint="eastAsia"/>
                <w:sz w:val="21"/>
                <w:szCs w:val="21"/>
              </w:rPr>
              <w:t>②</w:t>
            </w:r>
            <w:r w:rsidRPr="00342602">
              <w:rPr>
                <w:rFonts w:ascii="宋体" w:hAnsi="宋体" w:hint="eastAsia"/>
                <w:sz w:val="21"/>
                <w:szCs w:val="21"/>
              </w:rPr>
              <w:fldChar w:fldCharType="end"/>
            </w:r>
            <w:r w:rsidRPr="00342602">
              <w:rPr>
                <w:rFonts w:ascii="宋体" w:hAnsi="宋体" w:hint="eastAsia"/>
                <w:sz w:val="21"/>
                <w:szCs w:val="21"/>
              </w:rPr>
              <w:t>与课题研究的相关性：</w:t>
            </w:r>
            <w:r w:rsidRPr="00342602">
              <w:rPr>
                <w:rFonts w:ascii="宋体" w:hAnsi="宋体"/>
                <w:sz w:val="21"/>
                <w:szCs w:val="21"/>
              </w:rPr>
              <w:t>在课题研究过程中，为项目的圆满完成，为了保持研究成果的技术先进性，课题组需要查询、检索、购买、复印本领域各种书籍、文献、资料、数据等；在项目完成后，课题组将把研究成果</w:t>
            </w:r>
            <w:r w:rsidRPr="00342602">
              <w:rPr>
                <w:rFonts w:ascii="宋体" w:hAnsi="宋体" w:hint="eastAsia"/>
                <w:sz w:val="21"/>
                <w:szCs w:val="21"/>
              </w:rPr>
              <w:t>发表成</w:t>
            </w:r>
            <w:r w:rsidRPr="00342602">
              <w:rPr>
                <w:rFonts w:ascii="宋体" w:hAnsi="宋体"/>
                <w:sz w:val="21"/>
                <w:szCs w:val="21"/>
              </w:rPr>
              <w:t>文章，出版书籍或技术报告等。</w:t>
            </w:r>
          </w:p>
          <w:p w14:paraId="5FDB3F02" w14:textId="77777777" w:rsidR="00B471E1" w:rsidRPr="00342602" w:rsidRDefault="00B471E1" w:rsidP="004A7823">
            <w:pPr>
              <w:tabs>
                <w:tab w:val="left" w:pos="945"/>
              </w:tabs>
              <w:snapToGrid w:val="0"/>
              <w:spacing w:line="360" w:lineRule="auto"/>
              <w:ind w:leftChars="50" w:left="120" w:rightChars="50" w:right="120" w:firstLineChars="200" w:firstLine="420"/>
              <w:rPr>
                <w:rFonts w:ascii="宋体" w:hAnsi="宋体"/>
                <w:sz w:val="21"/>
                <w:szCs w:val="21"/>
              </w:rPr>
            </w:pPr>
            <w:r w:rsidRPr="00342602">
              <w:rPr>
                <w:rFonts w:ascii="宋体" w:hAnsi="宋体" w:hint="eastAsia"/>
                <w:sz w:val="21"/>
                <w:szCs w:val="21"/>
              </w:rPr>
              <w:fldChar w:fldCharType="begin"/>
            </w:r>
            <w:r w:rsidRPr="00342602">
              <w:rPr>
                <w:rFonts w:ascii="宋体" w:hAnsi="宋体" w:hint="eastAsia"/>
                <w:sz w:val="21"/>
                <w:szCs w:val="21"/>
              </w:rPr>
              <w:instrText xml:space="preserve"> = 3 \* GB3 </w:instrText>
            </w:r>
            <w:r w:rsidRPr="00342602">
              <w:rPr>
                <w:rFonts w:ascii="宋体" w:hAnsi="宋体"/>
                <w:sz w:val="21"/>
                <w:szCs w:val="21"/>
              </w:rPr>
              <w:instrText xml:space="preserve"> \* MERGEFORMAT </w:instrText>
            </w:r>
            <w:r w:rsidRPr="00342602">
              <w:rPr>
                <w:rFonts w:ascii="宋体" w:hAnsi="宋体" w:hint="eastAsia"/>
                <w:sz w:val="21"/>
                <w:szCs w:val="21"/>
              </w:rPr>
              <w:fldChar w:fldCharType="separate"/>
            </w:r>
            <w:r w:rsidRPr="00342602">
              <w:rPr>
                <w:rFonts w:ascii="宋体" w:hAnsi="宋体" w:hint="eastAsia"/>
                <w:sz w:val="21"/>
                <w:szCs w:val="21"/>
              </w:rPr>
              <w:t>③</w:t>
            </w:r>
            <w:r w:rsidRPr="00342602">
              <w:rPr>
                <w:rFonts w:ascii="宋体" w:hAnsi="宋体" w:hint="eastAsia"/>
                <w:sz w:val="21"/>
                <w:szCs w:val="21"/>
              </w:rPr>
              <w:fldChar w:fldCharType="end"/>
            </w:r>
            <w:r w:rsidRPr="00342602">
              <w:rPr>
                <w:rFonts w:ascii="宋体" w:hAnsi="宋体" w:hint="eastAsia"/>
                <w:sz w:val="21"/>
                <w:szCs w:val="21"/>
              </w:rPr>
              <w:t>测算方法、测算依据：</w:t>
            </w:r>
          </w:p>
          <w:p w14:paraId="790D1F84" w14:textId="77777777" w:rsidR="00B471E1" w:rsidRPr="00342602" w:rsidRDefault="00B471E1" w:rsidP="004A7823">
            <w:pPr>
              <w:tabs>
                <w:tab w:val="left" w:pos="945"/>
              </w:tabs>
              <w:snapToGrid w:val="0"/>
              <w:spacing w:line="360" w:lineRule="auto"/>
              <w:ind w:leftChars="50" w:left="120" w:rightChars="50" w:right="120" w:firstLineChars="200" w:firstLine="420"/>
              <w:rPr>
                <w:rFonts w:ascii="宋体" w:hAnsi="宋体"/>
                <w:sz w:val="21"/>
                <w:szCs w:val="21"/>
              </w:rPr>
            </w:pPr>
            <w:r w:rsidRPr="00342602">
              <w:rPr>
                <w:rFonts w:ascii="宋体" w:hAnsi="宋体" w:hint="eastAsia"/>
                <w:sz w:val="21"/>
                <w:szCs w:val="21"/>
              </w:rPr>
              <w:t>◆</w:t>
            </w:r>
            <w:r w:rsidRPr="00342602">
              <w:rPr>
                <w:rFonts w:ascii="宋体" w:hAnsi="宋体"/>
                <w:sz w:val="21"/>
                <w:szCs w:val="21"/>
              </w:rPr>
              <w:t>国内期刊发表论文版面费：0.</w:t>
            </w:r>
            <w:r w:rsidRPr="00342602">
              <w:rPr>
                <w:rFonts w:ascii="宋体" w:hAnsi="宋体" w:hint="eastAsia"/>
                <w:sz w:val="21"/>
                <w:szCs w:val="21"/>
              </w:rPr>
              <w:t>5</w:t>
            </w:r>
            <w:r w:rsidRPr="00342602">
              <w:rPr>
                <w:rFonts w:ascii="宋体" w:hAnsi="宋体"/>
                <w:sz w:val="21"/>
                <w:szCs w:val="21"/>
              </w:rPr>
              <w:t>万元/篇×4篇=2万元；</w:t>
            </w:r>
          </w:p>
          <w:p w14:paraId="077F0B75" w14:textId="77777777" w:rsidR="00B471E1" w:rsidRPr="00342602" w:rsidRDefault="00B471E1" w:rsidP="004A7823">
            <w:pPr>
              <w:tabs>
                <w:tab w:val="left" w:pos="945"/>
              </w:tabs>
              <w:snapToGrid w:val="0"/>
              <w:spacing w:line="360" w:lineRule="auto"/>
              <w:ind w:leftChars="50" w:left="120" w:rightChars="50" w:right="120" w:firstLineChars="200" w:firstLine="420"/>
              <w:rPr>
                <w:rFonts w:ascii="宋体" w:hAnsi="宋体"/>
                <w:sz w:val="21"/>
                <w:szCs w:val="21"/>
              </w:rPr>
            </w:pPr>
            <w:r w:rsidRPr="00342602">
              <w:rPr>
                <w:rFonts w:ascii="宋体" w:hAnsi="宋体" w:hint="eastAsia"/>
                <w:sz w:val="21"/>
                <w:szCs w:val="21"/>
              </w:rPr>
              <w:t>◇国内外科技查新费用：0.2</w:t>
            </w:r>
            <w:r w:rsidRPr="00342602">
              <w:rPr>
                <w:rFonts w:ascii="宋体" w:hAnsi="宋体"/>
                <w:sz w:val="21"/>
                <w:szCs w:val="21"/>
              </w:rPr>
              <w:t>5万元/</w:t>
            </w:r>
            <w:r w:rsidRPr="00342602">
              <w:rPr>
                <w:rFonts w:ascii="宋体" w:hAnsi="宋体" w:hint="eastAsia"/>
                <w:sz w:val="21"/>
                <w:szCs w:val="21"/>
              </w:rPr>
              <w:t>次</w:t>
            </w:r>
            <w:r w:rsidRPr="00342602">
              <w:rPr>
                <w:rFonts w:ascii="宋体" w:hAnsi="宋体"/>
                <w:sz w:val="21"/>
                <w:szCs w:val="21"/>
              </w:rPr>
              <w:t>×2</w:t>
            </w:r>
            <w:r w:rsidRPr="00342602">
              <w:rPr>
                <w:rFonts w:ascii="宋体" w:hAnsi="宋体" w:hint="eastAsia"/>
                <w:sz w:val="21"/>
                <w:szCs w:val="21"/>
              </w:rPr>
              <w:t>次=0.</w:t>
            </w:r>
            <w:r w:rsidRPr="00342602">
              <w:rPr>
                <w:rFonts w:ascii="宋体" w:hAnsi="宋体"/>
                <w:sz w:val="21"/>
                <w:szCs w:val="21"/>
              </w:rPr>
              <w:t>5万元</w:t>
            </w:r>
            <w:r w:rsidRPr="00342602">
              <w:rPr>
                <w:rFonts w:ascii="宋体" w:hAnsi="宋体" w:hint="eastAsia"/>
                <w:sz w:val="21"/>
                <w:szCs w:val="21"/>
              </w:rPr>
              <w:t>；</w:t>
            </w:r>
          </w:p>
          <w:p w14:paraId="2FE74EC3" w14:textId="77777777" w:rsidR="00B471E1" w:rsidRPr="00342602" w:rsidRDefault="00B471E1" w:rsidP="004A7823">
            <w:pPr>
              <w:tabs>
                <w:tab w:val="left" w:pos="945"/>
              </w:tabs>
              <w:snapToGrid w:val="0"/>
              <w:spacing w:line="360" w:lineRule="auto"/>
              <w:ind w:leftChars="50" w:left="120" w:rightChars="50" w:right="120" w:firstLineChars="200" w:firstLine="420"/>
              <w:rPr>
                <w:rFonts w:ascii="宋体" w:hAnsi="宋体"/>
                <w:sz w:val="21"/>
                <w:szCs w:val="21"/>
              </w:rPr>
            </w:pPr>
            <w:r w:rsidRPr="00342602">
              <w:rPr>
                <w:rFonts w:ascii="宋体" w:hAnsi="宋体" w:hint="eastAsia"/>
                <w:sz w:val="21"/>
                <w:szCs w:val="21"/>
              </w:rPr>
              <w:t>◇</w:t>
            </w:r>
            <w:r w:rsidRPr="00342602">
              <w:rPr>
                <w:rFonts w:ascii="宋体" w:hAnsi="宋体"/>
                <w:sz w:val="21"/>
                <w:szCs w:val="21"/>
              </w:rPr>
              <w:t>课题组内</w:t>
            </w:r>
            <w:r w:rsidRPr="00342602">
              <w:rPr>
                <w:rFonts w:ascii="宋体" w:hAnsi="宋体" w:hint="eastAsia"/>
                <w:sz w:val="21"/>
                <w:szCs w:val="21"/>
              </w:rPr>
              <w:t>打印、</w:t>
            </w:r>
            <w:r w:rsidRPr="00342602">
              <w:rPr>
                <w:rFonts w:ascii="宋体" w:hAnsi="宋体"/>
                <w:sz w:val="21"/>
                <w:szCs w:val="21"/>
              </w:rPr>
              <w:t>复印费：0.2元/页×10万页=2万元；</w:t>
            </w:r>
          </w:p>
          <w:p w14:paraId="57C55EB6" w14:textId="77777777" w:rsidR="00B471E1" w:rsidRPr="00342602" w:rsidRDefault="00B471E1" w:rsidP="004A7823">
            <w:pPr>
              <w:tabs>
                <w:tab w:val="left" w:pos="945"/>
              </w:tabs>
              <w:snapToGrid w:val="0"/>
              <w:spacing w:line="360" w:lineRule="auto"/>
              <w:ind w:leftChars="50" w:left="120" w:rightChars="50" w:right="120" w:firstLineChars="200" w:firstLine="420"/>
              <w:rPr>
                <w:rFonts w:ascii="宋体" w:hAnsi="宋体"/>
                <w:sz w:val="21"/>
                <w:szCs w:val="21"/>
              </w:rPr>
            </w:pPr>
            <w:r w:rsidRPr="00342602">
              <w:rPr>
                <w:rFonts w:ascii="宋体" w:hAnsi="宋体" w:hint="eastAsia"/>
                <w:sz w:val="21"/>
                <w:szCs w:val="21"/>
              </w:rPr>
              <w:t>◇申请国家专利：</w:t>
            </w:r>
            <w:r w:rsidRPr="00342602">
              <w:rPr>
                <w:rFonts w:ascii="宋体" w:hAnsi="宋体"/>
                <w:sz w:val="21"/>
                <w:szCs w:val="21"/>
              </w:rPr>
              <w:t>6</w:t>
            </w:r>
            <w:r w:rsidRPr="00342602">
              <w:rPr>
                <w:rFonts w:ascii="宋体" w:hAnsi="宋体" w:hint="eastAsia"/>
                <w:sz w:val="21"/>
                <w:szCs w:val="21"/>
              </w:rPr>
              <w:t>项×0.8万元/项=</w:t>
            </w:r>
            <w:r w:rsidRPr="00342602">
              <w:rPr>
                <w:rFonts w:ascii="宋体" w:hAnsi="宋体"/>
                <w:sz w:val="21"/>
                <w:szCs w:val="21"/>
              </w:rPr>
              <w:t>4.8</w:t>
            </w:r>
            <w:r w:rsidRPr="00342602">
              <w:rPr>
                <w:rFonts w:ascii="宋体" w:hAnsi="宋体" w:hint="eastAsia"/>
                <w:sz w:val="21"/>
                <w:szCs w:val="21"/>
              </w:rPr>
              <w:t>万元；</w:t>
            </w:r>
          </w:p>
          <w:p w14:paraId="49CF5E15" w14:textId="77777777" w:rsidR="00B471E1" w:rsidRPr="00342602" w:rsidRDefault="00B471E1" w:rsidP="004A7823">
            <w:pPr>
              <w:tabs>
                <w:tab w:val="left" w:pos="945"/>
              </w:tabs>
              <w:snapToGrid w:val="0"/>
              <w:spacing w:line="360" w:lineRule="auto"/>
              <w:ind w:leftChars="50" w:left="120" w:rightChars="50" w:right="120" w:firstLineChars="200" w:firstLine="420"/>
              <w:rPr>
                <w:rFonts w:ascii="宋体" w:hAnsi="宋体"/>
                <w:sz w:val="21"/>
                <w:szCs w:val="21"/>
              </w:rPr>
            </w:pPr>
            <w:r w:rsidRPr="00342602">
              <w:rPr>
                <w:rFonts w:ascii="宋体" w:hAnsi="宋体" w:hint="eastAsia"/>
                <w:sz w:val="21"/>
                <w:szCs w:val="21"/>
              </w:rPr>
              <w:t>◇申请软件著作权：</w:t>
            </w:r>
            <w:r w:rsidRPr="00342602">
              <w:rPr>
                <w:rFonts w:ascii="宋体" w:hAnsi="宋体"/>
                <w:sz w:val="21"/>
                <w:szCs w:val="21"/>
              </w:rPr>
              <w:t>2</w:t>
            </w:r>
            <w:r w:rsidRPr="00342602">
              <w:rPr>
                <w:rFonts w:ascii="宋体" w:hAnsi="宋体" w:hint="eastAsia"/>
                <w:sz w:val="21"/>
                <w:szCs w:val="21"/>
              </w:rPr>
              <w:t>项×0.</w:t>
            </w:r>
            <w:r w:rsidRPr="00342602">
              <w:rPr>
                <w:rFonts w:ascii="宋体" w:hAnsi="宋体"/>
                <w:sz w:val="21"/>
                <w:szCs w:val="21"/>
              </w:rPr>
              <w:t>4</w:t>
            </w:r>
            <w:r w:rsidRPr="00342602">
              <w:rPr>
                <w:rFonts w:ascii="宋体" w:hAnsi="宋体" w:hint="eastAsia"/>
                <w:sz w:val="21"/>
                <w:szCs w:val="21"/>
              </w:rPr>
              <w:t>万元/项=</w:t>
            </w:r>
            <w:r w:rsidRPr="00342602">
              <w:rPr>
                <w:rFonts w:ascii="宋体" w:hAnsi="宋体"/>
                <w:sz w:val="21"/>
                <w:szCs w:val="21"/>
              </w:rPr>
              <w:t>0.8</w:t>
            </w:r>
            <w:r w:rsidRPr="00342602">
              <w:rPr>
                <w:rFonts w:ascii="宋体" w:hAnsi="宋体" w:hint="eastAsia"/>
                <w:sz w:val="21"/>
                <w:szCs w:val="21"/>
              </w:rPr>
              <w:t>万元；</w:t>
            </w:r>
          </w:p>
          <w:p w14:paraId="33593009" w14:textId="77777777" w:rsidR="00B471E1" w:rsidRPr="00342602" w:rsidRDefault="00B471E1" w:rsidP="004A7823">
            <w:pPr>
              <w:tabs>
                <w:tab w:val="left" w:pos="945"/>
              </w:tabs>
              <w:snapToGrid w:val="0"/>
              <w:spacing w:line="360" w:lineRule="auto"/>
              <w:ind w:leftChars="50" w:left="120" w:rightChars="50" w:right="120" w:firstLineChars="200" w:firstLine="420"/>
              <w:rPr>
                <w:rFonts w:ascii="宋体" w:hAnsi="宋体"/>
                <w:sz w:val="21"/>
                <w:szCs w:val="21"/>
              </w:rPr>
            </w:pPr>
            <w:r w:rsidRPr="00342602">
              <w:rPr>
                <w:rFonts w:ascii="宋体" w:hAnsi="宋体" w:hint="eastAsia"/>
                <w:sz w:val="21"/>
                <w:szCs w:val="21"/>
              </w:rPr>
              <w:t>◇国际</w:t>
            </w:r>
            <w:r w:rsidRPr="00342602">
              <w:rPr>
                <w:rFonts w:ascii="宋体" w:hAnsi="宋体"/>
                <w:sz w:val="21"/>
                <w:szCs w:val="21"/>
              </w:rPr>
              <w:t>期刊发表论文版面费</w:t>
            </w:r>
            <w:r w:rsidRPr="00342602">
              <w:rPr>
                <w:rFonts w:ascii="宋体" w:hAnsi="宋体" w:hint="eastAsia"/>
                <w:sz w:val="21"/>
                <w:szCs w:val="21"/>
              </w:rPr>
              <w:t>：</w:t>
            </w:r>
            <w:r w:rsidRPr="00342602">
              <w:rPr>
                <w:rFonts w:ascii="宋体" w:hAnsi="宋体"/>
                <w:sz w:val="21"/>
                <w:szCs w:val="21"/>
              </w:rPr>
              <w:t>1.0万元/篇×2篇=2.0万元</w:t>
            </w:r>
            <w:r w:rsidRPr="00342602">
              <w:rPr>
                <w:rFonts w:ascii="宋体" w:hAnsi="宋体" w:hint="eastAsia"/>
                <w:sz w:val="21"/>
                <w:szCs w:val="21"/>
              </w:rPr>
              <w:t>；</w:t>
            </w:r>
          </w:p>
          <w:p w14:paraId="7F948C07" w14:textId="4CC51676" w:rsidR="00B471E1" w:rsidRPr="008C4806" w:rsidRDefault="008C4806" w:rsidP="008C4806">
            <w:pPr>
              <w:pStyle w:val="af3"/>
              <w:spacing w:before="156" w:after="156"/>
              <w:ind w:firstLine="482"/>
              <w:rPr>
                <w:b/>
                <w:bCs/>
              </w:rPr>
            </w:pPr>
            <w:r w:rsidRPr="008C4806">
              <w:rPr>
                <w:rFonts w:hint="eastAsia"/>
                <w:b/>
                <w:bCs/>
              </w:rPr>
              <w:t>出版费等</w:t>
            </w:r>
            <w:r w:rsidR="00B471E1" w:rsidRPr="008C4806">
              <w:rPr>
                <w:b/>
                <w:bCs/>
              </w:rPr>
              <w:t>共计</w:t>
            </w:r>
            <w:r w:rsidRPr="008C4806">
              <w:rPr>
                <w:rFonts w:hint="eastAsia"/>
                <w:b/>
                <w:bCs/>
              </w:rPr>
              <w:t>约</w:t>
            </w:r>
            <w:r w:rsidR="00B471E1" w:rsidRPr="008C4806">
              <w:rPr>
                <w:b/>
                <w:bCs/>
              </w:rPr>
              <w:t>12</w:t>
            </w:r>
            <w:r w:rsidR="00B471E1" w:rsidRPr="008C4806">
              <w:rPr>
                <w:b/>
                <w:bCs/>
              </w:rPr>
              <w:t>万元，占总经费百分比为</w:t>
            </w:r>
            <w:r w:rsidR="00B471E1" w:rsidRPr="008C4806">
              <w:rPr>
                <w:b/>
                <w:bCs/>
              </w:rPr>
              <w:t>2.5%</w:t>
            </w:r>
            <w:r w:rsidR="00B471E1" w:rsidRPr="008C4806">
              <w:rPr>
                <w:rFonts w:hint="eastAsia"/>
                <w:b/>
                <w:bCs/>
              </w:rPr>
              <w:t>，安排财政</w:t>
            </w:r>
            <w:r w:rsidR="00B471E1" w:rsidRPr="008C4806">
              <w:rPr>
                <w:b/>
                <w:bCs/>
              </w:rPr>
              <w:t>经费列支。</w:t>
            </w:r>
          </w:p>
          <w:p w14:paraId="00CCE2AE" w14:textId="77777777" w:rsidR="00B471E1" w:rsidRPr="00342602" w:rsidRDefault="00B471E1" w:rsidP="00B471E1">
            <w:pPr>
              <w:numPr>
                <w:ilvl w:val="0"/>
                <w:numId w:val="5"/>
              </w:numPr>
              <w:tabs>
                <w:tab w:val="left" w:pos="945"/>
              </w:tabs>
              <w:snapToGrid w:val="0"/>
              <w:spacing w:line="360" w:lineRule="auto"/>
              <w:ind w:rightChars="50" w:right="120"/>
              <w:rPr>
                <w:rFonts w:ascii="宋体" w:hAnsi="宋体"/>
                <w:b/>
                <w:szCs w:val="21"/>
              </w:rPr>
            </w:pPr>
            <w:r w:rsidRPr="00342602">
              <w:rPr>
                <w:rFonts w:ascii="宋体" w:hAnsi="宋体" w:hint="eastAsia"/>
                <w:b/>
                <w:szCs w:val="21"/>
              </w:rPr>
              <w:t xml:space="preserve">人员劳务费 </w:t>
            </w:r>
            <w:r w:rsidRPr="00342602">
              <w:rPr>
                <w:rFonts w:ascii="宋体" w:hAnsi="宋体"/>
                <w:b/>
                <w:szCs w:val="21"/>
              </w:rPr>
              <w:t>30</w:t>
            </w:r>
            <w:r w:rsidRPr="00342602">
              <w:rPr>
                <w:rFonts w:ascii="宋体" w:hAnsi="宋体" w:hint="eastAsia"/>
                <w:szCs w:val="21"/>
              </w:rPr>
              <w:t>万元</w:t>
            </w:r>
          </w:p>
          <w:p w14:paraId="4F20E3AF" w14:textId="77777777" w:rsidR="00B471E1" w:rsidRPr="00342602" w:rsidRDefault="00B471E1" w:rsidP="004A7823">
            <w:pPr>
              <w:tabs>
                <w:tab w:val="left" w:pos="945"/>
              </w:tabs>
              <w:snapToGrid w:val="0"/>
              <w:spacing w:line="360" w:lineRule="auto"/>
              <w:ind w:leftChars="50" w:left="120" w:rightChars="50" w:right="120" w:firstLineChars="200" w:firstLine="420"/>
              <w:rPr>
                <w:rFonts w:ascii="宋体" w:hAnsi="宋体"/>
                <w:sz w:val="21"/>
                <w:szCs w:val="21"/>
              </w:rPr>
            </w:pPr>
            <w:r w:rsidRPr="00342602">
              <w:rPr>
                <w:rFonts w:ascii="宋体" w:hAnsi="宋体" w:hint="eastAsia"/>
                <w:sz w:val="21"/>
                <w:szCs w:val="21"/>
              </w:rPr>
              <w:fldChar w:fldCharType="begin"/>
            </w:r>
            <w:r w:rsidRPr="00342602">
              <w:rPr>
                <w:rFonts w:ascii="宋体" w:hAnsi="宋体" w:hint="eastAsia"/>
                <w:sz w:val="21"/>
                <w:szCs w:val="21"/>
              </w:rPr>
              <w:instrText xml:space="preserve"> = 1 \* GB3 </w:instrText>
            </w:r>
            <w:r w:rsidRPr="00342602">
              <w:rPr>
                <w:rFonts w:ascii="宋体" w:hAnsi="宋体"/>
                <w:sz w:val="21"/>
                <w:szCs w:val="21"/>
              </w:rPr>
              <w:instrText xml:space="preserve"> \* MERGEFORMAT </w:instrText>
            </w:r>
            <w:r w:rsidRPr="00342602">
              <w:rPr>
                <w:rFonts w:ascii="宋体" w:hAnsi="宋体" w:hint="eastAsia"/>
                <w:sz w:val="21"/>
                <w:szCs w:val="21"/>
              </w:rPr>
              <w:fldChar w:fldCharType="separate"/>
            </w:r>
            <w:r w:rsidRPr="00342602">
              <w:rPr>
                <w:rFonts w:ascii="宋体" w:hAnsi="宋体" w:hint="eastAsia"/>
                <w:sz w:val="21"/>
                <w:szCs w:val="21"/>
              </w:rPr>
              <w:t>①</w:t>
            </w:r>
            <w:r w:rsidRPr="00342602">
              <w:rPr>
                <w:rFonts w:ascii="宋体" w:hAnsi="宋体" w:hint="eastAsia"/>
                <w:sz w:val="21"/>
                <w:szCs w:val="21"/>
              </w:rPr>
              <w:fldChar w:fldCharType="end"/>
            </w:r>
            <w:r w:rsidRPr="00342602">
              <w:rPr>
                <w:rFonts w:ascii="宋体" w:hAnsi="宋体" w:hint="eastAsia"/>
                <w:sz w:val="21"/>
                <w:szCs w:val="21"/>
              </w:rPr>
              <w:t>主要用途：主要用于无</w:t>
            </w:r>
            <w:r w:rsidRPr="00342602">
              <w:rPr>
                <w:rFonts w:ascii="宋体" w:hAnsi="宋体"/>
                <w:sz w:val="21"/>
                <w:szCs w:val="21"/>
              </w:rPr>
              <w:t>工资收入的</w:t>
            </w:r>
            <w:r w:rsidRPr="00342602">
              <w:rPr>
                <w:rFonts w:ascii="宋体" w:hAnsi="宋体" w:hint="eastAsia"/>
                <w:sz w:val="21"/>
                <w:szCs w:val="21"/>
              </w:rPr>
              <w:t>研究生科研</w:t>
            </w:r>
            <w:r w:rsidRPr="00342602">
              <w:rPr>
                <w:rFonts w:ascii="宋体" w:hAnsi="宋体"/>
                <w:sz w:val="21"/>
                <w:szCs w:val="21"/>
              </w:rPr>
              <w:t>补助</w:t>
            </w:r>
            <w:r w:rsidRPr="00342602">
              <w:rPr>
                <w:rFonts w:ascii="宋体" w:hAnsi="宋体" w:hint="eastAsia"/>
                <w:sz w:val="21"/>
                <w:szCs w:val="21"/>
              </w:rPr>
              <w:t>和工程安装调试时的临时雇用人员工资。</w:t>
            </w:r>
          </w:p>
          <w:p w14:paraId="3BCB8C70" w14:textId="77777777" w:rsidR="00B471E1" w:rsidRPr="00342602" w:rsidRDefault="00B471E1" w:rsidP="004A7823">
            <w:pPr>
              <w:tabs>
                <w:tab w:val="left" w:pos="945"/>
              </w:tabs>
              <w:snapToGrid w:val="0"/>
              <w:spacing w:line="360" w:lineRule="auto"/>
              <w:ind w:leftChars="50" w:left="120" w:rightChars="50" w:right="120" w:firstLineChars="200" w:firstLine="420"/>
              <w:rPr>
                <w:rFonts w:ascii="宋体" w:hAnsi="宋体"/>
                <w:sz w:val="21"/>
                <w:szCs w:val="21"/>
              </w:rPr>
            </w:pPr>
            <w:r w:rsidRPr="00342602">
              <w:rPr>
                <w:rFonts w:ascii="宋体" w:hAnsi="宋体" w:hint="eastAsia"/>
                <w:sz w:val="21"/>
                <w:szCs w:val="21"/>
              </w:rPr>
              <w:fldChar w:fldCharType="begin"/>
            </w:r>
            <w:r w:rsidRPr="00342602">
              <w:rPr>
                <w:rFonts w:ascii="宋体" w:hAnsi="宋体" w:hint="eastAsia"/>
                <w:sz w:val="21"/>
                <w:szCs w:val="21"/>
              </w:rPr>
              <w:instrText xml:space="preserve"> = 2 \* GB3 </w:instrText>
            </w:r>
            <w:r w:rsidRPr="00342602">
              <w:rPr>
                <w:rFonts w:ascii="宋体" w:hAnsi="宋体"/>
                <w:sz w:val="21"/>
                <w:szCs w:val="21"/>
              </w:rPr>
              <w:instrText xml:space="preserve"> \* MERGEFORMAT </w:instrText>
            </w:r>
            <w:r w:rsidRPr="00342602">
              <w:rPr>
                <w:rFonts w:ascii="宋体" w:hAnsi="宋体" w:hint="eastAsia"/>
                <w:sz w:val="21"/>
                <w:szCs w:val="21"/>
              </w:rPr>
              <w:fldChar w:fldCharType="separate"/>
            </w:r>
            <w:r w:rsidRPr="00342602">
              <w:rPr>
                <w:rFonts w:ascii="宋体" w:hAnsi="宋体" w:hint="eastAsia"/>
                <w:sz w:val="21"/>
                <w:szCs w:val="21"/>
              </w:rPr>
              <w:t>②</w:t>
            </w:r>
            <w:r w:rsidRPr="00342602">
              <w:rPr>
                <w:rFonts w:ascii="宋体" w:hAnsi="宋体" w:hint="eastAsia"/>
                <w:sz w:val="21"/>
                <w:szCs w:val="21"/>
              </w:rPr>
              <w:fldChar w:fldCharType="end"/>
            </w:r>
            <w:r w:rsidRPr="00342602">
              <w:rPr>
                <w:rFonts w:ascii="宋体" w:hAnsi="宋体" w:hint="eastAsia"/>
                <w:sz w:val="21"/>
                <w:szCs w:val="21"/>
              </w:rPr>
              <w:t>与课题研究的相关性：</w:t>
            </w:r>
            <w:r w:rsidRPr="00342602">
              <w:rPr>
                <w:rFonts w:ascii="宋体" w:hAnsi="宋体"/>
                <w:sz w:val="21"/>
                <w:szCs w:val="21"/>
              </w:rPr>
              <w:t>在课题研究过程中，课题组会根据工作需要临时聘用有技术特长</w:t>
            </w:r>
            <w:r w:rsidRPr="00342602">
              <w:rPr>
                <w:rFonts w:ascii="宋体" w:hAnsi="宋体" w:hint="eastAsia"/>
                <w:sz w:val="21"/>
                <w:szCs w:val="21"/>
              </w:rPr>
              <w:t>的</w:t>
            </w:r>
            <w:r w:rsidRPr="00342602">
              <w:rPr>
                <w:rFonts w:ascii="宋体" w:hAnsi="宋体"/>
                <w:sz w:val="21"/>
                <w:szCs w:val="21"/>
              </w:rPr>
              <w:t>专业技术人员等完成部分临时性的研究工作，同时培养硕士研究生。</w:t>
            </w:r>
          </w:p>
          <w:p w14:paraId="0AD77E28" w14:textId="77777777" w:rsidR="00B471E1" w:rsidRPr="00342602" w:rsidRDefault="00B471E1" w:rsidP="004A7823">
            <w:pPr>
              <w:tabs>
                <w:tab w:val="left" w:pos="945"/>
              </w:tabs>
              <w:snapToGrid w:val="0"/>
              <w:spacing w:line="360" w:lineRule="auto"/>
              <w:ind w:leftChars="50" w:left="120" w:rightChars="50" w:right="120" w:firstLineChars="200" w:firstLine="420"/>
              <w:rPr>
                <w:rFonts w:ascii="宋体" w:hAnsi="宋体"/>
                <w:sz w:val="21"/>
                <w:szCs w:val="21"/>
              </w:rPr>
            </w:pPr>
            <w:r w:rsidRPr="00342602">
              <w:rPr>
                <w:rFonts w:ascii="宋体" w:hAnsi="宋体" w:hint="eastAsia"/>
                <w:sz w:val="21"/>
                <w:szCs w:val="21"/>
              </w:rPr>
              <w:fldChar w:fldCharType="begin"/>
            </w:r>
            <w:r w:rsidRPr="00342602">
              <w:rPr>
                <w:rFonts w:ascii="宋体" w:hAnsi="宋体" w:hint="eastAsia"/>
                <w:sz w:val="21"/>
                <w:szCs w:val="21"/>
              </w:rPr>
              <w:instrText xml:space="preserve"> = 3 \* GB3 </w:instrText>
            </w:r>
            <w:r w:rsidRPr="00342602">
              <w:rPr>
                <w:rFonts w:ascii="宋体" w:hAnsi="宋体"/>
                <w:sz w:val="21"/>
                <w:szCs w:val="21"/>
              </w:rPr>
              <w:instrText xml:space="preserve"> \* MERGEFORMAT </w:instrText>
            </w:r>
            <w:r w:rsidRPr="00342602">
              <w:rPr>
                <w:rFonts w:ascii="宋体" w:hAnsi="宋体" w:hint="eastAsia"/>
                <w:sz w:val="21"/>
                <w:szCs w:val="21"/>
              </w:rPr>
              <w:fldChar w:fldCharType="separate"/>
            </w:r>
            <w:r w:rsidRPr="00342602">
              <w:rPr>
                <w:rFonts w:ascii="宋体" w:hAnsi="宋体" w:hint="eastAsia"/>
                <w:sz w:val="21"/>
                <w:szCs w:val="21"/>
              </w:rPr>
              <w:t>③</w:t>
            </w:r>
            <w:r w:rsidRPr="00342602">
              <w:rPr>
                <w:rFonts w:ascii="宋体" w:hAnsi="宋体" w:hint="eastAsia"/>
                <w:sz w:val="21"/>
                <w:szCs w:val="21"/>
              </w:rPr>
              <w:fldChar w:fldCharType="end"/>
            </w:r>
            <w:r w:rsidRPr="00342602">
              <w:rPr>
                <w:rFonts w:ascii="宋体" w:hAnsi="宋体" w:hint="eastAsia"/>
                <w:sz w:val="21"/>
                <w:szCs w:val="21"/>
              </w:rPr>
              <w:t>测算方法、测算依据：</w:t>
            </w:r>
          </w:p>
          <w:p w14:paraId="080F735D" w14:textId="77777777" w:rsidR="00B471E1" w:rsidRPr="00342602" w:rsidRDefault="00B471E1" w:rsidP="004A7823">
            <w:pPr>
              <w:tabs>
                <w:tab w:val="left" w:pos="945"/>
              </w:tabs>
              <w:snapToGrid w:val="0"/>
              <w:spacing w:line="360" w:lineRule="auto"/>
              <w:ind w:leftChars="50" w:left="120" w:rightChars="50" w:right="120" w:firstLineChars="200" w:firstLine="420"/>
              <w:rPr>
                <w:rFonts w:ascii="宋体" w:hAnsi="宋体"/>
                <w:sz w:val="21"/>
                <w:szCs w:val="21"/>
              </w:rPr>
            </w:pPr>
            <w:r w:rsidRPr="00342602">
              <w:rPr>
                <w:rFonts w:ascii="宋体" w:hAnsi="宋体" w:hint="eastAsia"/>
                <w:sz w:val="21"/>
                <w:szCs w:val="21"/>
              </w:rPr>
              <w:t>◆</w:t>
            </w:r>
            <w:r w:rsidRPr="00342602">
              <w:rPr>
                <w:rFonts w:ascii="宋体" w:hAnsi="宋体"/>
                <w:sz w:val="21"/>
                <w:szCs w:val="21"/>
              </w:rPr>
              <w:t>拟</w:t>
            </w:r>
            <w:r w:rsidRPr="00342602">
              <w:rPr>
                <w:rFonts w:ascii="宋体" w:hAnsi="宋体" w:hint="eastAsia"/>
                <w:sz w:val="21"/>
                <w:szCs w:val="21"/>
              </w:rPr>
              <w:t>基于</w:t>
            </w:r>
            <w:r w:rsidRPr="00342602">
              <w:rPr>
                <w:rFonts w:ascii="宋体" w:hAnsi="宋体"/>
                <w:sz w:val="21"/>
                <w:szCs w:val="21"/>
              </w:rPr>
              <w:t>本项目</w:t>
            </w:r>
            <w:r w:rsidRPr="00342602">
              <w:rPr>
                <w:rFonts w:ascii="宋体" w:hAnsi="宋体" w:hint="eastAsia"/>
                <w:sz w:val="21"/>
                <w:szCs w:val="21"/>
              </w:rPr>
              <w:t>培养</w:t>
            </w:r>
            <w:r w:rsidRPr="00342602">
              <w:rPr>
                <w:rFonts w:ascii="宋体" w:hAnsi="宋体"/>
                <w:sz w:val="21"/>
                <w:szCs w:val="21"/>
              </w:rPr>
              <w:t>硕士研究生10人，按1000元/（人月），总工作</w:t>
            </w:r>
            <w:r w:rsidRPr="00342602">
              <w:rPr>
                <w:rFonts w:ascii="宋体" w:hAnsi="宋体" w:hint="eastAsia"/>
                <w:sz w:val="21"/>
                <w:szCs w:val="21"/>
              </w:rPr>
              <w:t>时间</w:t>
            </w:r>
            <w:r w:rsidRPr="00342602">
              <w:rPr>
                <w:rFonts w:ascii="宋体" w:hAnsi="宋体"/>
                <w:sz w:val="21"/>
                <w:szCs w:val="21"/>
              </w:rPr>
              <w:t>为30个月，需劳务费：30万元；</w:t>
            </w:r>
          </w:p>
          <w:p w14:paraId="53C97E6A" w14:textId="77777777" w:rsidR="00B471E1" w:rsidRPr="00342602" w:rsidRDefault="00B471E1" w:rsidP="004A7823">
            <w:pPr>
              <w:tabs>
                <w:tab w:val="left" w:pos="945"/>
              </w:tabs>
              <w:snapToGrid w:val="0"/>
              <w:spacing w:line="360" w:lineRule="auto"/>
              <w:ind w:leftChars="50" w:left="120" w:rightChars="50" w:right="120" w:firstLineChars="200" w:firstLine="480"/>
              <w:rPr>
                <w:rFonts w:eastAsia="楷体"/>
                <w:kern w:val="0"/>
                <w:szCs w:val="21"/>
              </w:rPr>
            </w:pPr>
            <w:r w:rsidRPr="00342602">
              <w:rPr>
                <w:rFonts w:eastAsia="楷体" w:hint="eastAsia"/>
                <w:kern w:val="0"/>
                <w:szCs w:val="21"/>
              </w:rPr>
              <w:t>人员劳务费共计</w:t>
            </w:r>
            <w:r w:rsidRPr="00342602">
              <w:rPr>
                <w:rFonts w:eastAsia="楷体"/>
                <w:kern w:val="0"/>
                <w:szCs w:val="21"/>
              </w:rPr>
              <w:t>30</w:t>
            </w:r>
            <w:r w:rsidRPr="00342602">
              <w:rPr>
                <w:rFonts w:eastAsia="楷体" w:hint="eastAsia"/>
                <w:kern w:val="0"/>
                <w:szCs w:val="21"/>
              </w:rPr>
              <w:t>万元，安排自筹支出</w:t>
            </w:r>
            <w:r w:rsidRPr="00342602">
              <w:rPr>
                <w:rFonts w:eastAsia="楷体"/>
                <w:kern w:val="0"/>
                <w:szCs w:val="21"/>
              </w:rPr>
              <w:t>。</w:t>
            </w:r>
          </w:p>
          <w:p w14:paraId="74039B38" w14:textId="77777777" w:rsidR="00B471E1" w:rsidRPr="00342602" w:rsidRDefault="00B471E1" w:rsidP="00B471E1">
            <w:pPr>
              <w:numPr>
                <w:ilvl w:val="0"/>
                <w:numId w:val="5"/>
              </w:numPr>
              <w:tabs>
                <w:tab w:val="left" w:pos="945"/>
              </w:tabs>
              <w:snapToGrid w:val="0"/>
              <w:spacing w:line="360" w:lineRule="auto"/>
              <w:ind w:rightChars="50" w:right="120"/>
              <w:rPr>
                <w:rFonts w:ascii="宋体" w:hAnsi="宋体"/>
                <w:szCs w:val="21"/>
                <w:lang w:val="zh-CN"/>
              </w:rPr>
            </w:pPr>
            <w:r w:rsidRPr="00342602">
              <w:rPr>
                <w:rFonts w:ascii="宋体" w:hAnsi="宋体" w:hint="eastAsia"/>
                <w:b/>
                <w:szCs w:val="21"/>
              </w:rPr>
              <w:t xml:space="preserve">专家咨询费  </w:t>
            </w:r>
            <w:r w:rsidRPr="00342602">
              <w:rPr>
                <w:rFonts w:ascii="宋体" w:hAnsi="宋体"/>
                <w:b/>
                <w:szCs w:val="21"/>
              </w:rPr>
              <w:t>10</w:t>
            </w:r>
            <w:r w:rsidRPr="00342602">
              <w:rPr>
                <w:rFonts w:ascii="宋体" w:hAnsi="宋体"/>
                <w:szCs w:val="21"/>
                <w:lang w:val="zh-CN"/>
              </w:rPr>
              <w:t>万元</w:t>
            </w:r>
          </w:p>
          <w:p w14:paraId="4966B711" w14:textId="77777777" w:rsidR="00B471E1" w:rsidRPr="00342602" w:rsidRDefault="00B471E1" w:rsidP="004A7823">
            <w:pPr>
              <w:tabs>
                <w:tab w:val="left" w:pos="945"/>
              </w:tabs>
              <w:snapToGrid w:val="0"/>
              <w:spacing w:line="360" w:lineRule="auto"/>
              <w:ind w:leftChars="50" w:left="120" w:rightChars="50" w:right="120" w:firstLineChars="200" w:firstLine="420"/>
              <w:rPr>
                <w:rFonts w:ascii="宋体" w:hAnsi="宋体"/>
                <w:sz w:val="21"/>
                <w:szCs w:val="21"/>
              </w:rPr>
            </w:pPr>
            <w:r w:rsidRPr="00342602">
              <w:rPr>
                <w:rFonts w:ascii="宋体" w:hAnsi="宋体" w:hint="eastAsia"/>
                <w:sz w:val="21"/>
                <w:szCs w:val="21"/>
              </w:rPr>
              <w:t>◇</w:t>
            </w:r>
            <w:r w:rsidRPr="00342602">
              <w:rPr>
                <w:rFonts w:ascii="宋体" w:hAnsi="宋体"/>
                <w:sz w:val="21"/>
                <w:szCs w:val="21"/>
              </w:rPr>
              <w:t>会议专家咨询费：1000元/（人·天）×1天×10人×8</w:t>
            </w:r>
            <w:r w:rsidRPr="00342602">
              <w:rPr>
                <w:rFonts w:ascii="宋体" w:hAnsi="宋体" w:hint="eastAsia"/>
                <w:sz w:val="21"/>
                <w:szCs w:val="21"/>
              </w:rPr>
              <w:t>次</w:t>
            </w:r>
            <w:r w:rsidRPr="00342602">
              <w:rPr>
                <w:rFonts w:ascii="宋体" w:hAnsi="宋体"/>
                <w:sz w:val="21"/>
                <w:szCs w:val="21"/>
              </w:rPr>
              <w:t>=8万元；</w:t>
            </w:r>
          </w:p>
          <w:p w14:paraId="0489ED9B" w14:textId="77777777" w:rsidR="00B471E1" w:rsidRPr="00342602" w:rsidRDefault="00B471E1" w:rsidP="004A7823">
            <w:pPr>
              <w:tabs>
                <w:tab w:val="left" w:pos="945"/>
              </w:tabs>
              <w:snapToGrid w:val="0"/>
              <w:spacing w:line="360" w:lineRule="auto"/>
              <w:ind w:leftChars="50" w:left="120" w:rightChars="50" w:right="120" w:firstLineChars="200" w:firstLine="420"/>
              <w:rPr>
                <w:rFonts w:ascii="宋体" w:hAnsi="宋体"/>
                <w:sz w:val="21"/>
                <w:szCs w:val="21"/>
              </w:rPr>
            </w:pPr>
            <w:r w:rsidRPr="00342602">
              <w:rPr>
                <w:rFonts w:ascii="宋体" w:hAnsi="宋体" w:hint="eastAsia"/>
                <w:sz w:val="21"/>
                <w:szCs w:val="21"/>
              </w:rPr>
              <w:t>◇日常</w:t>
            </w:r>
            <w:r w:rsidRPr="00342602">
              <w:rPr>
                <w:rFonts w:ascii="宋体" w:hAnsi="宋体"/>
                <w:sz w:val="21"/>
                <w:szCs w:val="21"/>
              </w:rPr>
              <w:t>咨询费：500元/（人·天）×40人</w:t>
            </w:r>
            <w:r w:rsidRPr="00342602">
              <w:rPr>
                <w:rFonts w:ascii="宋体" w:hAnsi="宋体" w:hint="eastAsia"/>
                <w:sz w:val="21"/>
                <w:szCs w:val="21"/>
              </w:rPr>
              <w:t>次</w:t>
            </w:r>
            <w:r w:rsidRPr="00342602">
              <w:rPr>
                <w:rFonts w:ascii="宋体" w:hAnsi="宋体"/>
                <w:sz w:val="21"/>
                <w:szCs w:val="21"/>
              </w:rPr>
              <w:t>=2万元；</w:t>
            </w:r>
          </w:p>
          <w:p w14:paraId="3A6D1266" w14:textId="77777777" w:rsidR="00B471E1" w:rsidRPr="00342602" w:rsidRDefault="00B471E1" w:rsidP="004A7823">
            <w:pPr>
              <w:tabs>
                <w:tab w:val="left" w:pos="945"/>
              </w:tabs>
              <w:snapToGrid w:val="0"/>
              <w:spacing w:line="360" w:lineRule="auto"/>
              <w:ind w:rightChars="50" w:right="120" w:firstLineChars="300" w:firstLine="720"/>
              <w:rPr>
                <w:rFonts w:eastAsia="楷体"/>
                <w:kern w:val="0"/>
                <w:szCs w:val="21"/>
              </w:rPr>
            </w:pPr>
            <w:r w:rsidRPr="00342602">
              <w:rPr>
                <w:rFonts w:eastAsia="楷体" w:hint="eastAsia"/>
                <w:kern w:val="0"/>
                <w:szCs w:val="21"/>
              </w:rPr>
              <w:t>专家咨询费</w:t>
            </w:r>
            <w:r w:rsidRPr="00342602">
              <w:rPr>
                <w:rFonts w:eastAsia="楷体"/>
                <w:kern w:val="0"/>
                <w:szCs w:val="21"/>
              </w:rPr>
              <w:t>总计：</w:t>
            </w:r>
            <w:r w:rsidRPr="00342602">
              <w:rPr>
                <w:rFonts w:eastAsia="楷体"/>
                <w:kern w:val="0"/>
                <w:szCs w:val="21"/>
              </w:rPr>
              <w:t>10</w:t>
            </w:r>
            <w:r w:rsidRPr="00342602">
              <w:rPr>
                <w:rFonts w:eastAsia="楷体"/>
                <w:kern w:val="0"/>
                <w:szCs w:val="21"/>
              </w:rPr>
              <w:t>万元，</w:t>
            </w:r>
            <w:r w:rsidRPr="00342602">
              <w:rPr>
                <w:rFonts w:eastAsia="楷体" w:hint="eastAsia"/>
                <w:kern w:val="0"/>
                <w:szCs w:val="21"/>
              </w:rPr>
              <w:t>全部安排自筹经费支出</w:t>
            </w:r>
            <w:r w:rsidRPr="00342602">
              <w:rPr>
                <w:rFonts w:eastAsia="楷体"/>
                <w:kern w:val="0"/>
                <w:szCs w:val="21"/>
              </w:rPr>
              <w:t>。</w:t>
            </w:r>
          </w:p>
          <w:p w14:paraId="0567AAA6" w14:textId="77777777" w:rsidR="00B471E1" w:rsidRPr="00342602" w:rsidRDefault="00B471E1" w:rsidP="004A7823">
            <w:pPr>
              <w:tabs>
                <w:tab w:val="left" w:pos="945"/>
              </w:tabs>
              <w:snapToGrid w:val="0"/>
              <w:spacing w:line="360" w:lineRule="auto"/>
              <w:ind w:leftChars="50" w:left="120" w:rightChars="50" w:right="120" w:firstLineChars="200" w:firstLine="482"/>
              <w:rPr>
                <w:rFonts w:ascii="宋体" w:hAnsi="宋体"/>
                <w:b/>
                <w:szCs w:val="21"/>
              </w:rPr>
            </w:pPr>
            <w:r w:rsidRPr="00342602">
              <w:rPr>
                <w:rFonts w:ascii="宋体" w:hAnsi="宋体"/>
                <w:b/>
                <w:szCs w:val="21"/>
              </w:rPr>
              <w:t>9</w:t>
            </w:r>
            <w:r w:rsidRPr="00342602">
              <w:rPr>
                <w:rFonts w:ascii="宋体" w:hAnsi="宋体" w:hint="eastAsia"/>
                <w:b/>
                <w:szCs w:val="21"/>
              </w:rPr>
              <w:t>、</w:t>
            </w:r>
            <w:r w:rsidRPr="00342602">
              <w:rPr>
                <w:rFonts w:ascii="宋体" w:hAnsi="宋体"/>
                <w:b/>
                <w:szCs w:val="21"/>
              </w:rPr>
              <w:t>其他开支</w:t>
            </w:r>
          </w:p>
          <w:p w14:paraId="750A62BD" w14:textId="77777777" w:rsidR="00B471E1" w:rsidRPr="00342602" w:rsidRDefault="00B471E1" w:rsidP="004A7823">
            <w:pPr>
              <w:tabs>
                <w:tab w:val="left" w:pos="945"/>
              </w:tabs>
              <w:snapToGrid w:val="0"/>
              <w:spacing w:line="360" w:lineRule="auto"/>
              <w:ind w:leftChars="50" w:left="120" w:rightChars="50" w:right="120" w:firstLineChars="200" w:firstLine="480"/>
              <w:rPr>
                <w:rFonts w:ascii="宋体" w:hAnsi="宋体"/>
                <w:szCs w:val="21"/>
              </w:rPr>
            </w:pPr>
            <w:r w:rsidRPr="00342602">
              <w:rPr>
                <w:rFonts w:ascii="宋体" w:hAnsi="宋体" w:hint="eastAsia"/>
                <w:szCs w:val="21"/>
              </w:rPr>
              <w:t>无。</w:t>
            </w:r>
          </w:p>
          <w:p w14:paraId="2A7AF4F5" w14:textId="77777777" w:rsidR="00B471E1" w:rsidRPr="00342602" w:rsidRDefault="00B471E1" w:rsidP="004A7823">
            <w:pPr>
              <w:tabs>
                <w:tab w:val="left" w:pos="945"/>
              </w:tabs>
              <w:snapToGrid w:val="0"/>
              <w:spacing w:line="360" w:lineRule="auto"/>
              <w:ind w:leftChars="50" w:left="120" w:rightChars="50" w:right="120" w:firstLineChars="200" w:firstLine="482"/>
              <w:rPr>
                <w:rFonts w:ascii="宋体" w:hAnsi="宋体"/>
                <w:b/>
                <w:szCs w:val="21"/>
              </w:rPr>
            </w:pPr>
            <w:r w:rsidRPr="00342602">
              <w:rPr>
                <w:rFonts w:ascii="宋体" w:hAnsi="宋体" w:hint="eastAsia"/>
                <w:b/>
                <w:szCs w:val="21"/>
              </w:rPr>
              <w:t>1</w:t>
            </w:r>
            <w:r w:rsidRPr="00342602">
              <w:rPr>
                <w:rFonts w:ascii="宋体" w:hAnsi="宋体"/>
                <w:b/>
                <w:szCs w:val="21"/>
              </w:rPr>
              <w:t>0</w:t>
            </w:r>
            <w:r w:rsidRPr="00342602">
              <w:rPr>
                <w:rFonts w:ascii="宋体" w:hAnsi="宋体" w:hint="eastAsia"/>
                <w:b/>
                <w:szCs w:val="21"/>
              </w:rPr>
              <w:t>、间接费用（包括管理费与激励费）</w:t>
            </w:r>
          </w:p>
          <w:p w14:paraId="4A141E10" w14:textId="77777777" w:rsidR="00B471E1" w:rsidRPr="00342602" w:rsidRDefault="00B471E1" w:rsidP="004A7823">
            <w:pPr>
              <w:tabs>
                <w:tab w:val="left" w:pos="945"/>
              </w:tabs>
              <w:snapToGrid w:val="0"/>
              <w:spacing w:line="360" w:lineRule="auto"/>
              <w:ind w:leftChars="50" w:left="120" w:rightChars="50" w:right="120" w:firstLineChars="200" w:firstLine="420"/>
              <w:rPr>
                <w:rFonts w:ascii="宋体" w:hAnsi="宋体"/>
                <w:sz w:val="21"/>
                <w:szCs w:val="21"/>
              </w:rPr>
            </w:pPr>
            <w:r w:rsidRPr="00342602">
              <w:rPr>
                <w:rFonts w:ascii="宋体" w:hAnsi="宋体" w:hint="eastAsia"/>
                <w:sz w:val="21"/>
                <w:szCs w:val="21"/>
              </w:rPr>
              <w:lastRenderedPageBreak/>
              <w:t>概算方法、概算依据：</w:t>
            </w:r>
          </w:p>
          <w:p w14:paraId="00D23B76" w14:textId="77777777" w:rsidR="00B471E1" w:rsidRPr="00342602" w:rsidRDefault="00B471E1" w:rsidP="004A7823">
            <w:pPr>
              <w:tabs>
                <w:tab w:val="left" w:pos="945"/>
              </w:tabs>
              <w:snapToGrid w:val="0"/>
              <w:spacing w:line="360" w:lineRule="auto"/>
              <w:ind w:leftChars="50" w:left="120" w:rightChars="50" w:right="120" w:firstLineChars="200" w:firstLine="420"/>
              <w:rPr>
                <w:rFonts w:ascii="宋体" w:hAnsi="宋体"/>
                <w:sz w:val="21"/>
                <w:szCs w:val="21"/>
              </w:rPr>
            </w:pPr>
            <w:r w:rsidRPr="00342602">
              <w:rPr>
                <w:rFonts w:ascii="宋体" w:hAnsi="宋体" w:hint="eastAsia"/>
                <w:sz w:val="21"/>
                <w:szCs w:val="21"/>
              </w:rPr>
              <w:t>假设项目省级财政补助经费的总额为X万元，</w:t>
            </w:r>
          </w:p>
          <w:p w14:paraId="1C3FC3B5" w14:textId="77777777" w:rsidR="00B471E1" w:rsidRPr="00342602" w:rsidRDefault="00B471E1" w:rsidP="004A7823">
            <w:pPr>
              <w:tabs>
                <w:tab w:val="left" w:pos="945"/>
              </w:tabs>
              <w:snapToGrid w:val="0"/>
              <w:spacing w:line="360" w:lineRule="auto"/>
              <w:ind w:leftChars="50" w:left="120" w:rightChars="50" w:right="120" w:firstLineChars="200" w:firstLine="420"/>
              <w:rPr>
                <w:rFonts w:ascii="宋体" w:hAnsi="宋体"/>
                <w:sz w:val="21"/>
                <w:szCs w:val="21"/>
              </w:rPr>
            </w:pPr>
            <w:r w:rsidRPr="00342602">
              <w:rPr>
                <w:rFonts w:ascii="宋体" w:hAnsi="宋体" w:hint="eastAsia"/>
                <w:sz w:val="21"/>
                <w:szCs w:val="21"/>
              </w:rPr>
              <w:t>按规定</w:t>
            </w:r>
            <w:r w:rsidRPr="00342602">
              <w:rPr>
                <w:rFonts w:ascii="宋体" w:hAnsi="宋体"/>
                <w:sz w:val="21"/>
                <w:szCs w:val="21"/>
              </w:rPr>
              <w:t>X &lt;=200,间接费 &lt;=</w:t>
            </w:r>
            <w:r w:rsidRPr="00342602">
              <w:rPr>
                <w:rFonts w:ascii="宋体" w:hAnsi="宋体" w:hint="eastAsia"/>
                <w:sz w:val="21"/>
                <w:szCs w:val="21"/>
              </w:rPr>
              <w:t>(</w:t>
            </w:r>
            <w:r w:rsidRPr="00342602">
              <w:rPr>
                <w:rFonts w:ascii="宋体" w:hAnsi="宋体"/>
                <w:sz w:val="21"/>
                <w:szCs w:val="21"/>
              </w:rPr>
              <w:t>直接费-设备费</w:t>
            </w:r>
            <w:r w:rsidRPr="00342602">
              <w:rPr>
                <w:rFonts w:ascii="宋体" w:hAnsi="宋体" w:hint="eastAsia"/>
                <w:sz w:val="21"/>
                <w:szCs w:val="21"/>
              </w:rPr>
              <w:t>)</w:t>
            </w:r>
            <w:r w:rsidRPr="00342602">
              <w:rPr>
                <w:rFonts w:ascii="宋体" w:hAnsi="宋体"/>
                <w:sz w:val="21"/>
                <w:szCs w:val="21"/>
              </w:rPr>
              <w:t>*25%</w:t>
            </w:r>
            <w:r w:rsidRPr="00342602">
              <w:rPr>
                <w:rFonts w:ascii="宋体" w:hAnsi="宋体" w:hint="eastAsia"/>
                <w:sz w:val="21"/>
                <w:szCs w:val="21"/>
              </w:rPr>
              <w:t>，本项目财政补助经费总额为</w:t>
            </w:r>
            <w:r w:rsidRPr="00342602">
              <w:rPr>
                <w:rFonts w:ascii="宋体" w:hAnsi="宋体"/>
                <w:sz w:val="21"/>
                <w:szCs w:val="21"/>
              </w:rPr>
              <w:t>94</w:t>
            </w:r>
            <w:r w:rsidRPr="00342602">
              <w:rPr>
                <w:rFonts w:ascii="宋体" w:hAnsi="宋体" w:hint="eastAsia"/>
                <w:sz w:val="21"/>
                <w:szCs w:val="21"/>
              </w:rPr>
              <w:t>万元</w:t>
            </w:r>
          </w:p>
          <w:p w14:paraId="5543C62E" w14:textId="77777777" w:rsidR="00B471E1" w:rsidRPr="00342602" w:rsidRDefault="00B471E1" w:rsidP="004A7823">
            <w:pPr>
              <w:tabs>
                <w:tab w:val="left" w:pos="945"/>
              </w:tabs>
              <w:snapToGrid w:val="0"/>
              <w:spacing w:line="360" w:lineRule="auto"/>
              <w:ind w:leftChars="50" w:left="120" w:rightChars="50" w:right="120" w:firstLineChars="200" w:firstLine="420"/>
              <w:rPr>
                <w:rFonts w:ascii="宋体" w:hAnsi="宋体"/>
                <w:sz w:val="21"/>
                <w:szCs w:val="21"/>
              </w:rPr>
            </w:pPr>
            <w:r w:rsidRPr="00342602">
              <w:rPr>
                <w:rFonts w:ascii="宋体" w:hAnsi="宋体" w:hint="eastAsia"/>
                <w:sz w:val="21"/>
                <w:szCs w:val="21"/>
              </w:rPr>
              <w:t>本项目间接费按</w:t>
            </w:r>
            <w:r w:rsidRPr="00342602">
              <w:rPr>
                <w:rFonts w:ascii="宋体" w:hAnsi="宋体"/>
                <w:sz w:val="21"/>
                <w:szCs w:val="21"/>
              </w:rPr>
              <w:t>20</w:t>
            </w:r>
            <w:r w:rsidRPr="00342602">
              <w:rPr>
                <w:rFonts w:ascii="宋体" w:hAnsi="宋体" w:hint="eastAsia"/>
                <w:sz w:val="21"/>
                <w:szCs w:val="21"/>
              </w:rPr>
              <w:t>万元计。</w:t>
            </w:r>
          </w:p>
          <w:p w14:paraId="2416A65F" w14:textId="583D8C9D" w:rsidR="00B471E1" w:rsidRPr="008C4806" w:rsidRDefault="00B471E1" w:rsidP="008C4806">
            <w:pPr>
              <w:pStyle w:val="af3"/>
              <w:spacing w:before="156" w:after="156"/>
              <w:ind w:firstLine="482"/>
              <w:rPr>
                <w:rFonts w:ascii="宋体" w:hAnsi="宋体"/>
                <w:b/>
                <w:bCs/>
              </w:rPr>
            </w:pPr>
            <w:r w:rsidRPr="008C4806">
              <w:rPr>
                <w:rFonts w:hint="eastAsia"/>
                <w:b/>
                <w:bCs/>
              </w:rPr>
              <w:t>间接费</w:t>
            </w:r>
            <w:r w:rsidR="008C4806">
              <w:rPr>
                <w:rFonts w:hint="eastAsia"/>
                <w:b/>
                <w:bCs/>
              </w:rPr>
              <w:t>用</w:t>
            </w:r>
            <w:r w:rsidRPr="008C4806">
              <w:rPr>
                <w:b/>
                <w:bCs/>
              </w:rPr>
              <w:t>总计</w:t>
            </w:r>
            <w:r w:rsidRPr="008C4806">
              <w:rPr>
                <w:rFonts w:hint="eastAsia"/>
                <w:b/>
                <w:bCs/>
              </w:rPr>
              <w:t>2</w:t>
            </w:r>
            <w:r w:rsidRPr="008C4806">
              <w:rPr>
                <w:b/>
                <w:bCs/>
              </w:rPr>
              <w:t>0</w:t>
            </w:r>
            <w:r w:rsidRPr="008C4806">
              <w:rPr>
                <w:rFonts w:hint="eastAsia"/>
                <w:b/>
                <w:bCs/>
              </w:rPr>
              <w:t>万元，安排自筹支出</w:t>
            </w:r>
            <w:r w:rsidRPr="008C4806">
              <w:rPr>
                <w:rFonts w:ascii="宋体" w:hAnsi="宋体"/>
                <w:b/>
                <w:bCs/>
              </w:rPr>
              <w:t>。</w:t>
            </w:r>
          </w:p>
        </w:tc>
      </w:tr>
      <w:tr w:rsidR="00342602" w:rsidRPr="00342602" w14:paraId="6534A8F8" w14:textId="77777777" w:rsidTr="004A7823">
        <w:trPr>
          <w:trHeight w:val="13315"/>
          <w:jc w:val="center"/>
        </w:trPr>
        <w:tc>
          <w:tcPr>
            <w:tcW w:w="8835" w:type="dxa"/>
            <w:tcBorders>
              <w:bottom w:val="single" w:sz="4" w:space="0" w:color="auto"/>
            </w:tcBorders>
          </w:tcPr>
          <w:p w14:paraId="5D897089" w14:textId="77777777" w:rsidR="00B471E1" w:rsidRPr="00342602" w:rsidRDefault="00B471E1" w:rsidP="004A7823">
            <w:pPr>
              <w:snapToGrid w:val="0"/>
              <w:spacing w:line="360" w:lineRule="auto"/>
              <w:ind w:left="480" w:hangingChars="200" w:hanging="480"/>
              <w:rPr>
                <w:rFonts w:ascii="Arial" w:hAnsi="Arial" w:cs="Arial"/>
                <w:szCs w:val="21"/>
              </w:rPr>
            </w:pPr>
            <w:r w:rsidRPr="00342602">
              <w:rPr>
                <w:rFonts w:ascii="Arial" w:hAnsi="Arial" w:cs="Arial"/>
                <w:szCs w:val="21"/>
              </w:rPr>
              <w:lastRenderedPageBreak/>
              <w:t>三、其他来源经费说明</w:t>
            </w:r>
          </w:p>
          <w:p w14:paraId="7CAF1E91" w14:textId="77777777" w:rsidR="00B471E1" w:rsidRPr="00342602" w:rsidRDefault="00B471E1" w:rsidP="008C4806">
            <w:pPr>
              <w:pStyle w:val="af3"/>
              <w:spacing w:before="156" w:after="156"/>
              <w:ind w:firstLine="480"/>
              <w:rPr>
                <w:rFonts w:ascii="宋体" w:hAnsi="宋体"/>
              </w:rPr>
            </w:pPr>
            <w:r w:rsidRPr="00342602">
              <w:rPr>
                <w:rFonts w:hint="eastAsia"/>
              </w:rPr>
              <w:t>项目承担单位共筹集自有资金</w:t>
            </w:r>
            <w:r w:rsidRPr="00342602">
              <w:rPr>
                <w:rFonts w:hint="eastAsia"/>
              </w:rPr>
              <w:t>3</w:t>
            </w:r>
            <w:r w:rsidRPr="00342602">
              <w:t>76</w:t>
            </w:r>
            <w:r w:rsidRPr="00342602">
              <w:rPr>
                <w:rFonts w:hint="eastAsia"/>
              </w:rPr>
              <w:t>万元，按财政经费到位比例同步到位。配套资金主要用于：试制设备费、材料费和测试化验加工费、劳务费等四个科目支出。</w:t>
            </w:r>
          </w:p>
        </w:tc>
      </w:tr>
    </w:tbl>
    <w:p w14:paraId="30431B85" w14:textId="77777777" w:rsidR="00DF012D" w:rsidRPr="00342602" w:rsidRDefault="00DF012D" w:rsidP="00331815">
      <w:pPr>
        <w:autoSpaceDE w:val="0"/>
        <w:autoSpaceDN w:val="0"/>
        <w:spacing w:line="360" w:lineRule="auto"/>
        <w:jc w:val="center"/>
        <w:rPr>
          <w:szCs w:val="24"/>
        </w:rPr>
      </w:pPr>
    </w:p>
    <w:sectPr w:rsidR="00DF012D" w:rsidRPr="00342602" w:rsidSect="00331815">
      <w:pgSz w:w="11906" w:h="16838"/>
      <w:pgMar w:top="1418" w:right="1418" w:bottom="1418" w:left="1418" w:header="851" w:footer="992" w:gutter="0"/>
      <w:cols w:space="720"/>
      <w:docGrid w:type="linesAndChar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10CB417" w14:textId="77777777" w:rsidR="00F8489F" w:rsidRDefault="00F8489F">
      <w:r>
        <w:separator/>
      </w:r>
    </w:p>
  </w:endnote>
  <w:endnote w:type="continuationSeparator" w:id="0">
    <w:p w14:paraId="2AD4C375" w14:textId="77777777" w:rsidR="00F8489F" w:rsidRDefault="00F8489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仿宋">
    <w:panose1 w:val="02010609060101010101"/>
    <w:charset w:val="86"/>
    <w:family w:val="modern"/>
    <w:pitch w:val="fixed"/>
    <w:sig w:usb0="800002BF" w:usb1="38CF7CFA" w:usb2="00000016" w:usb3="00000000" w:csb0="00040001" w:csb1="00000000"/>
  </w:font>
  <w:font w:name="CMR10">
    <w:altName w:val="Times New Roman"/>
    <w:panose1 w:val="00000000000000000000"/>
    <w:charset w:val="00"/>
    <w:family w:val="roman"/>
    <w:notTrueType/>
    <w:pitch w:val="default"/>
  </w:font>
  <w:font w:name="楷体">
    <w:panose1 w:val="02010609060101010101"/>
    <w:charset w:val="86"/>
    <w:family w:val="modern"/>
    <w:pitch w:val="fixed"/>
    <w:sig w:usb0="800002BF" w:usb1="38CF7CFA" w:usb2="00000016" w:usb3="00000000" w:csb0="00040001" w:csb1="00000000"/>
  </w:font>
  <w:font w:name="楷体_GB2312">
    <w:altName w:val="楷体"/>
    <w:charset w:val="86"/>
    <w:family w:val="modern"/>
    <w:pitch w:val="fixed"/>
    <w:sig w:usb0="00000001" w:usb1="080E0000" w:usb2="00000010" w:usb3="00000000" w:csb0="00040000" w:csb1="00000000"/>
  </w:font>
  <w:font w:name="仿宋_GB2312">
    <w:altName w:val="仿宋"/>
    <w:charset w:val="86"/>
    <w:family w:val="modern"/>
    <w:pitch w:val="fixed"/>
    <w:sig w:usb0="00000001" w:usb1="080E0000" w:usb2="00000010" w:usb3="00000000" w:csb0="00040000"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20000287" w:usb1="00000000" w:usb2="00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D6DAD77" w14:textId="58E44177" w:rsidR="003D4499" w:rsidRDefault="003D4499">
    <w:pPr>
      <w:pStyle w:val="af9"/>
      <w:jc w:val="center"/>
      <w:rPr>
        <w:rStyle w:val="a7"/>
      </w:rPr>
    </w:pPr>
    <w:r>
      <w:rPr>
        <w:rStyle w:val="a7"/>
        <w:lang w:val="zh-CN"/>
      </w:rPr>
      <w:t xml:space="preserve"> </w:t>
    </w:r>
    <w:r>
      <w:fldChar w:fldCharType="begin"/>
    </w:r>
    <w:r>
      <w:rPr>
        <w:rStyle w:val="a7"/>
      </w:rPr>
      <w:instrText>PAGE  \* Arabic  \* MERGEFORMAT</w:instrText>
    </w:r>
    <w:r>
      <w:fldChar w:fldCharType="separate"/>
    </w:r>
    <w:r w:rsidRPr="00827D0C">
      <w:rPr>
        <w:rStyle w:val="a7"/>
        <w:noProof/>
        <w:lang w:val="zh-CN"/>
      </w:rPr>
      <w:t>55</w:t>
    </w:r>
    <w:r>
      <w:fldChar w:fldCharType="end"/>
    </w:r>
    <w:r>
      <w:rPr>
        <w:rStyle w:val="a7"/>
        <w:lang w:val="zh-CN"/>
      </w:rPr>
      <w:t xml:space="preserve"> </w:t>
    </w:r>
    <w:r>
      <w:rPr>
        <w:rStyle w:val="a7"/>
        <w:lang w:val="zh-CN"/>
      </w:rPr>
      <w:t xml:space="preserve">/ </w:t>
    </w:r>
    <w:del w:id="445" w:author="王永明" w:date="2020-08-08T11:58:00Z">
      <w:r w:rsidDel="004C2533">
        <w:fldChar w:fldCharType="begin"/>
      </w:r>
      <w:r w:rsidDel="004C2533">
        <w:rPr>
          <w:rStyle w:val="a7"/>
        </w:rPr>
        <w:delInstrText>NUMPAGES  \* Arabic  \* MERGEFORMAT</w:delInstrText>
      </w:r>
      <w:r w:rsidDel="004C2533">
        <w:fldChar w:fldCharType="separate"/>
      </w:r>
      <w:r w:rsidRPr="00827D0C" w:rsidDel="004C2533">
        <w:rPr>
          <w:rStyle w:val="a7"/>
          <w:noProof/>
          <w:lang w:val="zh-CN"/>
        </w:rPr>
        <w:delText>72</w:delText>
      </w:r>
      <w:r w:rsidDel="004C2533">
        <w:fldChar w:fldCharType="end"/>
      </w:r>
    </w:del>
    <w:ins w:id="446" w:author="王永明" w:date="2020-08-08T11:58:00Z">
      <w:r w:rsidR="004C2533">
        <w:t>78</w:t>
      </w:r>
    </w:ins>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093724C" w14:textId="77777777" w:rsidR="00F8489F" w:rsidRDefault="00F8489F">
      <w:r>
        <w:separator/>
      </w:r>
    </w:p>
  </w:footnote>
  <w:footnote w:type="continuationSeparator" w:id="0">
    <w:p w14:paraId="26E34FBB" w14:textId="77777777" w:rsidR="00F8489F" w:rsidRDefault="00F8489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8A023EA" w14:textId="77777777" w:rsidR="003D4499" w:rsidRDefault="003D4499" w:rsidP="00E03FBA">
    <w:pPr>
      <w:pStyle w:val="af2"/>
      <w:pBdr>
        <w:bottom w:val="none" w:sz="0" w:space="0" w:color="auto"/>
      </w:pBd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0002F"/>
    <w:multiLevelType w:val="multilevel"/>
    <w:tmpl w:val="0000002F"/>
    <w:lvl w:ilvl="0">
      <w:start w:val="1"/>
      <w:numFmt w:val="japaneseCounting"/>
      <w:lvlText w:val="%1、"/>
      <w:lvlJc w:val="left"/>
      <w:pPr>
        <w:tabs>
          <w:tab w:val="num" w:pos="480"/>
        </w:tabs>
        <w:ind w:left="480" w:hanging="480"/>
      </w:pPr>
      <w:rPr>
        <w:rFonts w:hint="eastAsia"/>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1" w15:restartNumberingAfterBreak="0">
    <w:nsid w:val="055D5E96"/>
    <w:multiLevelType w:val="multilevel"/>
    <w:tmpl w:val="055D5E96"/>
    <w:lvl w:ilvl="0">
      <w:start w:val="1"/>
      <w:numFmt w:val="decimal"/>
      <w:lvlText w:val="%1、"/>
      <w:lvlJc w:val="left"/>
      <w:pPr>
        <w:ind w:left="1307" w:hanging="720"/>
      </w:pPr>
      <w:rPr>
        <w:rFonts w:hint="default"/>
      </w:rPr>
    </w:lvl>
    <w:lvl w:ilvl="1">
      <w:start w:val="1"/>
      <w:numFmt w:val="lowerLetter"/>
      <w:lvlText w:val="%2)"/>
      <w:lvlJc w:val="left"/>
      <w:pPr>
        <w:ind w:left="1427" w:hanging="420"/>
      </w:pPr>
    </w:lvl>
    <w:lvl w:ilvl="2">
      <w:start w:val="1"/>
      <w:numFmt w:val="lowerRoman"/>
      <w:lvlText w:val="%3."/>
      <w:lvlJc w:val="right"/>
      <w:pPr>
        <w:ind w:left="1847" w:hanging="420"/>
      </w:pPr>
    </w:lvl>
    <w:lvl w:ilvl="3">
      <w:start w:val="1"/>
      <w:numFmt w:val="decimal"/>
      <w:lvlText w:val="%4."/>
      <w:lvlJc w:val="left"/>
      <w:pPr>
        <w:ind w:left="2267" w:hanging="420"/>
      </w:pPr>
    </w:lvl>
    <w:lvl w:ilvl="4">
      <w:start w:val="1"/>
      <w:numFmt w:val="lowerLetter"/>
      <w:lvlText w:val="%5)"/>
      <w:lvlJc w:val="left"/>
      <w:pPr>
        <w:ind w:left="2687" w:hanging="420"/>
      </w:pPr>
    </w:lvl>
    <w:lvl w:ilvl="5">
      <w:start w:val="1"/>
      <w:numFmt w:val="lowerRoman"/>
      <w:lvlText w:val="%6."/>
      <w:lvlJc w:val="right"/>
      <w:pPr>
        <w:ind w:left="3107" w:hanging="420"/>
      </w:pPr>
    </w:lvl>
    <w:lvl w:ilvl="6">
      <w:start w:val="1"/>
      <w:numFmt w:val="decimal"/>
      <w:lvlText w:val="%7."/>
      <w:lvlJc w:val="left"/>
      <w:pPr>
        <w:ind w:left="3527" w:hanging="420"/>
      </w:pPr>
    </w:lvl>
    <w:lvl w:ilvl="7">
      <w:start w:val="1"/>
      <w:numFmt w:val="lowerLetter"/>
      <w:lvlText w:val="%8)"/>
      <w:lvlJc w:val="left"/>
      <w:pPr>
        <w:ind w:left="3947" w:hanging="420"/>
      </w:pPr>
    </w:lvl>
    <w:lvl w:ilvl="8">
      <w:start w:val="1"/>
      <w:numFmt w:val="lowerRoman"/>
      <w:lvlText w:val="%9."/>
      <w:lvlJc w:val="right"/>
      <w:pPr>
        <w:ind w:left="4367" w:hanging="420"/>
      </w:pPr>
    </w:lvl>
  </w:abstractNum>
  <w:abstractNum w:abstractNumId="2" w15:restartNumberingAfterBreak="0">
    <w:nsid w:val="1B8A3EB4"/>
    <w:multiLevelType w:val="hybridMultilevel"/>
    <w:tmpl w:val="937A411A"/>
    <w:lvl w:ilvl="0" w:tplc="0409000B">
      <w:start w:val="1"/>
      <w:numFmt w:val="bullet"/>
      <w:lvlText w:val=""/>
      <w:lvlJc w:val="left"/>
      <w:pPr>
        <w:tabs>
          <w:tab w:val="num" w:pos="1005"/>
        </w:tabs>
        <w:ind w:left="1005" w:hanging="420"/>
      </w:pPr>
      <w:rPr>
        <w:rFonts w:ascii="Wingdings" w:hAnsi="Wingdings" w:hint="default"/>
      </w:rPr>
    </w:lvl>
    <w:lvl w:ilvl="1" w:tplc="04090003" w:tentative="1">
      <w:start w:val="1"/>
      <w:numFmt w:val="bullet"/>
      <w:lvlText w:val=""/>
      <w:lvlJc w:val="left"/>
      <w:pPr>
        <w:tabs>
          <w:tab w:val="num" w:pos="1425"/>
        </w:tabs>
        <w:ind w:left="1425" w:hanging="420"/>
      </w:pPr>
      <w:rPr>
        <w:rFonts w:ascii="Wingdings" w:hAnsi="Wingdings" w:hint="default"/>
      </w:rPr>
    </w:lvl>
    <w:lvl w:ilvl="2" w:tplc="04090005" w:tentative="1">
      <w:start w:val="1"/>
      <w:numFmt w:val="bullet"/>
      <w:lvlText w:val=""/>
      <w:lvlJc w:val="left"/>
      <w:pPr>
        <w:tabs>
          <w:tab w:val="num" w:pos="1845"/>
        </w:tabs>
        <w:ind w:left="1845" w:hanging="420"/>
      </w:pPr>
      <w:rPr>
        <w:rFonts w:ascii="Wingdings" w:hAnsi="Wingdings" w:hint="default"/>
      </w:rPr>
    </w:lvl>
    <w:lvl w:ilvl="3" w:tplc="04090001" w:tentative="1">
      <w:start w:val="1"/>
      <w:numFmt w:val="bullet"/>
      <w:lvlText w:val=""/>
      <w:lvlJc w:val="left"/>
      <w:pPr>
        <w:tabs>
          <w:tab w:val="num" w:pos="2265"/>
        </w:tabs>
        <w:ind w:left="2265" w:hanging="420"/>
      </w:pPr>
      <w:rPr>
        <w:rFonts w:ascii="Wingdings" w:hAnsi="Wingdings" w:hint="default"/>
      </w:rPr>
    </w:lvl>
    <w:lvl w:ilvl="4" w:tplc="04090003" w:tentative="1">
      <w:start w:val="1"/>
      <w:numFmt w:val="bullet"/>
      <w:lvlText w:val=""/>
      <w:lvlJc w:val="left"/>
      <w:pPr>
        <w:tabs>
          <w:tab w:val="num" w:pos="2685"/>
        </w:tabs>
        <w:ind w:left="2685" w:hanging="420"/>
      </w:pPr>
      <w:rPr>
        <w:rFonts w:ascii="Wingdings" w:hAnsi="Wingdings" w:hint="default"/>
      </w:rPr>
    </w:lvl>
    <w:lvl w:ilvl="5" w:tplc="04090005" w:tentative="1">
      <w:start w:val="1"/>
      <w:numFmt w:val="bullet"/>
      <w:lvlText w:val=""/>
      <w:lvlJc w:val="left"/>
      <w:pPr>
        <w:tabs>
          <w:tab w:val="num" w:pos="3105"/>
        </w:tabs>
        <w:ind w:left="3105" w:hanging="420"/>
      </w:pPr>
      <w:rPr>
        <w:rFonts w:ascii="Wingdings" w:hAnsi="Wingdings" w:hint="default"/>
      </w:rPr>
    </w:lvl>
    <w:lvl w:ilvl="6" w:tplc="04090001" w:tentative="1">
      <w:start w:val="1"/>
      <w:numFmt w:val="bullet"/>
      <w:lvlText w:val=""/>
      <w:lvlJc w:val="left"/>
      <w:pPr>
        <w:tabs>
          <w:tab w:val="num" w:pos="3525"/>
        </w:tabs>
        <w:ind w:left="3525" w:hanging="420"/>
      </w:pPr>
      <w:rPr>
        <w:rFonts w:ascii="Wingdings" w:hAnsi="Wingdings" w:hint="default"/>
      </w:rPr>
    </w:lvl>
    <w:lvl w:ilvl="7" w:tplc="04090003" w:tentative="1">
      <w:start w:val="1"/>
      <w:numFmt w:val="bullet"/>
      <w:lvlText w:val=""/>
      <w:lvlJc w:val="left"/>
      <w:pPr>
        <w:tabs>
          <w:tab w:val="num" w:pos="3945"/>
        </w:tabs>
        <w:ind w:left="3945" w:hanging="420"/>
      </w:pPr>
      <w:rPr>
        <w:rFonts w:ascii="Wingdings" w:hAnsi="Wingdings" w:hint="default"/>
      </w:rPr>
    </w:lvl>
    <w:lvl w:ilvl="8" w:tplc="04090005" w:tentative="1">
      <w:start w:val="1"/>
      <w:numFmt w:val="bullet"/>
      <w:lvlText w:val=""/>
      <w:lvlJc w:val="left"/>
      <w:pPr>
        <w:tabs>
          <w:tab w:val="num" w:pos="4365"/>
        </w:tabs>
        <w:ind w:left="4365" w:hanging="420"/>
      </w:pPr>
      <w:rPr>
        <w:rFonts w:ascii="Wingdings" w:hAnsi="Wingdings" w:hint="default"/>
      </w:rPr>
    </w:lvl>
  </w:abstractNum>
  <w:abstractNum w:abstractNumId="3" w15:restartNumberingAfterBreak="0">
    <w:nsid w:val="2E984780"/>
    <w:multiLevelType w:val="hybridMultilevel"/>
    <w:tmpl w:val="1E6ED8A4"/>
    <w:lvl w:ilvl="0" w:tplc="0409000B">
      <w:start w:val="1"/>
      <w:numFmt w:val="bullet"/>
      <w:lvlText w:val=""/>
      <w:lvlJc w:val="left"/>
      <w:pPr>
        <w:tabs>
          <w:tab w:val="num" w:pos="900"/>
        </w:tabs>
        <w:ind w:left="900" w:hanging="420"/>
      </w:pPr>
      <w:rPr>
        <w:rFonts w:ascii="Wingdings" w:hAnsi="Wingdings" w:hint="default"/>
      </w:rPr>
    </w:lvl>
    <w:lvl w:ilvl="1" w:tplc="04090003" w:tentative="1">
      <w:start w:val="1"/>
      <w:numFmt w:val="bullet"/>
      <w:lvlText w:val=""/>
      <w:lvlJc w:val="left"/>
      <w:pPr>
        <w:tabs>
          <w:tab w:val="num" w:pos="1320"/>
        </w:tabs>
        <w:ind w:left="1320" w:hanging="420"/>
      </w:pPr>
      <w:rPr>
        <w:rFonts w:ascii="Wingdings" w:hAnsi="Wingdings" w:hint="default"/>
      </w:rPr>
    </w:lvl>
    <w:lvl w:ilvl="2" w:tplc="04090005" w:tentative="1">
      <w:start w:val="1"/>
      <w:numFmt w:val="bullet"/>
      <w:lvlText w:val=""/>
      <w:lvlJc w:val="left"/>
      <w:pPr>
        <w:tabs>
          <w:tab w:val="num" w:pos="1740"/>
        </w:tabs>
        <w:ind w:left="1740" w:hanging="420"/>
      </w:pPr>
      <w:rPr>
        <w:rFonts w:ascii="Wingdings" w:hAnsi="Wingdings" w:hint="default"/>
      </w:rPr>
    </w:lvl>
    <w:lvl w:ilvl="3" w:tplc="04090001" w:tentative="1">
      <w:start w:val="1"/>
      <w:numFmt w:val="bullet"/>
      <w:lvlText w:val=""/>
      <w:lvlJc w:val="left"/>
      <w:pPr>
        <w:tabs>
          <w:tab w:val="num" w:pos="2160"/>
        </w:tabs>
        <w:ind w:left="2160" w:hanging="420"/>
      </w:pPr>
      <w:rPr>
        <w:rFonts w:ascii="Wingdings" w:hAnsi="Wingdings" w:hint="default"/>
      </w:rPr>
    </w:lvl>
    <w:lvl w:ilvl="4" w:tplc="04090003" w:tentative="1">
      <w:start w:val="1"/>
      <w:numFmt w:val="bullet"/>
      <w:lvlText w:val=""/>
      <w:lvlJc w:val="left"/>
      <w:pPr>
        <w:tabs>
          <w:tab w:val="num" w:pos="2580"/>
        </w:tabs>
        <w:ind w:left="2580" w:hanging="420"/>
      </w:pPr>
      <w:rPr>
        <w:rFonts w:ascii="Wingdings" w:hAnsi="Wingdings" w:hint="default"/>
      </w:rPr>
    </w:lvl>
    <w:lvl w:ilvl="5" w:tplc="04090005" w:tentative="1">
      <w:start w:val="1"/>
      <w:numFmt w:val="bullet"/>
      <w:lvlText w:val=""/>
      <w:lvlJc w:val="left"/>
      <w:pPr>
        <w:tabs>
          <w:tab w:val="num" w:pos="3000"/>
        </w:tabs>
        <w:ind w:left="3000" w:hanging="420"/>
      </w:pPr>
      <w:rPr>
        <w:rFonts w:ascii="Wingdings" w:hAnsi="Wingdings" w:hint="default"/>
      </w:rPr>
    </w:lvl>
    <w:lvl w:ilvl="6" w:tplc="04090001" w:tentative="1">
      <w:start w:val="1"/>
      <w:numFmt w:val="bullet"/>
      <w:lvlText w:val=""/>
      <w:lvlJc w:val="left"/>
      <w:pPr>
        <w:tabs>
          <w:tab w:val="num" w:pos="3420"/>
        </w:tabs>
        <w:ind w:left="3420" w:hanging="420"/>
      </w:pPr>
      <w:rPr>
        <w:rFonts w:ascii="Wingdings" w:hAnsi="Wingdings" w:hint="default"/>
      </w:rPr>
    </w:lvl>
    <w:lvl w:ilvl="7" w:tplc="04090003" w:tentative="1">
      <w:start w:val="1"/>
      <w:numFmt w:val="bullet"/>
      <w:lvlText w:val=""/>
      <w:lvlJc w:val="left"/>
      <w:pPr>
        <w:tabs>
          <w:tab w:val="num" w:pos="3840"/>
        </w:tabs>
        <w:ind w:left="3840" w:hanging="420"/>
      </w:pPr>
      <w:rPr>
        <w:rFonts w:ascii="Wingdings" w:hAnsi="Wingdings" w:hint="default"/>
      </w:rPr>
    </w:lvl>
    <w:lvl w:ilvl="8" w:tplc="04090005" w:tentative="1">
      <w:start w:val="1"/>
      <w:numFmt w:val="bullet"/>
      <w:lvlText w:val=""/>
      <w:lvlJc w:val="left"/>
      <w:pPr>
        <w:tabs>
          <w:tab w:val="num" w:pos="4260"/>
        </w:tabs>
        <w:ind w:left="4260" w:hanging="420"/>
      </w:pPr>
      <w:rPr>
        <w:rFonts w:ascii="Wingdings" w:hAnsi="Wingdings" w:hint="default"/>
      </w:rPr>
    </w:lvl>
  </w:abstractNum>
  <w:abstractNum w:abstractNumId="4" w15:restartNumberingAfterBreak="0">
    <w:nsid w:val="3CC816AC"/>
    <w:multiLevelType w:val="hybridMultilevel"/>
    <w:tmpl w:val="9C5CFC3E"/>
    <w:lvl w:ilvl="0" w:tplc="9D70676C">
      <w:start w:val="1"/>
      <w:numFmt w:val="decimal"/>
      <w:lvlText w:val="（%1）"/>
      <w:lvlJc w:val="left"/>
      <w:pPr>
        <w:ind w:left="720" w:hanging="720"/>
      </w:pPr>
      <w:rPr>
        <w:rFonts w:ascii="Times New Roman" w:eastAsia="等线" w:hAnsi="Times New Roman" w:cs="Times New Roman" w:hint="default"/>
        <w:sz w:val="24"/>
        <w:szCs w:val="2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5A0A0244"/>
    <w:multiLevelType w:val="hybridMultilevel"/>
    <w:tmpl w:val="1196E70C"/>
    <w:lvl w:ilvl="0" w:tplc="0190650C">
      <w:start w:val="1"/>
      <w:numFmt w:val="decimal"/>
      <w:lvlText w:val="%1) "/>
      <w:lvlJc w:val="left"/>
      <w:pPr>
        <w:ind w:left="420" w:hanging="420"/>
      </w:pPr>
      <w:rPr>
        <w:rFonts w:hint="eastAsia"/>
      </w:rPr>
    </w:lvl>
    <w:lvl w:ilvl="1" w:tplc="04090019" w:tentative="1">
      <w:start w:val="1"/>
      <w:numFmt w:val="lowerLetter"/>
      <w:lvlText w:val="%2)"/>
      <w:lvlJc w:val="left"/>
      <w:pPr>
        <w:ind w:left="840" w:hanging="420"/>
      </w:pPr>
    </w:lvl>
    <w:lvl w:ilvl="2" w:tplc="0190650C">
      <w:start w:val="1"/>
      <w:numFmt w:val="decimal"/>
      <w:lvlText w:val="%3) "/>
      <w:lvlJc w:val="left"/>
      <w:pPr>
        <w:ind w:left="1260" w:hanging="420"/>
      </w:pPr>
      <w:rPr>
        <w:rFonts w:hint="eastAsia"/>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5B42488B"/>
    <w:multiLevelType w:val="multilevel"/>
    <w:tmpl w:val="5B42488B"/>
    <w:lvl w:ilvl="0">
      <w:start w:val="1"/>
      <w:numFmt w:val="decimal"/>
      <w:suff w:val="space"/>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 w15:restartNumberingAfterBreak="0">
    <w:nsid w:val="5BE52817"/>
    <w:multiLevelType w:val="hybridMultilevel"/>
    <w:tmpl w:val="2558EA2E"/>
    <w:lvl w:ilvl="0" w:tplc="778E2502">
      <w:start w:val="1"/>
      <w:numFmt w:val="decimal"/>
      <w:lvlText w:val="（%1）"/>
      <w:lvlJc w:val="left"/>
      <w:pPr>
        <w:ind w:left="720" w:hanging="720"/>
      </w:pPr>
      <w:rPr>
        <w:rFonts w:ascii="Times New Roman" w:eastAsia="等线" w:hAnsi="Times New Roman" w:cs="Times New Roman" w:hint="default"/>
        <w:sz w:val="24"/>
        <w:szCs w:val="2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72A56547"/>
    <w:multiLevelType w:val="hybridMultilevel"/>
    <w:tmpl w:val="4EF6CB68"/>
    <w:lvl w:ilvl="0" w:tplc="DFE4B082">
      <w:start w:val="1"/>
      <w:numFmt w:val="upperRoman"/>
      <w:pStyle w:val="a"/>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15:restartNumberingAfterBreak="0">
    <w:nsid w:val="7DD63F0D"/>
    <w:multiLevelType w:val="multilevel"/>
    <w:tmpl w:val="7DD63F0D"/>
    <w:lvl w:ilvl="0">
      <w:start w:val="1"/>
      <w:numFmt w:val="decimal"/>
      <w:pStyle w:val="a0"/>
      <w:lvlText w:val="(%1)"/>
      <w:lvlJc w:val="left"/>
      <w:pPr>
        <w:ind w:left="885" w:hanging="405"/>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10" w15:restartNumberingAfterBreak="0">
    <w:nsid w:val="7F9418A3"/>
    <w:multiLevelType w:val="multilevel"/>
    <w:tmpl w:val="C5EED4B0"/>
    <w:lvl w:ilvl="0">
      <w:start w:val="1"/>
      <w:numFmt w:val="decimal"/>
      <w:pStyle w:val="a1"/>
      <w:lvlText w:val="%1) "/>
      <w:lvlJc w:val="left"/>
      <w:pPr>
        <w:ind w:left="902" w:hanging="420"/>
      </w:pPr>
      <w:rPr>
        <w:rFonts w:hint="eastAsia"/>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num w:numId="1">
    <w:abstractNumId w:val="9"/>
  </w:num>
  <w:num w:numId="2">
    <w:abstractNumId w:val="6"/>
  </w:num>
  <w:num w:numId="3">
    <w:abstractNumId w:val="10"/>
  </w:num>
  <w:num w:numId="4">
    <w:abstractNumId w:val="0"/>
  </w:num>
  <w:num w:numId="5">
    <w:abstractNumId w:val="1"/>
  </w:num>
  <w:num w:numId="6">
    <w:abstractNumId w:val="4"/>
  </w:num>
  <w:num w:numId="7">
    <w:abstractNumId w:val="7"/>
  </w:num>
  <w:num w:numId="8">
    <w:abstractNumId w:val="3"/>
  </w:num>
  <w:num w:numId="9">
    <w:abstractNumId w:val="2"/>
  </w:num>
  <w:num w:numId="10">
    <w:abstractNumId w:val="5"/>
  </w:num>
  <w:num w:numId="11">
    <w:abstractNumId w:val="8"/>
  </w:num>
  <w:num w:numId="12">
    <w:abstractNumId w:val="8"/>
    <w:lvlOverride w:ilvl="0">
      <w:startOverride w:val="1"/>
    </w:lvlOverride>
  </w:num>
  <w:numIdMacAtCleanup w:val="1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王永明">
    <w15:presenceInfo w15:providerId="AD" w15:userId="S-1-5-21-1123561945-602162358-682003330-1999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1"/>
  <w:bordersDoNotSurroundHeader/>
  <w:bordersDoNotSurroundFooter/>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trackRevisions/>
  <w:defaultTabStop w:val="0"/>
  <w:drawingGridHorizontalSpacing w:val="0"/>
  <w:drawingGridVerticalSpacing w:val="0"/>
  <w:displayHorizontalDrawingGridEvery w:val="0"/>
  <w:displayVerticalDrawingGridEvery w:val="0"/>
  <w:doNotUseMarginsForDrawingGridOrigin/>
  <w:drawingGridHorizontalOrigin w:val="0"/>
  <w:drawingGridVerticalOrigin w:val="0"/>
  <w:doNotShadeFormData/>
  <w:characterSpacingControl w:val="compressPunctuation"/>
  <w:doNotValidateAgainstSchema/>
  <w:doNotDemarcateInvalidXml/>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NE.Ref{329FA21F-F01F-45A0-A519-6811C0B3F143}" w:val=" ADDIN NE.Ref.{329FA21F-F01F-45A0-A519-6811C0B3F143}&lt;Citation&gt;&lt;Group&gt;&lt;References&gt;&lt;Item&gt;&lt;ID&gt;3&lt;/ID&gt;&lt;UID&gt;{D2BE092F-F3DC-4958-9A47-D900511DC3BA}&lt;/UID&gt;&lt;Title&gt;水利工程施工第四版&lt;/Title&gt;&lt;Template&gt;Book&lt;/Template&gt;&lt;Star&gt;0&lt;/Star&gt;&lt;Tag&gt;0&lt;/Tag&gt;&lt;Author&gt;袁光裕; 胡志根&lt;/Author&gt;&lt;Year&gt;2005&lt;/Year&gt;&lt;Details&gt;&lt;_publisher&gt;中国水利水电出版社&lt;/_publisher&gt;&lt;_accessed&gt;63413183&lt;/_accessed&gt;&lt;_created&gt;63413174&lt;/_created&gt;&lt;_modified&gt;63413183&lt;/_modified&gt;&lt;_url&gt;http://www.queshu.com/book/12143571/&lt;/_url&gt;&lt;_db_provider&gt;缺书网&lt;/_db_provider&gt;&lt;_pages&gt;101-105_x000d__x000a_&lt;/_pages&gt;&lt;_author_aff&gt;武汉大学&lt;/_author_aff&gt;&lt;_subject_cate&gt;A20&lt;/_subject_cate&gt;&lt;_translated_author&gt;Yuan, Guangyu;Hu, Zhigen&lt;/_translated_author&gt;&lt;/Details&gt;&lt;Extra&gt;&lt;DBUID&gt;{7E2F1D46-6377-4C65-A740-C9949D005B79}&lt;/DBUID&gt;&lt;/Extra&gt;&lt;/Item&gt;&lt;/References&gt;&lt;/Group&gt;&lt;/Citation&gt;_x000a_"/>
    <w:docVar w:name="NE.Ref{396E842F-463C-49E0-8AC6-526FD2421F69}" w:val=" ADDIN NE.Ref.{396E842F-463C-49E0-8AC6-526FD2421F69}&lt;Citation&gt;&lt;Group&gt;&lt;References&gt;&lt;Item&gt;&lt;ID&gt;4&lt;/ID&gt;&lt;UID&gt;{3DD21DDA-FC8B-49CE-A208-80F4491778D3}&lt;/UID&gt;&lt;Title&gt;建筑垃圾综合管理及循环利用信息共享平台的设计与实现&lt;/Title&gt;&lt;Template&gt;Thesis&lt;/Template&gt;&lt;Star&gt;0&lt;/Star&gt;&lt;Tag&gt;0&lt;/Tag&gt;&lt;Author&gt;刘佳&lt;/Author&gt;&lt;Year&gt;2016&lt;/Year&gt;&lt;Details&gt;&lt;_created&gt;63413218&lt;/_created&gt;&lt;_modified&gt;63413218&lt;/_modified&gt;&lt;_url&gt;http://kns.cnki.net/KCMS/detail/detail.aspx?FileName=1018704268.nh&amp;amp;DbName=CMFD2018&lt;/_url&gt;&lt;_publisher&gt;北京工业大学&lt;/_publisher&gt;&lt;_volume&gt;硕士&lt;/_volume&gt;&lt;_pages&gt;97&lt;/_pages&gt;&lt;_tertiary_author&gt;王升;陈华&lt;/_tertiary_author&gt;&lt;_keywords&gt;信息采集;综合管理;信息共享&lt;/_keywords&gt;&lt;_db_provider&gt;CNKI: 硕士&lt;/_db_provider&gt;&lt;_accessed&gt;63413218&lt;/_accessed&gt;&lt;_db_updated&gt;CNKI - Reference&lt;/_db_updated&gt;&lt;_translated_author&gt;Liu, Jia&lt;/_translated_author&gt;&lt;_translated_tertiary_author&gt;Wang, Sheng;Chen, Hua&lt;/_translated_tertiary_author&gt;&lt;/Details&gt;&lt;Extra&gt;&lt;DBUID&gt;{7E2F1D46-6377-4C65-A740-C9949D005B79}&lt;/DBUID&gt;&lt;/Extra&gt;&lt;/Item&gt;&lt;/References&gt;&lt;/Group&gt;&lt;/Citation&gt;_x000a_"/>
    <w:docVar w:name="NE.Ref{4189A80A-616A-4883-B29C-E441FE704992}" w:val=" ADDIN NE.Ref.{4189A80A-616A-4883-B29C-E441FE704992}&lt;Citation&gt;&lt;Group&gt;&lt;References&gt;&lt;Item&gt;&lt;ID&gt;3&lt;/ID&gt;&lt;UID&gt;{D2BE092F-F3DC-4958-9A47-D900511DC3BA}&lt;/UID&gt;&lt;Title&gt;水利工程施工    第四版&lt;/Title&gt;&lt;Template&gt;Book&lt;/Template&gt;&lt;Star&gt;0&lt;/Star&gt;&lt;Tag&gt;0&lt;/Tag&gt;&lt;Author&gt;主编袁光裕; 副主编胡志根&lt;/Author&gt;&lt;Year&gt;2005&lt;/Year&gt;&lt;Details&gt;&lt;_publisher&gt;中国水利水电出版社&lt;/_publisher&gt;&lt;_accessed&gt;63413178&lt;/_accessed&gt;&lt;_created&gt;63413174&lt;/_created&gt;&lt;_modified&gt;63413178&lt;/_modified&gt;&lt;_url&gt;http://www.queshu.com/book/12143571/&lt;/_url&gt;&lt;_db_provider&gt;缺书网&lt;/_db_provider&gt;&lt;_translated_author&gt;Zhu, Bianyuanguangyu;Fu, Zhubianhuzhigen&lt;/_translated_author&gt;&lt;/Details&gt;&lt;Extra&gt;&lt;DBUID&gt;{7E2F1D46-6377-4C65-A740-C9949D005B79}&lt;/DBUID&gt;&lt;/Extra&gt;&lt;/Item&gt;&lt;/References&gt;&lt;/Group&gt;&lt;/Citation&gt;_x000a_"/>
    <w:docVar w:name="NE.Ref{54E07D3D-C339-4710-A6BB-8313DE16B135}" w:val=" ADDIN NE.Ref.{54E07D3D-C339-4710-A6BB-8313DE16B135}&lt;Citation&gt;&lt;Group&gt;&lt;References&gt;&lt;Item&gt;&lt;ID&gt;4&lt;/ID&gt;&lt;UID&gt;{3DD21DDA-FC8B-49CE-A208-80F4491778D3}&lt;/UID&gt;&lt;Title&gt;建筑垃圾综合管理及循环利用信息共享平台的设计与实现&lt;/Title&gt;&lt;Template&gt;Thesis&lt;/Template&gt;&lt;Star&gt;0&lt;/Star&gt;&lt;Tag&gt;0&lt;/Tag&gt;&lt;Author&gt;刘佳&lt;/Author&gt;&lt;Year&gt;2016&lt;/Year&gt;&lt;Details&gt;&lt;_created&gt;63413218&lt;/_created&gt;&lt;_modified&gt;63413218&lt;/_modified&gt;&lt;_url&gt;http://kns.cnki.net/KCMS/detail/detail.aspx?FileName=1018704268.nh&amp;amp;DbName=CMFD2018&lt;/_url&gt;&lt;_publisher&gt;北京工业大学&lt;/_publisher&gt;&lt;_volume&gt;硕士&lt;/_volume&gt;&lt;_pages&gt;97&lt;/_pages&gt;&lt;_tertiary_author&gt;王升;陈华&lt;/_tertiary_author&gt;&lt;_keywords&gt;信息采集;综合管理;信息共享&lt;/_keywords&gt;&lt;_db_provider&gt;CNKI: 硕士&lt;/_db_provider&gt;&lt;_accessed&gt;63413218&lt;/_accessed&gt;&lt;_db_updated&gt;CNKI - Reference&lt;/_db_updated&gt;&lt;_translated_author&gt;Liu, Jia&lt;/_translated_author&gt;&lt;_translated_tertiary_author&gt;Wang, Sheng;Chen, Hua&lt;/_translated_tertiary_author&gt;&lt;/Details&gt;&lt;Extra&gt;&lt;DBUID&gt;{7E2F1D46-6377-4C65-A740-C9949D005B79}&lt;/DBUID&gt;&lt;/Extra&gt;&lt;/Item&gt;&lt;/References&gt;&lt;/Group&gt;&lt;/Citation&gt;_x000a_"/>
    <w:docVar w:name="NE.Ref{55A52EF8-34A7-41AD-A9F8-B8EA2CD0624F}" w:val=" ADDIN NE.Ref.{55A52EF8-34A7-41AD-A9F8-B8EA2CD0624F}&lt;Citation&gt;&lt;Group&gt;&lt;References&gt;&lt;Item&gt;&lt;ID&gt;4&lt;/ID&gt;&lt;UID&gt;{3DD21DDA-FC8B-49CE-A208-80F4491778D3}&lt;/UID&gt;&lt;Title&gt;建筑垃圾综合管理及循环利用信息共享平台的设计与实现&lt;/Title&gt;&lt;Template&gt;Thesis&lt;/Template&gt;&lt;Star&gt;0&lt;/Star&gt;&lt;Tag&gt;0&lt;/Tag&gt;&lt;Author&gt;刘佳&lt;/Author&gt;&lt;Year&gt;2016&lt;/Year&gt;&lt;Details&gt;&lt;_created&gt;63413218&lt;/_created&gt;&lt;_modified&gt;63413218&lt;/_modified&gt;&lt;_url&gt;http://kns.cnki.net/KCMS/detail/detail.aspx?FileName=1018704268.nh&amp;amp;DbName=CMFD2018&lt;/_url&gt;&lt;_publisher&gt;北京工业大学&lt;/_publisher&gt;&lt;_volume&gt;硕士&lt;/_volume&gt;&lt;_pages&gt;97&lt;/_pages&gt;&lt;_tertiary_author&gt;王升;陈华&lt;/_tertiary_author&gt;&lt;_keywords&gt;信息采集;综合管理;信息共享&lt;/_keywords&gt;&lt;_db_provider&gt;CNKI: 硕士&lt;/_db_provider&gt;&lt;_accessed&gt;63413218&lt;/_accessed&gt;&lt;_db_updated&gt;CNKI - Reference&lt;/_db_updated&gt;&lt;_translated_author&gt;Liu, Jia&lt;/_translated_author&gt;&lt;_translated_tertiary_author&gt;Wang, Sheng;Chen, Hua&lt;/_translated_tertiary_author&gt;&lt;/Details&gt;&lt;Extra&gt;&lt;DBUID&gt;{7E2F1D46-6377-4C65-A740-C9949D005B79}&lt;/DBUID&gt;&lt;/Extra&gt;&lt;/Item&gt;&lt;/References&gt;&lt;/Group&gt;&lt;/Citation&gt;_x000a_"/>
    <w:docVar w:name="NE.Ref{8131799A-129C-417A-977C-85CD8BA04D76}" w:val=" ADDIN NE.Ref.{8131799A-129C-417A-977C-85CD8BA04D76}&lt;Citation&gt;&lt;Group&gt;&lt;References&gt;&lt;Item&gt;&lt;ID&gt;4&lt;/ID&gt;&lt;UID&gt;{3DD21DDA-FC8B-49CE-A208-80F4491778D3}&lt;/UID&gt;&lt;Title&gt;建筑垃圾综合管理及循环利用信息共享平台的设计与实现&lt;/Title&gt;&lt;Template&gt;Thesis&lt;/Template&gt;&lt;Star&gt;0&lt;/Star&gt;&lt;Tag&gt;0&lt;/Tag&gt;&lt;Author&gt;刘佳&lt;/Author&gt;&lt;Year&gt;2016&lt;/Year&gt;&lt;Details&gt;&lt;_created&gt;63413218&lt;/_created&gt;&lt;_modified&gt;63413218&lt;/_modified&gt;&lt;_url&gt;http://kns.cnki.net/KCMS/detail/detail.aspx?FileName=1018704268.nh&amp;amp;DbName=CMFD2018&lt;/_url&gt;&lt;_publisher&gt;北京工业大学&lt;/_publisher&gt;&lt;_volume&gt;硕士&lt;/_volume&gt;&lt;_pages&gt;97&lt;/_pages&gt;&lt;_tertiary_author&gt;王升;陈华&lt;/_tertiary_author&gt;&lt;_keywords&gt;信息采集;综合管理;信息共享&lt;/_keywords&gt;&lt;_db_provider&gt;CNKI: 硕士&lt;/_db_provider&gt;&lt;_accessed&gt;63413218&lt;/_accessed&gt;&lt;_db_updated&gt;CNKI - Reference&lt;/_db_updated&gt;&lt;_translated_author&gt;Liu, Jia&lt;/_translated_author&gt;&lt;_translated_tertiary_author&gt;Wang, Sheng;Chen, Hua&lt;/_translated_tertiary_author&gt;&lt;/Details&gt;&lt;Extra&gt;&lt;DBUID&gt;{7E2F1D46-6377-4C65-A740-C9949D005B79}&lt;/DBUID&gt;&lt;/Extra&gt;&lt;/Item&gt;&lt;/References&gt;&lt;/Group&gt;&lt;/Citation&gt;_x000a_"/>
    <w:docVar w:name="NE.Ref{81C8B3C4-9596-43A1-A8D7-00D3D96CFF37}" w:val=" ADDIN NE.Ref.{81C8B3C4-9596-43A1-A8D7-00D3D96CFF37}&lt;Citation&gt;&lt;Group&gt;&lt;References&gt;&lt;Item&gt;&lt;ID&gt;5&lt;/ID&gt;&lt;UID&gt;{BDC864A7-E5EF-4ED3-9EB9-3A5CE3F17268}&lt;/UID&gt;&lt;Title&gt;基于.NET的建筑渣土监管系统的研究与实现&lt;/Title&gt;&lt;Template&gt;Thesis&lt;/Template&gt;&lt;Star&gt;0&lt;/Star&gt;&lt;Tag&gt;0&lt;/Tag&gt;&lt;Author&gt;姜正荣&lt;/Author&gt;&lt;Year&gt;2013&lt;/Year&gt;&lt;Details&gt;&lt;_created&gt;63413886&lt;/_created&gt;&lt;_modified&gt;63413886&lt;/_modified&gt;&lt;_url&gt;http://kns.cnki.net/KCMS/detail/detail.aspx?FileName=1014399422.nh&amp;amp;DbName=CMFD2015&lt;/_url&gt;&lt;_publisher&gt;中南大学&lt;/_publisher&gt;&lt;_volume&gt;硕士&lt;/_volume&gt;&lt;_pages&gt;56&lt;/_pages&gt;&lt;_tertiary_author&gt;陈志刚&lt;/_tertiary_author&gt;&lt;_keywords&gt;建筑渣土;视频监管;.NET&lt;/_keywords&gt;&lt;_db_provider&gt;CNKI: 硕士&lt;/_db_provider&gt;&lt;_accessed&gt;63413886&lt;/_accessed&gt;&lt;_db_updated&gt;CNKI - Reference&lt;/_db_updated&gt;&lt;_translated_author&gt;Jiang, Zhengrong&lt;/_translated_author&gt;&lt;_translated_tertiary_author&gt;Chen, Zhigang&lt;/_translated_tertiary_author&gt;&lt;/Details&gt;&lt;Extra&gt;&lt;DBUID&gt;{7E2F1D46-6377-4C65-A740-C9949D005B79}&lt;/DBUID&gt;&lt;/Extra&gt;&lt;/Item&gt;&lt;/References&gt;&lt;/Group&gt;&lt;/Citation&gt;_x000a_"/>
    <w:docVar w:name="NE.Ref{8764FAAA-4852-431E-A4BF-F43E0BE57DB4}" w:val=" ADDIN NE.Ref.{8764FAAA-4852-431E-A4BF-F43E0BE57DB4}&lt;Citation&gt;&lt;Group&gt;&lt;References&gt;&lt;Item&gt;&lt;ID&gt;3&lt;/ID&gt;&lt;UID&gt;{D2BE092F-F3DC-4958-9A47-D900511DC3BA}&lt;/UID&gt;&lt;Title&gt;水利工程施工第四版&lt;/Title&gt;&lt;Template&gt;Book&lt;/Template&gt;&lt;Star&gt;0&lt;/Star&gt;&lt;Tag&gt;0&lt;/Tag&gt;&lt;Author&gt;袁光裕; 胡志根&lt;/Author&gt;&lt;Year&gt;2005&lt;/Year&gt;&lt;Details&gt;&lt;_publisher&gt;中国水利水电出版社&lt;/_publisher&gt;&lt;_accessed&gt;63413183&lt;/_accessed&gt;&lt;_created&gt;63413174&lt;/_created&gt;&lt;_modified&gt;63413183&lt;/_modified&gt;&lt;_url&gt;http://www.queshu.com/book/12143571/&lt;/_url&gt;&lt;_db_provider&gt;缺书网&lt;/_db_provider&gt;&lt;_pages&gt;101-105_x000d__x000a_&lt;/_pages&gt;&lt;_author_aff&gt;武汉大学&lt;/_author_aff&gt;&lt;_subject_cate&gt;A20&lt;/_subject_cate&gt;&lt;_translated_author&gt;Yuan, Guangyu;Hu, Zhigen&lt;/_translated_author&gt;&lt;/Details&gt;&lt;Extra&gt;&lt;DBUID&gt;{7E2F1D46-6377-4C65-A740-C9949D005B79}&lt;/DBUID&gt;&lt;/Extra&gt;&lt;/Item&gt;&lt;/References&gt;&lt;/Group&gt;&lt;Group&gt;&lt;References&gt;&lt;Item&gt;&lt;ID&gt;341&lt;/ID&gt;&lt;UID&gt;{63C7333C-4E3F-4FFA-A195-790558FBFF88}&lt;/UID&gt;&lt;Title&gt;大学生·余秋雨散文赏析&lt;/Title&gt;&lt;Template&gt;Book&lt;/Template&gt;&lt;Star&gt;0&lt;/Star&gt;&lt;Tag&gt;0&lt;/Tag&gt;&lt;Author&gt;张忠礼; 徐潜&lt;/Author&gt;&lt;Year&gt;2002&lt;/Year&gt;&lt;Details&gt;&lt;_created&gt;60395802&lt;/_created&gt;&lt;_db_provider&gt;豆瓣读书&lt;/_db_provider&gt;&lt;_db_updated&gt;DouBanBook&lt;/_db_updated&gt;&lt;_isbn&gt;9787810106221&lt;/_isbn&gt;&lt;_keywords&gt;余秋雨; 散文; 文学&lt;/_keywords&gt;&lt;_modified&gt;60395803&lt;/_modified&gt;&lt;_pages&gt;488&lt;/_pages&gt;&lt;_price&gt;25.00&lt;/_price&gt;&lt;_publisher&gt;上海中医药大学出版社&lt;/_publisher&gt;&lt;_url&gt;http://book.douban.com/subject/1096136/&lt;/_url&gt;&lt;_translated_author&gt;Zhang, Zhongli;Xu, Qian&lt;/_translated_author&gt;&lt;/Details&gt;&lt;Extra&gt;&lt;DBUID&gt;{F96A950B-833F-4880-A151-76DA2D6A2879}&lt;/DBUID&gt;&lt;/Extra&gt;&lt;/Item&gt;&lt;/References&gt;&lt;/Group&gt;&lt;/Citation&gt;_x000a_"/>
    <w:docVar w:name="NE.Ref{EE0CDE51-74F2-439A-BF34-9BBEFE4295D2}" w:val=" ADDIN NE.Ref.{EE0CDE51-74F2-439A-BF34-9BBEFE4295D2}&lt;Citation&gt;&lt;Group&gt;&lt;References&gt;&lt;Item&gt;&lt;ID&gt;3&lt;/ID&gt;&lt;UID&gt;{D2BE092F-F3DC-4958-9A47-D900511DC3BA}&lt;/UID&gt;&lt;Title&gt;水利工程施工第四版&lt;/Title&gt;&lt;Template&gt;Book&lt;/Template&gt;&lt;Star&gt;0&lt;/Star&gt;&lt;Tag&gt;0&lt;/Tag&gt;&lt;Author&gt;主编袁光裕; 副主编胡志根&lt;/Author&gt;&lt;Year&gt;2005&lt;/Year&gt;&lt;Details&gt;&lt;_publisher&gt;中国水利水电出版社&lt;/_publisher&gt;&lt;_accessed&gt;63413181&lt;/_accessed&gt;&lt;_created&gt;63413174&lt;/_created&gt;&lt;_modified&gt;63413181&lt;/_modified&gt;&lt;_url&gt;http://www.queshu.com/book/12143571/&lt;/_url&gt;&lt;_db_provider&gt;缺书网&lt;/_db_provider&gt;&lt;_pages&gt;101-105_x000d__x000a_&lt;/_pages&gt;&lt;_author_aff&gt;武汉大学&lt;/_author_aff&gt;&lt;_subject_cate&gt;A20&lt;/_subject_cate&gt;&lt;_translated_author&gt;Zhu, Bianyuanguangyu;Fu, Zhubianhuzhigen&lt;/_translated_author&gt;&lt;/Details&gt;&lt;Extra&gt;&lt;DBUID&gt;{7E2F1D46-6377-4C65-A740-C9949D005B79}&lt;/DBUID&gt;&lt;/Extra&gt;&lt;/Item&gt;&lt;/References&gt;&lt;/Group&gt;&lt;/Citation&gt;_x000a_"/>
    <w:docVar w:name="ne_docsoft" w:val="MSWord"/>
    <w:docVar w:name="ne_docversion" w:val="NoteExpress 2.0"/>
    <w:docVar w:name="ne_stylename" w:val="Numbered(multilingual)"/>
  </w:docVars>
  <w:rsids>
    <w:rsidRoot w:val="00172A27"/>
    <w:rsid w:val="00001AED"/>
    <w:rsid w:val="00005679"/>
    <w:rsid w:val="00006587"/>
    <w:rsid w:val="0000691D"/>
    <w:rsid w:val="00007957"/>
    <w:rsid w:val="00007F80"/>
    <w:rsid w:val="0001025A"/>
    <w:rsid w:val="00011102"/>
    <w:rsid w:val="0001774F"/>
    <w:rsid w:val="00031C3D"/>
    <w:rsid w:val="00032654"/>
    <w:rsid w:val="00032D43"/>
    <w:rsid w:val="000370DA"/>
    <w:rsid w:val="00047413"/>
    <w:rsid w:val="000502AB"/>
    <w:rsid w:val="00055654"/>
    <w:rsid w:val="000610C8"/>
    <w:rsid w:val="00064B08"/>
    <w:rsid w:val="000657F1"/>
    <w:rsid w:val="000659B9"/>
    <w:rsid w:val="00065E5C"/>
    <w:rsid w:val="000666FC"/>
    <w:rsid w:val="00067084"/>
    <w:rsid w:val="00072788"/>
    <w:rsid w:val="00075DE2"/>
    <w:rsid w:val="0007776E"/>
    <w:rsid w:val="000804D9"/>
    <w:rsid w:val="00081243"/>
    <w:rsid w:val="0008190C"/>
    <w:rsid w:val="00083CFE"/>
    <w:rsid w:val="00085DDF"/>
    <w:rsid w:val="00096B31"/>
    <w:rsid w:val="000A0B7F"/>
    <w:rsid w:val="000A0FB8"/>
    <w:rsid w:val="000A2961"/>
    <w:rsid w:val="000A6761"/>
    <w:rsid w:val="000A7EFB"/>
    <w:rsid w:val="000B3D76"/>
    <w:rsid w:val="000B6B9D"/>
    <w:rsid w:val="000C1489"/>
    <w:rsid w:val="000C4529"/>
    <w:rsid w:val="000F37A0"/>
    <w:rsid w:val="000F3D35"/>
    <w:rsid w:val="000F605E"/>
    <w:rsid w:val="000F6119"/>
    <w:rsid w:val="001022B5"/>
    <w:rsid w:val="00102D6C"/>
    <w:rsid w:val="0010502C"/>
    <w:rsid w:val="00105B3D"/>
    <w:rsid w:val="00105B6C"/>
    <w:rsid w:val="00106B36"/>
    <w:rsid w:val="00107F1C"/>
    <w:rsid w:val="0011018D"/>
    <w:rsid w:val="00125D2A"/>
    <w:rsid w:val="001328AD"/>
    <w:rsid w:val="001515F7"/>
    <w:rsid w:val="00151DDF"/>
    <w:rsid w:val="00155930"/>
    <w:rsid w:val="00156950"/>
    <w:rsid w:val="00160D07"/>
    <w:rsid w:val="00163820"/>
    <w:rsid w:val="001651AC"/>
    <w:rsid w:val="001665DB"/>
    <w:rsid w:val="00170407"/>
    <w:rsid w:val="00172A27"/>
    <w:rsid w:val="001916B2"/>
    <w:rsid w:val="00193C37"/>
    <w:rsid w:val="00197962"/>
    <w:rsid w:val="00197F57"/>
    <w:rsid w:val="001A62B4"/>
    <w:rsid w:val="001A6496"/>
    <w:rsid w:val="001B7CCF"/>
    <w:rsid w:val="001C0CA8"/>
    <w:rsid w:val="001C44ED"/>
    <w:rsid w:val="001C5209"/>
    <w:rsid w:val="001D130D"/>
    <w:rsid w:val="001D1A25"/>
    <w:rsid w:val="001D2AA6"/>
    <w:rsid w:val="001D2E04"/>
    <w:rsid w:val="001D5143"/>
    <w:rsid w:val="001F4352"/>
    <w:rsid w:val="001F6A29"/>
    <w:rsid w:val="001F6D7F"/>
    <w:rsid w:val="001F6FF9"/>
    <w:rsid w:val="00204F53"/>
    <w:rsid w:val="00210C07"/>
    <w:rsid w:val="00215093"/>
    <w:rsid w:val="00215BA5"/>
    <w:rsid w:val="002165A3"/>
    <w:rsid w:val="0021670A"/>
    <w:rsid w:val="00217A3C"/>
    <w:rsid w:val="00217B36"/>
    <w:rsid w:val="00220AEF"/>
    <w:rsid w:val="002224EC"/>
    <w:rsid w:val="00230659"/>
    <w:rsid w:val="00230864"/>
    <w:rsid w:val="002309D2"/>
    <w:rsid w:val="00231188"/>
    <w:rsid w:val="00234AE2"/>
    <w:rsid w:val="00236C5B"/>
    <w:rsid w:val="00241E41"/>
    <w:rsid w:val="00242A91"/>
    <w:rsid w:val="00251651"/>
    <w:rsid w:val="002539EB"/>
    <w:rsid w:val="00253AC3"/>
    <w:rsid w:val="00253CF3"/>
    <w:rsid w:val="00273D5B"/>
    <w:rsid w:val="00276E07"/>
    <w:rsid w:val="0028025D"/>
    <w:rsid w:val="00286BFD"/>
    <w:rsid w:val="00290145"/>
    <w:rsid w:val="00295987"/>
    <w:rsid w:val="0029739F"/>
    <w:rsid w:val="002A22C8"/>
    <w:rsid w:val="002A28EF"/>
    <w:rsid w:val="002B74D1"/>
    <w:rsid w:val="002C06B0"/>
    <w:rsid w:val="002C0C2C"/>
    <w:rsid w:val="002C0D5F"/>
    <w:rsid w:val="002C1441"/>
    <w:rsid w:val="002C38C1"/>
    <w:rsid w:val="002C569F"/>
    <w:rsid w:val="002D4A8C"/>
    <w:rsid w:val="002D6C98"/>
    <w:rsid w:val="002D7759"/>
    <w:rsid w:val="002E0EDA"/>
    <w:rsid w:val="002E55A3"/>
    <w:rsid w:val="002F41FE"/>
    <w:rsid w:val="002F4AF8"/>
    <w:rsid w:val="002F7DE0"/>
    <w:rsid w:val="0030278A"/>
    <w:rsid w:val="00306D79"/>
    <w:rsid w:val="0031213C"/>
    <w:rsid w:val="00312CE1"/>
    <w:rsid w:val="00317650"/>
    <w:rsid w:val="0032235A"/>
    <w:rsid w:val="0032249A"/>
    <w:rsid w:val="00324DF3"/>
    <w:rsid w:val="003278AD"/>
    <w:rsid w:val="00330F5C"/>
    <w:rsid w:val="003310F9"/>
    <w:rsid w:val="00331374"/>
    <w:rsid w:val="00331815"/>
    <w:rsid w:val="00336EAD"/>
    <w:rsid w:val="00340E1B"/>
    <w:rsid w:val="00342602"/>
    <w:rsid w:val="00352E93"/>
    <w:rsid w:val="00354061"/>
    <w:rsid w:val="0035515D"/>
    <w:rsid w:val="003555A4"/>
    <w:rsid w:val="00355782"/>
    <w:rsid w:val="003650E6"/>
    <w:rsid w:val="00365668"/>
    <w:rsid w:val="003671B2"/>
    <w:rsid w:val="003707E7"/>
    <w:rsid w:val="003750A7"/>
    <w:rsid w:val="00375CFB"/>
    <w:rsid w:val="003763F3"/>
    <w:rsid w:val="003766A0"/>
    <w:rsid w:val="003804A7"/>
    <w:rsid w:val="0038307F"/>
    <w:rsid w:val="003A1ED6"/>
    <w:rsid w:val="003B0B90"/>
    <w:rsid w:val="003B2874"/>
    <w:rsid w:val="003B32D8"/>
    <w:rsid w:val="003C053C"/>
    <w:rsid w:val="003C3941"/>
    <w:rsid w:val="003C4FCA"/>
    <w:rsid w:val="003C75A9"/>
    <w:rsid w:val="003D0354"/>
    <w:rsid w:val="003D049B"/>
    <w:rsid w:val="003D05D6"/>
    <w:rsid w:val="003D2685"/>
    <w:rsid w:val="003D4499"/>
    <w:rsid w:val="003E235C"/>
    <w:rsid w:val="003E4EF1"/>
    <w:rsid w:val="003E5C44"/>
    <w:rsid w:val="003F1CB0"/>
    <w:rsid w:val="003F7306"/>
    <w:rsid w:val="004079B7"/>
    <w:rsid w:val="00407DDD"/>
    <w:rsid w:val="00410518"/>
    <w:rsid w:val="004140FD"/>
    <w:rsid w:val="00415C7C"/>
    <w:rsid w:val="00420D7A"/>
    <w:rsid w:val="00422615"/>
    <w:rsid w:val="00422896"/>
    <w:rsid w:val="004432F8"/>
    <w:rsid w:val="00445B2C"/>
    <w:rsid w:val="00452C72"/>
    <w:rsid w:val="00457FA3"/>
    <w:rsid w:val="00462C3D"/>
    <w:rsid w:val="00471FCC"/>
    <w:rsid w:val="00473358"/>
    <w:rsid w:val="0047615F"/>
    <w:rsid w:val="0048418B"/>
    <w:rsid w:val="004843E0"/>
    <w:rsid w:val="00484B7F"/>
    <w:rsid w:val="004A39A0"/>
    <w:rsid w:val="004A5A90"/>
    <w:rsid w:val="004A651F"/>
    <w:rsid w:val="004A7823"/>
    <w:rsid w:val="004B68AF"/>
    <w:rsid w:val="004B79A8"/>
    <w:rsid w:val="004C136F"/>
    <w:rsid w:val="004C1B77"/>
    <w:rsid w:val="004C2533"/>
    <w:rsid w:val="004C7CFC"/>
    <w:rsid w:val="004D088B"/>
    <w:rsid w:val="004E0FD0"/>
    <w:rsid w:val="004E559E"/>
    <w:rsid w:val="004E5DC0"/>
    <w:rsid w:val="004F3E03"/>
    <w:rsid w:val="004F673D"/>
    <w:rsid w:val="004F783B"/>
    <w:rsid w:val="00500476"/>
    <w:rsid w:val="00501687"/>
    <w:rsid w:val="00510B5C"/>
    <w:rsid w:val="00514453"/>
    <w:rsid w:val="00516E4B"/>
    <w:rsid w:val="00523FE7"/>
    <w:rsid w:val="005243CC"/>
    <w:rsid w:val="005260AB"/>
    <w:rsid w:val="005339EC"/>
    <w:rsid w:val="00533DED"/>
    <w:rsid w:val="005344B3"/>
    <w:rsid w:val="00546643"/>
    <w:rsid w:val="00550F8E"/>
    <w:rsid w:val="00563AA0"/>
    <w:rsid w:val="0057227E"/>
    <w:rsid w:val="00573B66"/>
    <w:rsid w:val="00573E39"/>
    <w:rsid w:val="0057448A"/>
    <w:rsid w:val="00574E71"/>
    <w:rsid w:val="00582589"/>
    <w:rsid w:val="005825FA"/>
    <w:rsid w:val="00583562"/>
    <w:rsid w:val="00583DBD"/>
    <w:rsid w:val="00586794"/>
    <w:rsid w:val="00587096"/>
    <w:rsid w:val="00594185"/>
    <w:rsid w:val="00595CD4"/>
    <w:rsid w:val="005A1F1B"/>
    <w:rsid w:val="005A73DB"/>
    <w:rsid w:val="005B14EE"/>
    <w:rsid w:val="005B2673"/>
    <w:rsid w:val="005B6130"/>
    <w:rsid w:val="005C030A"/>
    <w:rsid w:val="005C48C6"/>
    <w:rsid w:val="005D0D62"/>
    <w:rsid w:val="005D0FEA"/>
    <w:rsid w:val="005D236B"/>
    <w:rsid w:val="005D2E7D"/>
    <w:rsid w:val="005D6A51"/>
    <w:rsid w:val="005E1F3C"/>
    <w:rsid w:val="005E6DDA"/>
    <w:rsid w:val="005F0234"/>
    <w:rsid w:val="005F03E8"/>
    <w:rsid w:val="005F1A7C"/>
    <w:rsid w:val="005F5346"/>
    <w:rsid w:val="005F62F1"/>
    <w:rsid w:val="005F7A05"/>
    <w:rsid w:val="005F7D37"/>
    <w:rsid w:val="006022CD"/>
    <w:rsid w:val="00610C53"/>
    <w:rsid w:val="00611204"/>
    <w:rsid w:val="00612AC2"/>
    <w:rsid w:val="006137A2"/>
    <w:rsid w:val="006143B0"/>
    <w:rsid w:val="006164A6"/>
    <w:rsid w:val="00631822"/>
    <w:rsid w:val="00631844"/>
    <w:rsid w:val="00632546"/>
    <w:rsid w:val="00633BBC"/>
    <w:rsid w:val="00635CF0"/>
    <w:rsid w:val="006370F5"/>
    <w:rsid w:val="0064034D"/>
    <w:rsid w:val="00644C95"/>
    <w:rsid w:val="00645CEC"/>
    <w:rsid w:val="00646584"/>
    <w:rsid w:val="00650A89"/>
    <w:rsid w:val="00651407"/>
    <w:rsid w:val="00655097"/>
    <w:rsid w:val="00660D6F"/>
    <w:rsid w:val="00665777"/>
    <w:rsid w:val="00666349"/>
    <w:rsid w:val="00670E24"/>
    <w:rsid w:val="00676A68"/>
    <w:rsid w:val="00681C9D"/>
    <w:rsid w:val="00683FEC"/>
    <w:rsid w:val="006850AA"/>
    <w:rsid w:val="00690F56"/>
    <w:rsid w:val="00691C67"/>
    <w:rsid w:val="00692CB7"/>
    <w:rsid w:val="00695EE3"/>
    <w:rsid w:val="006A1954"/>
    <w:rsid w:val="006A3FE0"/>
    <w:rsid w:val="006A7F54"/>
    <w:rsid w:val="006B459F"/>
    <w:rsid w:val="006B5698"/>
    <w:rsid w:val="006C066B"/>
    <w:rsid w:val="006C358C"/>
    <w:rsid w:val="006C602E"/>
    <w:rsid w:val="006D00F0"/>
    <w:rsid w:val="006D1E50"/>
    <w:rsid w:val="006D59EB"/>
    <w:rsid w:val="006D6E82"/>
    <w:rsid w:val="006D6EC4"/>
    <w:rsid w:val="006E1C91"/>
    <w:rsid w:val="006E3054"/>
    <w:rsid w:val="006E7F95"/>
    <w:rsid w:val="006F747D"/>
    <w:rsid w:val="00702830"/>
    <w:rsid w:val="00703F21"/>
    <w:rsid w:val="00706E9D"/>
    <w:rsid w:val="007221A3"/>
    <w:rsid w:val="007334DC"/>
    <w:rsid w:val="00743129"/>
    <w:rsid w:val="00745485"/>
    <w:rsid w:val="00752E8A"/>
    <w:rsid w:val="00754EC6"/>
    <w:rsid w:val="00756030"/>
    <w:rsid w:val="007569B6"/>
    <w:rsid w:val="00756F05"/>
    <w:rsid w:val="00757179"/>
    <w:rsid w:val="00764939"/>
    <w:rsid w:val="00766B74"/>
    <w:rsid w:val="00767266"/>
    <w:rsid w:val="00770A5E"/>
    <w:rsid w:val="00775D06"/>
    <w:rsid w:val="00783259"/>
    <w:rsid w:val="00786745"/>
    <w:rsid w:val="00786A58"/>
    <w:rsid w:val="0079105B"/>
    <w:rsid w:val="00794F7E"/>
    <w:rsid w:val="0079622C"/>
    <w:rsid w:val="00796995"/>
    <w:rsid w:val="007A2FD2"/>
    <w:rsid w:val="007A513A"/>
    <w:rsid w:val="007A7FC5"/>
    <w:rsid w:val="007B45C1"/>
    <w:rsid w:val="007C3105"/>
    <w:rsid w:val="007C3FC3"/>
    <w:rsid w:val="007C4A58"/>
    <w:rsid w:val="007D2AE9"/>
    <w:rsid w:val="007D4D5C"/>
    <w:rsid w:val="007D7474"/>
    <w:rsid w:val="007E0B6F"/>
    <w:rsid w:val="007E2B8F"/>
    <w:rsid w:val="007E456E"/>
    <w:rsid w:val="007E57FC"/>
    <w:rsid w:val="007E7919"/>
    <w:rsid w:val="007F000E"/>
    <w:rsid w:val="00801309"/>
    <w:rsid w:val="00801B9E"/>
    <w:rsid w:val="0080205F"/>
    <w:rsid w:val="00802E49"/>
    <w:rsid w:val="00805F16"/>
    <w:rsid w:val="00820F26"/>
    <w:rsid w:val="0082333D"/>
    <w:rsid w:val="008240FB"/>
    <w:rsid w:val="00826057"/>
    <w:rsid w:val="00827D0C"/>
    <w:rsid w:val="00832F46"/>
    <w:rsid w:val="0083600A"/>
    <w:rsid w:val="00844457"/>
    <w:rsid w:val="00845099"/>
    <w:rsid w:val="008534A6"/>
    <w:rsid w:val="0086260D"/>
    <w:rsid w:val="00864018"/>
    <w:rsid w:val="0087499C"/>
    <w:rsid w:val="00880BC1"/>
    <w:rsid w:val="0088149B"/>
    <w:rsid w:val="00882758"/>
    <w:rsid w:val="008872A5"/>
    <w:rsid w:val="008914DC"/>
    <w:rsid w:val="008952E2"/>
    <w:rsid w:val="008A01F3"/>
    <w:rsid w:val="008A41D1"/>
    <w:rsid w:val="008A5833"/>
    <w:rsid w:val="008A639F"/>
    <w:rsid w:val="008A66E5"/>
    <w:rsid w:val="008A6B52"/>
    <w:rsid w:val="008B0909"/>
    <w:rsid w:val="008B2A8B"/>
    <w:rsid w:val="008B4FFC"/>
    <w:rsid w:val="008C4806"/>
    <w:rsid w:val="008E4D46"/>
    <w:rsid w:val="008F4818"/>
    <w:rsid w:val="009001FA"/>
    <w:rsid w:val="009024F3"/>
    <w:rsid w:val="009042A3"/>
    <w:rsid w:val="00915540"/>
    <w:rsid w:val="009203BB"/>
    <w:rsid w:val="00923CEE"/>
    <w:rsid w:val="009349F3"/>
    <w:rsid w:val="009411E0"/>
    <w:rsid w:val="00950BD3"/>
    <w:rsid w:val="00952DFA"/>
    <w:rsid w:val="00953B2E"/>
    <w:rsid w:val="009549E4"/>
    <w:rsid w:val="00961D9A"/>
    <w:rsid w:val="00961F2E"/>
    <w:rsid w:val="00962E61"/>
    <w:rsid w:val="009812F7"/>
    <w:rsid w:val="00990166"/>
    <w:rsid w:val="00991D7B"/>
    <w:rsid w:val="009A09C1"/>
    <w:rsid w:val="009A0A4E"/>
    <w:rsid w:val="009A147C"/>
    <w:rsid w:val="009A192E"/>
    <w:rsid w:val="009B5727"/>
    <w:rsid w:val="009B7A61"/>
    <w:rsid w:val="009C44EE"/>
    <w:rsid w:val="009D33DE"/>
    <w:rsid w:val="009D3462"/>
    <w:rsid w:val="009E2678"/>
    <w:rsid w:val="009E62CF"/>
    <w:rsid w:val="009F17B3"/>
    <w:rsid w:val="00A04AE1"/>
    <w:rsid w:val="00A06811"/>
    <w:rsid w:val="00A11564"/>
    <w:rsid w:val="00A11D5F"/>
    <w:rsid w:val="00A14B07"/>
    <w:rsid w:val="00A20A2B"/>
    <w:rsid w:val="00A277A7"/>
    <w:rsid w:val="00A30304"/>
    <w:rsid w:val="00A32BF0"/>
    <w:rsid w:val="00A37F37"/>
    <w:rsid w:val="00A400C5"/>
    <w:rsid w:val="00A44CC2"/>
    <w:rsid w:val="00A45DE0"/>
    <w:rsid w:val="00A50773"/>
    <w:rsid w:val="00A52093"/>
    <w:rsid w:val="00A53B88"/>
    <w:rsid w:val="00A56F78"/>
    <w:rsid w:val="00A57E99"/>
    <w:rsid w:val="00A623CB"/>
    <w:rsid w:val="00A70490"/>
    <w:rsid w:val="00A765AA"/>
    <w:rsid w:val="00A76F15"/>
    <w:rsid w:val="00A77032"/>
    <w:rsid w:val="00A8035F"/>
    <w:rsid w:val="00A80E34"/>
    <w:rsid w:val="00A87382"/>
    <w:rsid w:val="00A94F49"/>
    <w:rsid w:val="00A958FC"/>
    <w:rsid w:val="00A97188"/>
    <w:rsid w:val="00AA3518"/>
    <w:rsid w:val="00AA3E6F"/>
    <w:rsid w:val="00AB2B27"/>
    <w:rsid w:val="00AB32FE"/>
    <w:rsid w:val="00AB6AA8"/>
    <w:rsid w:val="00AC1563"/>
    <w:rsid w:val="00AC27FE"/>
    <w:rsid w:val="00AC6027"/>
    <w:rsid w:val="00AC6570"/>
    <w:rsid w:val="00AD3A1B"/>
    <w:rsid w:val="00AE048C"/>
    <w:rsid w:val="00AE1266"/>
    <w:rsid w:val="00AE6AE4"/>
    <w:rsid w:val="00AE7EF3"/>
    <w:rsid w:val="00AF40BB"/>
    <w:rsid w:val="00AF61DB"/>
    <w:rsid w:val="00B01620"/>
    <w:rsid w:val="00B039A2"/>
    <w:rsid w:val="00B04ABE"/>
    <w:rsid w:val="00B04C7A"/>
    <w:rsid w:val="00B0515C"/>
    <w:rsid w:val="00B16B2F"/>
    <w:rsid w:val="00B26806"/>
    <w:rsid w:val="00B31234"/>
    <w:rsid w:val="00B317F1"/>
    <w:rsid w:val="00B37654"/>
    <w:rsid w:val="00B4451A"/>
    <w:rsid w:val="00B471E1"/>
    <w:rsid w:val="00B50569"/>
    <w:rsid w:val="00B52063"/>
    <w:rsid w:val="00B53383"/>
    <w:rsid w:val="00B5554F"/>
    <w:rsid w:val="00B5656A"/>
    <w:rsid w:val="00B56785"/>
    <w:rsid w:val="00B61F5D"/>
    <w:rsid w:val="00B66337"/>
    <w:rsid w:val="00B6774C"/>
    <w:rsid w:val="00B7136D"/>
    <w:rsid w:val="00B73EA5"/>
    <w:rsid w:val="00B7460C"/>
    <w:rsid w:val="00B754CC"/>
    <w:rsid w:val="00B75AC5"/>
    <w:rsid w:val="00B75EAD"/>
    <w:rsid w:val="00B7611D"/>
    <w:rsid w:val="00B86DC7"/>
    <w:rsid w:val="00B87FB6"/>
    <w:rsid w:val="00B92639"/>
    <w:rsid w:val="00B95F8F"/>
    <w:rsid w:val="00BA045F"/>
    <w:rsid w:val="00BB070C"/>
    <w:rsid w:val="00BB2E44"/>
    <w:rsid w:val="00BB4A4F"/>
    <w:rsid w:val="00BB712C"/>
    <w:rsid w:val="00BC4301"/>
    <w:rsid w:val="00BC765C"/>
    <w:rsid w:val="00BD0611"/>
    <w:rsid w:val="00BD4D71"/>
    <w:rsid w:val="00BD4E27"/>
    <w:rsid w:val="00BD54BE"/>
    <w:rsid w:val="00BE50B9"/>
    <w:rsid w:val="00BE6043"/>
    <w:rsid w:val="00BE6C8A"/>
    <w:rsid w:val="00BF15A5"/>
    <w:rsid w:val="00BF237B"/>
    <w:rsid w:val="00BF6825"/>
    <w:rsid w:val="00C01779"/>
    <w:rsid w:val="00C0193A"/>
    <w:rsid w:val="00C01EA1"/>
    <w:rsid w:val="00C05DE5"/>
    <w:rsid w:val="00C12E02"/>
    <w:rsid w:val="00C13A65"/>
    <w:rsid w:val="00C15FE6"/>
    <w:rsid w:val="00C16802"/>
    <w:rsid w:val="00C206BE"/>
    <w:rsid w:val="00C25022"/>
    <w:rsid w:val="00C27F4B"/>
    <w:rsid w:val="00C317FC"/>
    <w:rsid w:val="00C31D8B"/>
    <w:rsid w:val="00C33921"/>
    <w:rsid w:val="00C43E8B"/>
    <w:rsid w:val="00C444CE"/>
    <w:rsid w:val="00C44DFF"/>
    <w:rsid w:val="00C44E8B"/>
    <w:rsid w:val="00C45EC1"/>
    <w:rsid w:val="00C46CE6"/>
    <w:rsid w:val="00C52CFB"/>
    <w:rsid w:val="00C62C01"/>
    <w:rsid w:val="00C63162"/>
    <w:rsid w:val="00C632EB"/>
    <w:rsid w:val="00C63C06"/>
    <w:rsid w:val="00C6580D"/>
    <w:rsid w:val="00C67E56"/>
    <w:rsid w:val="00C70835"/>
    <w:rsid w:val="00C72529"/>
    <w:rsid w:val="00C75014"/>
    <w:rsid w:val="00C83E30"/>
    <w:rsid w:val="00C856FD"/>
    <w:rsid w:val="00C908FB"/>
    <w:rsid w:val="00C95BB3"/>
    <w:rsid w:val="00C961C2"/>
    <w:rsid w:val="00CA4437"/>
    <w:rsid w:val="00CA6A26"/>
    <w:rsid w:val="00CB1ABA"/>
    <w:rsid w:val="00CB3DB7"/>
    <w:rsid w:val="00CB540B"/>
    <w:rsid w:val="00CB72B7"/>
    <w:rsid w:val="00CC010D"/>
    <w:rsid w:val="00CC0A28"/>
    <w:rsid w:val="00CC19A0"/>
    <w:rsid w:val="00CC1B7E"/>
    <w:rsid w:val="00CC280F"/>
    <w:rsid w:val="00CC5C64"/>
    <w:rsid w:val="00CC724A"/>
    <w:rsid w:val="00CD0612"/>
    <w:rsid w:val="00CD3C82"/>
    <w:rsid w:val="00CE2BE2"/>
    <w:rsid w:val="00CE43C0"/>
    <w:rsid w:val="00CF16BB"/>
    <w:rsid w:val="00CF1E34"/>
    <w:rsid w:val="00CF4DE1"/>
    <w:rsid w:val="00D02F4F"/>
    <w:rsid w:val="00D06996"/>
    <w:rsid w:val="00D07E19"/>
    <w:rsid w:val="00D1267D"/>
    <w:rsid w:val="00D12F94"/>
    <w:rsid w:val="00D1763B"/>
    <w:rsid w:val="00D22D34"/>
    <w:rsid w:val="00D2366E"/>
    <w:rsid w:val="00D26BEA"/>
    <w:rsid w:val="00D34A33"/>
    <w:rsid w:val="00D41053"/>
    <w:rsid w:val="00D46028"/>
    <w:rsid w:val="00D46A56"/>
    <w:rsid w:val="00D5046E"/>
    <w:rsid w:val="00D56603"/>
    <w:rsid w:val="00D56E5D"/>
    <w:rsid w:val="00D61AC3"/>
    <w:rsid w:val="00D628B1"/>
    <w:rsid w:val="00D644B6"/>
    <w:rsid w:val="00D72761"/>
    <w:rsid w:val="00D74CED"/>
    <w:rsid w:val="00D75283"/>
    <w:rsid w:val="00D77E29"/>
    <w:rsid w:val="00D8250B"/>
    <w:rsid w:val="00D8273A"/>
    <w:rsid w:val="00D829D8"/>
    <w:rsid w:val="00D863C9"/>
    <w:rsid w:val="00D8737B"/>
    <w:rsid w:val="00DA0A27"/>
    <w:rsid w:val="00DA22DA"/>
    <w:rsid w:val="00DA7CC9"/>
    <w:rsid w:val="00DA7D4A"/>
    <w:rsid w:val="00DA7DE3"/>
    <w:rsid w:val="00DB051C"/>
    <w:rsid w:val="00DC073D"/>
    <w:rsid w:val="00DC1E34"/>
    <w:rsid w:val="00DC60B5"/>
    <w:rsid w:val="00DC65D8"/>
    <w:rsid w:val="00DD5329"/>
    <w:rsid w:val="00DE0531"/>
    <w:rsid w:val="00DE617C"/>
    <w:rsid w:val="00DF012D"/>
    <w:rsid w:val="00DF5C45"/>
    <w:rsid w:val="00DF6CB1"/>
    <w:rsid w:val="00E00B06"/>
    <w:rsid w:val="00E03FBA"/>
    <w:rsid w:val="00E05094"/>
    <w:rsid w:val="00E127A0"/>
    <w:rsid w:val="00E129C9"/>
    <w:rsid w:val="00E14B52"/>
    <w:rsid w:val="00E3093A"/>
    <w:rsid w:val="00E32E8F"/>
    <w:rsid w:val="00E3555B"/>
    <w:rsid w:val="00E35616"/>
    <w:rsid w:val="00E3594C"/>
    <w:rsid w:val="00E3676D"/>
    <w:rsid w:val="00E40E4D"/>
    <w:rsid w:val="00E43ABF"/>
    <w:rsid w:val="00E527C9"/>
    <w:rsid w:val="00E536A0"/>
    <w:rsid w:val="00E53A64"/>
    <w:rsid w:val="00E6158A"/>
    <w:rsid w:val="00E62CFA"/>
    <w:rsid w:val="00E67327"/>
    <w:rsid w:val="00E76A9F"/>
    <w:rsid w:val="00E824B2"/>
    <w:rsid w:val="00E832D1"/>
    <w:rsid w:val="00E842A0"/>
    <w:rsid w:val="00EA608A"/>
    <w:rsid w:val="00EB1D0E"/>
    <w:rsid w:val="00EB2FC0"/>
    <w:rsid w:val="00EB3D8D"/>
    <w:rsid w:val="00EB643F"/>
    <w:rsid w:val="00EC070D"/>
    <w:rsid w:val="00EC4B16"/>
    <w:rsid w:val="00EC5989"/>
    <w:rsid w:val="00EC7414"/>
    <w:rsid w:val="00ED3BDD"/>
    <w:rsid w:val="00ED5F32"/>
    <w:rsid w:val="00ED6815"/>
    <w:rsid w:val="00EE4BF1"/>
    <w:rsid w:val="00EE4CC2"/>
    <w:rsid w:val="00EE5B4A"/>
    <w:rsid w:val="00EF00C3"/>
    <w:rsid w:val="00EF1019"/>
    <w:rsid w:val="00EF7E7C"/>
    <w:rsid w:val="00F00BDF"/>
    <w:rsid w:val="00F021B8"/>
    <w:rsid w:val="00F02794"/>
    <w:rsid w:val="00F057BB"/>
    <w:rsid w:val="00F06A28"/>
    <w:rsid w:val="00F104D9"/>
    <w:rsid w:val="00F11FDF"/>
    <w:rsid w:val="00F14DE5"/>
    <w:rsid w:val="00F24E6D"/>
    <w:rsid w:val="00F25F5D"/>
    <w:rsid w:val="00F3054D"/>
    <w:rsid w:val="00F3063F"/>
    <w:rsid w:val="00F3598E"/>
    <w:rsid w:val="00F36AC0"/>
    <w:rsid w:val="00F41678"/>
    <w:rsid w:val="00F45797"/>
    <w:rsid w:val="00F50260"/>
    <w:rsid w:val="00F519C8"/>
    <w:rsid w:val="00F5313A"/>
    <w:rsid w:val="00F54677"/>
    <w:rsid w:val="00F5481D"/>
    <w:rsid w:val="00F6104E"/>
    <w:rsid w:val="00F6692F"/>
    <w:rsid w:val="00F66B96"/>
    <w:rsid w:val="00F70423"/>
    <w:rsid w:val="00F74FF4"/>
    <w:rsid w:val="00F75ABA"/>
    <w:rsid w:val="00F8231D"/>
    <w:rsid w:val="00F846AC"/>
    <w:rsid w:val="00F8489F"/>
    <w:rsid w:val="00F861FE"/>
    <w:rsid w:val="00F90290"/>
    <w:rsid w:val="00F91EEB"/>
    <w:rsid w:val="00F952A2"/>
    <w:rsid w:val="00FA6937"/>
    <w:rsid w:val="00FA7F0E"/>
    <w:rsid w:val="00FB2F05"/>
    <w:rsid w:val="00FB3B74"/>
    <w:rsid w:val="00FB5336"/>
    <w:rsid w:val="00FC20AB"/>
    <w:rsid w:val="00FC20F2"/>
    <w:rsid w:val="00FC4DA9"/>
    <w:rsid w:val="00FD35FF"/>
    <w:rsid w:val="00FD6BD8"/>
    <w:rsid w:val="00FE0606"/>
    <w:rsid w:val="00FE361A"/>
    <w:rsid w:val="00FE5D91"/>
    <w:rsid w:val="00FE6AAB"/>
    <w:rsid w:val="00FF2A8E"/>
    <w:rsid w:val="00FF5DC1"/>
    <w:rsid w:val="00FF680A"/>
    <w:rsid w:val="00FF7E1A"/>
    <w:rsid w:val="6FE602D8"/>
    <w:rsid w:val="78D57BE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54035CEA"/>
  <w15:chartTrackingRefBased/>
  <w15:docId w15:val="{029CC2E8-204C-45F3-AF60-A290888B59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heading 3"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caption" w:uiPriority="9" w:qFormat="1"/>
    <w:lsdException w:name="Default Paragraph Font" w:semiHidden="1"/>
    <w:lsdException w:name="Subtitle" w:qFormat="1"/>
    <w:lsdException w:name="Hyperlink" w:uiPriority="99"/>
    <w:lsdException w:name="Strong" w:uiPriority="22" w:qFormat="1"/>
    <w:lsdException w:name="Emphasis" w:qFormat="1"/>
    <w:lsdException w:name="Document Map" w:semiHidden="1"/>
    <w:lsdException w:name="HTML Top of Form" w:semiHidden="1" w:uiPriority="99" w:unhideWhenUsed="1"/>
    <w:lsdException w:name="HTML Bottom of Form" w:semiHidden="1" w:uiPriority="99" w:unhideWhenUsed="1"/>
    <w:lsdException w:name="Normal Table" w:semiHidden="1" w:unhideWhenUsed="1"/>
    <w:lsdException w:name="No List" w:semiHidden="1"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lsdException w:name="Table Theme" w:semiHidden="1" w:unhideWhenUsed="1"/>
    <w:lsdException w:name="Placeholder Text" w:semiHidden="1" w:uiPriority="99" w:unhideWhenUsed="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34" w:qFormat="1"/>
    <w:lsdException w:name="Quote" w:uiPriority="99" w:qFormat="1"/>
    <w:lsdException w:name="Intense Quote" w:uiPriority="99"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2">
    <w:name w:val="Normal"/>
    <w:pPr>
      <w:widowControl w:val="0"/>
      <w:jc w:val="both"/>
    </w:pPr>
    <w:rPr>
      <w:kern w:val="2"/>
      <w:sz w:val="24"/>
    </w:rPr>
  </w:style>
  <w:style w:type="paragraph" w:styleId="1">
    <w:name w:val="heading 1"/>
    <w:basedOn w:val="a2"/>
    <w:next w:val="a2"/>
    <w:link w:val="10"/>
    <w:pPr>
      <w:keepNext/>
      <w:keepLines/>
      <w:spacing w:line="480" w:lineRule="auto"/>
      <w:jc w:val="left"/>
      <w:outlineLvl w:val="0"/>
    </w:pPr>
    <w:rPr>
      <w:rFonts w:ascii="黑体" w:hAnsi="黑体"/>
      <w:b/>
      <w:bCs/>
      <w:kern w:val="44"/>
      <w:szCs w:val="24"/>
    </w:rPr>
  </w:style>
  <w:style w:type="paragraph" w:styleId="2">
    <w:name w:val="heading 2"/>
    <w:basedOn w:val="a2"/>
    <w:next w:val="a2"/>
    <w:link w:val="20"/>
    <w:pPr>
      <w:keepNext/>
      <w:keepLines/>
      <w:spacing w:line="480" w:lineRule="auto"/>
      <w:ind w:firstLineChars="200" w:firstLine="420"/>
      <w:outlineLvl w:val="1"/>
    </w:pPr>
    <w:rPr>
      <w:rFonts w:ascii="宋体" w:hAnsi="宋体"/>
      <w:szCs w:val="21"/>
    </w:rPr>
  </w:style>
  <w:style w:type="paragraph" w:styleId="3">
    <w:name w:val="heading 3"/>
    <w:basedOn w:val="a2"/>
    <w:next w:val="a2"/>
    <w:link w:val="30"/>
    <w:semiHidden/>
    <w:unhideWhenUsed/>
    <w:qFormat/>
    <w:rsid w:val="00E03FBA"/>
    <w:pPr>
      <w:keepNext/>
      <w:keepLines/>
      <w:spacing w:before="260" w:after="260" w:line="416" w:lineRule="auto"/>
      <w:outlineLvl w:val="2"/>
    </w:pPr>
    <w:rPr>
      <w:b/>
      <w:bCs/>
      <w:sz w:val="32"/>
      <w:szCs w:val="32"/>
    </w:rPr>
  </w:style>
  <w:style w:type="paragraph" w:styleId="4">
    <w:name w:val="heading 4"/>
    <w:basedOn w:val="a2"/>
    <w:next w:val="a2"/>
    <w:link w:val="40"/>
    <w:pPr>
      <w:keepNext/>
      <w:keepLines/>
      <w:spacing w:before="280" w:after="290" w:line="376" w:lineRule="auto"/>
      <w:ind w:firstLineChars="200" w:firstLine="200"/>
      <w:outlineLvl w:val="3"/>
    </w:pPr>
    <w:rPr>
      <w:rFonts w:ascii="等线 Light" w:eastAsia="等线 Light" w:hAnsi="等线 Light"/>
      <w:b/>
      <w:bCs/>
      <w:sz w:val="28"/>
      <w:szCs w:val="28"/>
    </w:rPr>
  </w:style>
  <w:style w:type="character" w:default="1" w:styleId="a3">
    <w:name w:val="Default Paragraph Font"/>
    <w:uiPriority w:val="1"/>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character" w:styleId="a6">
    <w:name w:val="Hyperlink"/>
    <w:uiPriority w:val="99"/>
    <w:rPr>
      <w:color w:val="0563C1"/>
      <w:u w:val="single"/>
    </w:rPr>
  </w:style>
  <w:style w:type="character" w:styleId="a7">
    <w:name w:val="page number"/>
    <w:basedOn w:val="11"/>
  </w:style>
  <w:style w:type="character" w:customStyle="1" w:styleId="6Char2">
    <w:name w:val="样式6 正文 Char2"/>
    <w:link w:val="6"/>
    <w:rPr>
      <w:sz w:val="24"/>
    </w:rPr>
  </w:style>
  <w:style w:type="character" w:customStyle="1" w:styleId="a8">
    <w:name w:val="批注主题 字符"/>
    <w:link w:val="a9"/>
    <w:rPr>
      <w:b/>
      <w:bCs/>
      <w:kern w:val="2"/>
      <w:sz w:val="24"/>
    </w:rPr>
  </w:style>
  <w:style w:type="character" w:customStyle="1" w:styleId="11">
    <w:name w:val="默认段落字体1"/>
  </w:style>
  <w:style w:type="character" w:styleId="aa">
    <w:name w:val="FollowedHyperlink"/>
    <w:rPr>
      <w:color w:val="954F72"/>
      <w:u w:val="single"/>
    </w:rPr>
  </w:style>
  <w:style w:type="character" w:styleId="ab">
    <w:name w:val="annotation reference"/>
    <w:rPr>
      <w:sz w:val="21"/>
      <w:szCs w:val="21"/>
    </w:rPr>
  </w:style>
  <w:style w:type="character" w:customStyle="1" w:styleId="40">
    <w:name w:val="标题 4 字符"/>
    <w:link w:val="4"/>
    <w:semiHidden/>
    <w:rPr>
      <w:rFonts w:ascii="等线 Light" w:eastAsia="等线 Light" w:hAnsi="等线 Light"/>
      <w:b/>
      <w:bCs/>
      <w:kern w:val="2"/>
      <w:sz w:val="28"/>
      <w:szCs w:val="28"/>
    </w:rPr>
  </w:style>
  <w:style w:type="character" w:customStyle="1" w:styleId="Char">
    <w:name w:val="图表标题 Char"/>
    <w:link w:val="ac"/>
    <w:rsid w:val="00055654"/>
    <w:rPr>
      <w:rFonts w:eastAsia="仿宋"/>
      <w:b/>
      <w:kern w:val="2"/>
      <w:sz w:val="24"/>
      <w:szCs w:val="24"/>
    </w:rPr>
  </w:style>
  <w:style w:type="character" w:customStyle="1" w:styleId="ad">
    <w:name w:val="题注 字符"/>
    <w:link w:val="ae"/>
    <w:uiPriority w:val="9"/>
    <w:rsid w:val="00FC20AB"/>
    <w:rPr>
      <w:rFonts w:eastAsia="仿宋"/>
      <w:b/>
      <w:kern w:val="2"/>
      <w:sz w:val="24"/>
    </w:rPr>
  </w:style>
  <w:style w:type="character" w:customStyle="1" w:styleId="20">
    <w:name w:val="标题 2 字符"/>
    <w:link w:val="2"/>
    <w:rPr>
      <w:rFonts w:ascii="宋体" w:hAnsi="宋体" w:cs="Times New Roman"/>
      <w:kern w:val="2"/>
      <w:sz w:val="21"/>
      <w:szCs w:val="21"/>
    </w:rPr>
  </w:style>
  <w:style w:type="character" w:customStyle="1" w:styleId="10">
    <w:name w:val="标题 1 字符"/>
    <w:link w:val="1"/>
    <w:rPr>
      <w:rFonts w:ascii="黑体" w:hAnsi="黑体"/>
      <w:b/>
      <w:bCs/>
      <w:kern w:val="44"/>
      <w:sz w:val="24"/>
      <w:szCs w:val="24"/>
    </w:rPr>
  </w:style>
  <w:style w:type="character" w:customStyle="1" w:styleId="af">
    <w:name w:val="批注文字 字符"/>
    <w:link w:val="af0"/>
    <w:rPr>
      <w:kern w:val="2"/>
      <w:sz w:val="24"/>
    </w:rPr>
  </w:style>
  <w:style w:type="character" w:customStyle="1" w:styleId="af1">
    <w:name w:val="页眉 字符"/>
    <w:link w:val="af2"/>
    <w:rPr>
      <w:kern w:val="2"/>
      <w:sz w:val="18"/>
      <w:szCs w:val="18"/>
    </w:rPr>
  </w:style>
  <w:style w:type="character" w:customStyle="1" w:styleId="fontstyle01">
    <w:name w:val="fontstyle01"/>
    <w:rPr>
      <w:rFonts w:ascii="CMR10" w:hAnsi="CMR10" w:hint="default"/>
      <w:b w:val="0"/>
      <w:bCs w:val="0"/>
      <w:i w:val="0"/>
      <w:iCs w:val="0"/>
      <w:color w:val="000000"/>
      <w:sz w:val="20"/>
      <w:szCs w:val="20"/>
    </w:rPr>
  </w:style>
  <w:style w:type="character" w:customStyle="1" w:styleId="MTDisplayEquationChar">
    <w:name w:val="MTDisplayEquation Char"/>
    <w:link w:val="MTDisplayEquation"/>
    <w:rPr>
      <w:rFonts w:ascii="宋体" w:hAnsi="宋体"/>
      <w:kern w:val="2"/>
      <w:sz w:val="21"/>
      <w:szCs w:val="22"/>
    </w:rPr>
  </w:style>
  <w:style w:type="character" w:customStyle="1" w:styleId="Char0">
    <w:name w:val="报告正文 Char"/>
    <w:link w:val="af3"/>
    <w:rsid w:val="007E7919"/>
    <w:rPr>
      <w:sz w:val="24"/>
    </w:rPr>
  </w:style>
  <w:style w:type="character" w:styleId="af4">
    <w:name w:val="Unresolved Mention"/>
    <w:uiPriority w:val="99"/>
    <w:unhideWhenUsed/>
    <w:rPr>
      <w:color w:val="605E5C"/>
      <w:shd w:val="clear" w:color="auto" w:fill="E1DFDD"/>
    </w:rPr>
  </w:style>
  <w:style w:type="character" w:customStyle="1" w:styleId="af5">
    <w:name w:val="无间隔 字符"/>
    <w:link w:val="af6"/>
    <w:uiPriority w:val="1"/>
    <w:rPr>
      <w:kern w:val="2"/>
      <w:sz w:val="24"/>
    </w:rPr>
  </w:style>
  <w:style w:type="character" w:customStyle="1" w:styleId="af7">
    <w:name w:val="基金强调"/>
    <w:rPr>
      <w:rFonts w:eastAsia="黑体"/>
      <w:color w:val="009BFF"/>
      <w:sz w:val="24"/>
    </w:rPr>
  </w:style>
  <w:style w:type="character" w:customStyle="1" w:styleId="Char1">
    <w:name w:val="基金正文 Char"/>
    <w:link w:val="af8"/>
    <w:rPr>
      <w:rFonts w:eastAsia="楷体"/>
      <w:sz w:val="24"/>
    </w:rPr>
  </w:style>
  <w:style w:type="paragraph" w:styleId="af9">
    <w:name w:val="footer"/>
    <w:basedOn w:val="a2"/>
    <w:pPr>
      <w:tabs>
        <w:tab w:val="center" w:pos="4153"/>
        <w:tab w:val="right" w:pos="8306"/>
      </w:tabs>
      <w:snapToGrid w:val="0"/>
      <w:jc w:val="left"/>
    </w:pPr>
    <w:rPr>
      <w:sz w:val="18"/>
    </w:rPr>
  </w:style>
  <w:style w:type="paragraph" w:styleId="ae">
    <w:name w:val="caption"/>
    <w:basedOn w:val="a2"/>
    <w:next w:val="a2"/>
    <w:link w:val="ad"/>
    <w:uiPriority w:val="9"/>
    <w:qFormat/>
    <w:rsid w:val="00FC20AB"/>
    <w:pPr>
      <w:spacing w:line="360" w:lineRule="auto"/>
      <w:jc w:val="center"/>
    </w:pPr>
    <w:rPr>
      <w:rFonts w:eastAsia="仿宋"/>
      <w:b/>
    </w:rPr>
  </w:style>
  <w:style w:type="paragraph" w:styleId="afa">
    <w:name w:val="Balloon Text"/>
    <w:basedOn w:val="a2"/>
    <w:semiHidden/>
    <w:rPr>
      <w:sz w:val="18"/>
      <w:szCs w:val="18"/>
    </w:rPr>
  </w:style>
  <w:style w:type="paragraph" w:styleId="af0">
    <w:name w:val="annotation text"/>
    <w:basedOn w:val="a2"/>
    <w:link w:val="af"/>
    <w:pPr>
      <w:jc w:val="left"/>
    </w:pPr>
  </w:style>
  <w:style w:type="paragraph" w:styleId="afb">
    <w:name w:val="Document Map"/>
    <w:basedOn w:val="a2"/>
    <w:semiHidden/>
    <w:pPr>
      <w:shd w:val="clear" w:color="auto" w:fill="000080"/>
    </w:pPr>
  </w:style>
  <w:style w:type="paragraph" w:styleId="a9">
    <w:name w:val="annotation subject"/>
    <w:basedOn w:val="af0"/>
    <w:next w:val="af0"/>
    <w:link w:val="a8"/>
    <w:rPr>
      <w:b/>
      <w:bCs/>
    </w:rPr>
  </w:style>
  <w:style w:type="paragraph" w:styleId="af2">
    <w:name w:val="header"/>
    <w:basedOn w:val="a2"/>
    <w:link w:val="af1"/>
    <w:pPr>
      <w:pBdr>
        <w:bottom w:val="single" w:sz="6" w:space="1" w:color="auto"/>
      </w:pBdr>
      <w:tabs>
        <w:tab w:val="center" w:pos="4153"/>
        <w:tab w:val="right" w:pos="8306"/>
      </w:tabs>
      <w:snapToGrid w:val="0"/>
      <w:jc w:val="center"/>
    </w:pPr>
    <w:rPr>
      <w:sz w:val="18"/>
      <w:szCs w:val="18"/>
    </w:rPr>
  </w:style>
  <w:style w:type="paragraph" w:customStyle="1" w:styleId="ac">
    <w:name w:val="图表标题"/>
    <w:basedOn w:val="ae"/>
    <w:link w:val="Char"/>
    <w:rsid w:val="00055654"/>
    <w:pPr>
      <w:tabs>
        <w:tab w:val="left" w:pos="840"/>
      </w:tabs>
      <w:textAlignment w:val="baseline"/>
    </w:pPr>
    <w:rPr>
      <w:b w:val="0"/>
      <w:szCs w:val="24"/>
    </w:rPr>
  </w:style>
  <w:style w:type="paragraph" w:customStyle="1" w:styleId="af8">
    <w:name w:val="基金正文"/>
    <w:basedOn w:val="a2"/>
    <w:link w:val="Char1"/>
    <w:pPr>
      <w:spacing w:line="300" w:lineRule="auto"/>
      <w:ind w:firstLineChars="200" w:firstLine="200"/>
    </w:pPr>
    <w:rPr>
      <w:rFonts w:eastAsia="楷体"/>
      <w:kern w:val="0"/>
    </w:rPr>
  </w:style>
  <w:style w:type="paragraph" w:customStyle="1" w:styleId="afc">
    <w:name w:val="报告正文无缩进"/>
    <w:basedOn w:val="af3"/>
    <w:pPr>
      <w:spacing w:line="240" w:lineRule="auto"/>
      <w:ind w:firstLineChars="0" w:firstLine="0"/>
    </w:pPr>
  </w:style>
  <w:style w:type="paragraph" w:customStyle="1" w:styleId="af3">
    <w:name w:val="报告正文"/>
    <w:basedOn w:val="a2"/>
    <w:link w:val="Char0"/>
    <w:qFormat/>
    <w:rsid w:val="007E7919"/>
    <w:pPr>
      <w:spacing w:beforeLines="50" w:before="50" w:afterLines="50" w:after="50" w:line="360" w:lineRule="auto"/>
      <w:ind w:firstLineChars="200" w:firstLine="200"/>
    </w:pPr>
    <w:rPr>
      <w:kern w:val="0"/>
    </w:rPr>
  </w:style>
  <w:style w:type="paragraph" w:customStyle="1" w:styleId="afd">
    <w:name w:val="图片样式"/>
    <w:basedOn w:val="a2"/>
    <w:next w:val="a2"/>
    <w:qFormat/>
    <w:pPr>
      <w:keepNext/>
      <w:jc w:val="center"/>
      <w:textAlignment w:val="baseline"/>
    </w:pPr>
  </w:style>
  <w:style w:type="paragraph" w:styleId="af6">
    <w:name w:val="No Spacing"/>
    <w:link w:val="af5"/>
    <w:uiPriority w:val="1"/>
    <w:qFormat/>
    <w:pPr>
      <w:widowControl w:val="0"/>
      <w:jc w:val="both"/>
    </w:pPr>
    <w:rPr>
      <w:kern w:val="2"/>
      <w:sz w:val="24"/>
    </w:rPr>
  </w:style>
  <w:style w:type="paragraph" w:customStyle="1" w:styleId="MTDisplayEquation">
    <w:name w:val="MTDisplayEquation"/>
    <w:basedOn w:val="a2"/>
    <w:next w:val="a2"/>
    <w:link w:val="MTDisplayEquationChar"/>
    <w:pPr>
      <w:tabs>
        <w:tab w:val="center" w:pos="4160"/>
        <w:tab w:val="right" w:pos="8300"/>
      </w:tabs>
      <w:ind w:firstLineChars="200" w:firstLine="420"/>
    </w:pPr>
    <w:rPr>
      <w:rFonts w:ascii="宋体" w:hAnsi="宋体"/>
      <w:sz w:val="21"/>
      <w:szCs w:val="22"/>
    </w:rPr>
  </w:style>
  <w:style w:type="paragraph" w:styleId="afe">
    <w:name w:val="List Paragraph"/>
    <w:basedOn w:val="a2"/>
    <w:uiPriority w:val="34"/>
    <w:qFormat/>
    <w:pPr>
      <w:ind w:firstLineChars="200" w:firstLine="420"/>
    </w:pPr>
    <w:rPr>
      <w:rFonts w:ascii="等线" w:eastAsia="等线" w:hAnsi="等线"/>
      <w:sz w:val="21"/>
      <w:szCs w:val="22"/>
    </w:rPr>
  </w:style>
  <w:style w:type="paragraph" w:customStyle="1" w:styleId="6">
    <w:name w:val="样式6 正文"/>
    <w:link w:val="6Char2"/>
    <w:pPr>
      <w:spacing w:line="360" w:lineRule="auto"/>
      <w:ind w:firstLine="510"/>
      <w:jc w:val="both"/>
    </w:pPr>
    <w:rPr>
      <w:sz w:val="24"/>
    </w:rPr>
  </w:style>
  <w:style w:type="table" w:styleId="aff">
    <w:name w:val="Table Grid"/>
    <w:basedOn w:val="a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har2">
    <w:name w:val="批注文字 Char"/>
    <w:rsid w:val="0064034D"/>
    <w:rPr>
      <w:kern w:val="2"/>
      <w:sz w:val="24"/>
    </w:rPr>
  </w:style>
  <w:style w:type="character" w:customStyle="1" w:styleId="Char3">
    <w:name w:val="页眉 Char"/>
    <w:rsid w:val="00F00BDF"/>
    <w:rPr>
      <w:kern w:val="2"/>
      <w:sz w:val="18"/>
      <w:szCs w:val="18"/>
    </w:rPr>
  </w:style>
  <w:style w:type="character" w:customStyle="1" w:styleId="Char4">
    <w:name w:val="批注主题 Char"/>
    <w:rsid w:val="00F00BDF"/>
    <w:rPr>
      <w:b/>
      <w:bCs/>
      <w:kern w:val="2"/>
      <w:sz w:val="24"/>
    </w:rPr>
  </w:style>
  <w:style w:type="character" w:customStyle="1" w:styleId="Char5">
    <w:name w:val="无间隔 Char"/>
    <w:uiPriority w:val="1"/>
    <w:rsid w:val="00F00BDF"/>
    <w:rPr>
      <w:kern w:val="2"/>
      <w:sz w:val="24"/>
    </w:rPr>
  </w:style>
  <w:style w:type="paragraph" w:customStyle="1" w:styleId="a0">
    <w:name w:val="正文表标题"/>
    <w:next w:val="a2"/>
    <w:rsid w:val="00F00BDF"/>
    <w:pPr>
      <w:numPr>
        <w:numId w:val="1"/>
      </w:numPr>
      <w:jc w:val="center"/>
    </w:pPr>
    <w:rPr>
      <w:rFonts w:ascii="黑体" w:eastAsia="黑体"/>
      <w:sz w:val="21"/>
    </w:rPr>
  </w:style>
  <w:style w:type="character" w:styleId="aff0">
    <w:name w:val="Strong"/>
    <w:uiPriority w:val="22"/>
    <w:qFormat/>
    <w:rsid w:val="00961F2E"/>
    <w:rPr>
      <w:b/>
      <w:bCs/>
    </w:rPr>
  </w:style>
  <w:style w:type="paragraph" w:customStyle="1" w:styleId="ql-align-justify">
    <w:name w:val="ql-align-justify"/>
    <w:basedOn w:val="a2"/>
    <w:rsid w:val="00645CEC"/>
    <w:pPr>
      <w:widowControl/>
      <w:spacing w:before="100" w:beforeAutospacing="1" w:after="100" w:afterAutospacing="1"/>
      <w:jc w:val="left"/>
    </w:pPr>
    <w:rPr>
      <w:rFonts w:ascii="宋体" w:hAnsi="宋体" w:cs="宋体"/>
      <w:kern w:val="0"/>
      <w:szCs w:val="24"/>
    </w:rPr>
  </w:style>
  <w:style w:type="paragraph" w:customStyle="1" w:styleId="aff1">
    <w:name w:val="标题一"/>
    <w:basedOn w:val="a2"/>
    <w:link w:val="aff2"/>
    <w:qFormat/>
    <w:rsid w:val="00342602"/>
    <w:pPr>
      <w:snapToGrid w:val="0"/>
      <w:spacing w:beforeLines="50" w:before="156" w:afterLines="50" w:after="156"/>
      <w:outlineLvl w:val="0"/>
    </w:pPr>
    <w:rPr>
      <w:rFonts w:ascii="楷体" w:eastAsia="楷体" w:hAnsi="楷体" w:cs="楷体_GB2312"/>
      <w:b/>
      <w:bCs/>
      <w:sz w:val="28"/>
      <w:szCs w:val="28"/>
    </w:rPr>
  </w:style>
  <w:style w:type="paragraph" w:customStyle="1" w:styleId="aff3">
    <w:name w:val="标题二"/>
    <w:basedOn w:val="a2"/>
    <w:link w:val="aff4"/>
    <w:qFormat/>
    <w:rsid w:val="00582589"/>
    <w:pPr>
      <w:keepNext/>
      <w:adjustRightInd w:val="0"/>
      <w:snapToGrid w:val="0"/>
      <w:spacing w:before="120" w:afterLines="50" w:after="50"/>
      <w:outlineLvl w:val="1"/>
    </w:pPr>
    <w:rPr>
      <w:rFonts w:eastAsia="楷体_GB2312" w:cs="宋体"/>
      <w:b/>
      <w:kern w:val="0"/>
      <w:sz w:val="28"/>
      <w:szCs w:val="28"/>
    </w:rPr>
  </w:style>
  <w:style w:type="character" w:customStyle="1" w:styleId="aff2">
    <w:name w:val="标题一 字符"/>
    <w:basedOn w:val="a3"/>
    <w:link w:val="aff1"/>
    <w:rsid w:val="00342602"/>
    <w:rPr>
      <w:rFonts w:ascii="楷体" w:eastAsia="楷体" w:hAnsi="楷体" w:cs="楷体_GB2312"/>
      <w:b/>
      <w:bCs/>
      <w:kern w:val="2"/>
      <w:sz w:val="28"/>
      <w:szCs w:val="28"/>
    </w:rPr>
  </w:style>
  <w:style w:type="paragraph" w:customStyle="1" w:styleId="aff5">
    <w:name w:val="标题三"/>
    <w:link w:val="aff6"/>
    <w:qFormat/>
    <w:rsid w:val="007E7919"/>
    <w:pPr>
      <w:adjustRightInd w:val="0"/>
      <w:snapToGrid w:val="0"/>
      <w:spacing w:beforeLines="50" w:before="156" w:afterLines="50" w:after="156"/>
      <w:outlineLvl w:val="2"/>
    </w:pPr>
    <w:rPr>
      <w:rFonts w:eastAsia="楷体"/>
      <w:b/>
      <w:sz w:val="28"/>
    </w:rPr>
  </w:style>
  <w:style w:type="character" w:customStyle="1" w:styleId="aff4">
    <w:name w:val="标题二 字符"/>
    <w:basedOn w:val="a3"/>
    <w:link w:val="aff3"/>
    <w:rsid w:val="00582589"/>
    <w:rPr>
      <w:rFonts w:eastAsia="楷体_GB2312" w:cs="宋体"/>
      <w:b/>
      <w:sz w:val="28"/>
      <w:szCs w:val="28"/>
    </w:rPr>
  </w:style>
  <w:style w:type="paragraph" w:customStyle="1" w:styleId="aff7">
    <w:name w:val="标题四"/>
    <w:link w:val="aff8"/>
    <w:qFormat/>
    <w:rsid w:val="00582589"/>
    <w:pPr>
      <w:spacing w:line="300" w:lineRule="auto"/>
      <w:outlineLvl w:val="3"/>
    </w:pPr>
    <w:rPr>
      <w:rFonts w:eastAsia="楷体"/>
      <w:b/>
      <w:bCs/>
      <w:sz w:val="24"/>
      <w:lang w:val="x-none"/>
    </w:rPr>
  </w:style>
  <w:style w:type="character" w:customStyle="1" w:styleId="aff6">
    <w:name w:val="标题三 字符"/>
    <w:basedOn w:val="Char0"/>
    <w:link w:val="aff5"/>
    <w:rsid w:val="007E7919"/>
    <w:rPr>
      <w:rFonts w:eastAsia="楷体"/>
      <w:b/>
      <w:sz w:val="28"/>
    </w:rPr>
  </w:style>
  <w:style w:type="paragraph" w:customStyle="1" w:styleId="aff9">
    <w:name w:val="标题五"/>
    <w:link w:val="affa"/>
    <w:qFormat/>
    <w:rsid w:val="00582589"/>
    <w:pPr>
      <w:spacing w:line="300" w:lineRule="auto"/>
      <w:outlineLvl w:val="4"/>
    </w:pPr>
    <w:rPr>
      <w:rFonts w:eastAsia="楷体"/>
      <w:b/>
      <w:sz w:val="24"/>
      <w:lang w:val="x-none"/>
    </w:rPr>
  </w:style>
  <w:style w:type="character" w:customStyle="1" w:styleId="aff8">
    <w:name w:val="标题四 字符"/>
    <w:basedOn w:val="a3"/>
    <w:link w:val="aff7"/>
    <w:rsid w:val="00582589"/>
    <w:rPr>
      <w:rFonts w:eastAsia="楷体"/>
      <w:b/>
      <w:bCs/>
      <w:sz w:val="24"/>
      <w:lang w:val="x-none"/>
    </w:rPr>
  </w:style>
  <w:style w:type="paragraph" w:customStyle="1" w:styleId="a1">
    <w:name w:val="标题六"/>
    <w:link w:val="affb"/>
    <w:qFormat/>
    <w:rsid w:val="00FC20AB"/>
    <w:pPr>
      <w:numPr>
        <w:numId w:val="3"/>
      </w:numPr>
      <w:adjustRightInd w:val="0"/>
      <w:snapToGrid w:val="0"/>
      <w:spacing w:beforeLines="50" w:before="50"/>
      <w:outlineLvl w:val="5"/>
    </w:pPr>
    <w:rPr>
      <w:rFonts w:eastAsia="楷体"/>
      <w:sz w:val="24"/>
      <w:lang w:val="zh-CN"/>
    </w:rPr>
  </w:style>
  <w:style w:type="character" w:customStyle="1" w:styleId="affa">
    <w:name w:val="标题五 字符"/>
    <w:basedOn w:val="a3"/>
    <w:link w:val="aff9"/>
    <w:rsid w:val="00582589"/>
    <w:rPr>
      <w:rFonts w:eastAsia="楷体"/>
      <w:b/>
      <w:sz w:val="24"/>
      <w:lang w:val="x-none"/>
    </w:rPr>
  </w:style>
  <w:style w:type="paragraph" w:customStyle="1" w:styleId="a">
    <w:name w:val="标题七"/>
    <w:basedOn w:val="af3"/>
    <w:link w:val="affc"/>
    <w:qFormat/>
    <w:rsid w:val="00FC20AB"/>
    <w:pPr>
      <w:numPr>
        <w:numId w:val="11"/>
      </w:numPr>
      <w:spacing w:before="156" w:after="156"/>
      <w:ind w:firstLineChars="0" w:firstLine="0"/>
    </w:pPr>
    <w:rPr>
      <w:b/>
      <w:bCs/>
    </w:rPr>
  </w:style>
  <w:style w:type="character" w:customStyle="1" w:styleId="affb">
    <w:name w:val="标题六 字符"/>
    <w:basedOn w:val="Char0"/>
    <w:link w:val="a1"/>
    <w:rsid w:val="00FC20AB"/>
    <w:rPr>
      <w:rFonts w:eastAsia="楷体"/>
      <w:sz w:val="24"/>
      <w:lang w:val="zh-CN"/>
    </w:rPr>
  </w:style>
  <w:style w:type="paragraph" w:customStyle="1" w:styleId="affd">
    <w:name w:val="表中文字"/>
    <w:link w:val="affe"/>
    <w:qFormat/>
    <w:rsid w:val="00FC20AB"/>
    <w:pPr>
      <w:autoSpaceDE w:val="0"/>
      <w:autoSpaceDN w:val="0"/>
      <w:adjustRightInd w:val="0"/>
      <w:jc w:val="center"/>
    </w:pPr>
    <w:rPr>
      <w:rFonts w:eastAsia="楷体"/>
      <w:kern w:val="2"/>
      <w:sz w:val="24"/>
      <w:szCs w:val="24"/>
      <w:lang w:val="en-GB"/>
    </w:rPr>
  </w:style>
  <w:style w:type="character" w:customStyle="1" w:styleId="affc">
    <w:name w:val="标题七 字符"/>
    <w:basedOn w:val="Char0"/>
    <w:link w:val="a"/>
    <w:rsid w:val="00FC20AB"/>
    <w:rPr>
      <w:b/>
      <w:bCs/>
      <w:sz w:val="24"/>
    </w:rPr>
  </w:style>
  <w:style w:type="paragraph" w:styleId="TOC1">
    <w:name w:val="toc 1"/>
    <w:basedOn w:val="a2"/>
    <w:next w:val="a2"/>
    <w:autoRedefine/>
    <w:uiPriority w:val="39"/>
    <w:rsid w:val="00E03FBA"/>
    <w:pPr>
      <w:spacing w:before="120" w:after="120"/>
      <w:jc w:val="left"/>
    </w:pPr>
    <w:rPr>
      <w:rFonts w:asciiTheme="minorHAnsi" w:eastAsiaTheme="minorHAnsi"/>
      <w:b/>
      <w:bCs/>
      <w:caps/>
      <w:sz w:val="20"/>
    </w:rPr>
  </w:style>
  <w:style w:type="character" w:customStyle="1" w:styleId="affe">
    <w:name w:val="表中文字 字符"/>
    <w:basedOn w:val="a3"/>
    <w:link w:val="affd"/>
    <w:rsid w:val="00FC20AB"/>
    <w:rPr>
      <w:rFonts w:eastAsia="楷体"/>
      <w:kern w:val="2"/>
      <w:sz w:val="24"/>
      <w:szCs w:val="24"/>
      <w:lang w:val="en-GB"/>
    </w:rPr>
  </w:style>
  <w:style w:type="paragraph" w:styleId="TOC2">
    <w:name w:val="toc 2"/>
    <w:basedOn w:val="a2"/>
    <w:next w:val="a2"/>
    <w:autoRedefine/>
    <w:uiPriority w:val="39"/>
    <w:rsid w:val="00E03FBA"/>
    <w:pPr>
      <w:ind w:left="240"/>
      <w:jc w:val="left"/>
    </w:pPr>
    <w:rPr>
      <w:rFonts w:asciiTheme="minorHAnsi" w:eastAsiaTheme="minorHAnsi"/>
      <w:smallCaps/>
      <w:sz w:val="20"/>
    </w:rPr>
  </w:style>
  <w:style w:type="paragraph" w:styleId="TOC3">
    <w:name w:val="toc 3"/>
    <w:basedOn w:val="a2"/>
    <w:next w:val="a2"/>
    <w:autoRedefine/>
    <w:uiPriority w:val="39"/>
    <w:rsid w:val="00E03FBA"/>
    <w:pPr>
      <w:ind w:left="480"/>
      <w:jc w:val="left"/>
    </w:pPr>
    <w:rPr>
      <w:rFonts w:asciiTheme="minorHAnsi" w:eastAsiaTheme="minorHAnsi"/>
      <w:i/>
      <w:iCs/>
      <w:sz w:val="20"/>
    </w:rPr>
  </w:style>
  <w:style w:type="paragraph" w:styleId="TOC4">
    <w:name w:val="toc 4"/>
    <w:basedOn w:val="a2"/>
    <w:next w:val="a2"/>
    <w:autoRedefine/>
    <w:rsid w:val="00A11564"/>
    <w:pPr>
      <w:ind w:left="720"/>
      <w:jc w:val="left"/>
    </w:pPr>
    <w:rPr>
      <w:rFonts w:asciiTheme="minorHAnsi" w:eastAsiaTheme="minorHAnsi"/>
      <w:sz w:val="18"/>
      <w:szCs w:val="18"/>
    </w:rPr>
  </w:style>
  <w:style w:type="paragraph" w:styleId="TOC5">
    <w:name w:val="toc 5"/>
    <w:basedOn w:val="a2"/>
    <w:next w:val="a2"/>
    <w:autoRedefine/>
    <w:rsid w:val="00A11564"/>
    <w:pPr>
      <w:ind w:left="960"/>
      <w:jc w:val="left"/>
    </w:pPr>
    <w:rPr>
      <w:rFonts w:asciiTheme="minorHAnsi" w:eastAsiaTheme="minorHAnsi"/>
      <w:sz w:val="18"/>
      <w:szCs w:val="18"/>
    </w:rPr>
  </w:style>
  <w:style w:type="paragraph" w:styleId="TOC6">
    <w:name w:val="toc 6"/>
    <w:basedOn w:val="a2"/>
    <w:next w:val="a2"/>
    <w:autoRedefine/>
    <w:rsid w:val="00A11564"/>
    <w:pPr>
      <w:ind w:left="1200"/>
      <w:jc w:val="left"/>
    </w:pPr>
    <w:rPr>
      <w:rFonts w:asciiTheme="minorHAnsi" w:eastAsiaTheme="minorHAnsi"/>
      <w:sz w:val="18"/>
      <w:szCs w:val="18"/>
    </w:rPr>
  </w:style>
  <w:style w:type="paragraph" w:styleId="TOC7">
    <w:name w:val="toc 7"/>
    <w:basedOn w:val="a2"/>
    <w:next w:val="a2"/>
    <w:autoRedefine/>
    <w:rsid w:val="00A11564"/>
    <w:pPr>
      <w:ind w:left="1440"/>
      <w:jc w:val="left"/>
    </w:pPr>
    <w:rPr>
      <w:rFonts w:asciiTheme="minorHAnsi" w:eastAsiaTheme="minorHAnsi"/>
      <w:sz w:val="18"/>
      <w:szCs w:val="18"/>
    </w:rPr>
  </w:style>
  <w:style w:type="paragraph" w:styleId="TOC8">
    <w:name w:val="toc 8"/>
    <w:basedOn w:val="a2"/>
    <w:next w:val="a2"/>
    <w:autoRedefine/>
    <w:rsid w:val="00A11564"/>
    <w:pPr>
      <w:ind w:left="1680"/>
      <w:jc w:val="left"/>
    </w:pPr>
    <w:rPr>
      <w:rFonts w:asciiTheme="minorHAnsi" w:eastAsiaTheme="minorHAnsi"/>
      <w:sz w:val="18"/>
      <w:szCs w:val="18"/>
    </w:rPr>
  </w:style>
  <w:style w:type="paragraph" w:styleId="TOC9">
    <w:name w:val="toc 9"/>
    <w:basedOn w:val="a2"/>
    <w:next w:val="a2"/>
    <w:autoRedefine/>
    <w:rsid w:val="00A11564"/>
    <w:pPr>
      <w:ind w:left="1920"/>
      <w:jc w:val="left"/>
    </w:pPr>
    <w:rPr>
      <w:rFonts w:asciiTheme="minorHAnsi" w:eastAsiaTheme="minorHAnsi"/>
      <w:sz w:val="18"/>
      <w:szCs w:val="18"/>
    </w:rPr>
  </w:style>
  <w:style w:type="character" w:customStyle="1" w:styleId="30">
    <w:name w:val="标题 3 字符"/>
    <w:basedOn w:val="a3"/>
    <w:link w:val="3"/>
    <w:semiHidden/>
    <w:rsid w:val="00E03FBA"/>
    <w:rPr>
      <w:b/>
      <w:bCs/>
      <w:kern w:val="2"/>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59142216">
      <w:bodyDiv w:val="1"/>
      <w:marLeft w:val="0"/>
      <w:marRight w:val="0"/>
      <w:marTop w:val="0"/>
      <w:marBottom w:val="0"/>
      <w:divBdr>
        <w:top w:val="none" w:sz="0" w:space="0" w:color="auto"/>
        <w:left w:val="none" w:sz="0" w:space="0" w:color="auto"/>
        <w:bottom w:val="none" w:sz="0" w:space="0" w:color="auto"/>
        <w:right w:val="none" w:sz="0" w:space="0" w:color="auto"/>
      </w:divBdr>
    </w:div>
    <w:div w:id="400912805">
      <w:bodyDiv w:val="1"/>
      <w:marLeft w:val="0"/>
      <w:marRight w:val="0"/>
      <w:marTop w:val="0"/>
      <w:marBottom w:val="0"/>
      <w:divBdr>
        <w:top w:val="none" w:sz="0" w:space="0" w:color="auto"/>
        <w:left w:val="none" w:sz="0" w:space="0" w:color="auto"/>
        <w:bottom w:val="none" w:sz="0" w:space="0" w:color="auto"/>
        <w:right w:val="none" w:sz="0" w:space="0" w:color="auto"/>
      </w:divBdr>
      <w:divsChild>
        <w:div w:id="123234068">
          <w:marLeft w:val="0"/>
          <w:marRight w:val="0"/>
          <w:marTop w:val="0"/>
          <w:marBottom w:val="0"/>
          <w:divBdr>
            <w:top w:val="none" w:sz="0" w:space="0" w:color="auto"/>
            <w:left w:val="none" w:sz="0" w:space="0" w:color="auto"/>
            <w:bottom w:val="none" w:sz="0" w:space="0" w:color="auto"/>
            <w:right w:val="none" w:sz="0" w:space="0" w:color="auto"/>
          </w:divBdr>
        </w:div>
      </w:divsChild>
    </w:div>
    <w:div w:id="1323385784">
      <w:bodyDiv w:val="1"/>
      <w:marLeft w:val="0"/>
      <w:marRight w:val="0"/>
      <w:marTop w:val="0"/>
      <w:marBottom w:val="0"/>
      <w:divBdr>
        <w:top w:val="none" w:sz="0" w:space="0" w:color="auto"/>
        <w:left w:val="none" w:sz="0" w:space="0" w:color="auto"/>
        <w:bottom w:val="none" w:sz="0" w:space="0" w:color="auto"/>
        <w:right w:val="none" w:sz="0" w:space="0" w:color="auto"/>
      </w:divBdr>
      <w:divsChild>
        <w:div w:id="1686591753">
          <w:marLeft w:val="0"/>
          <w:marRight w:val="0"/>
          <w:marTop w:val="0"/>
          <w:marBottom w:val="0"/>
          <w:divBdr>
            <w:top w:val="none" w:sz="0" w:space="0" w:color="auto"/>
            <w:left w:val="none" w:sz="0" w:space="0" w:color="auto"/>
            <w:bottom w:val="none" w:sz="0" w:space="0" w:color="auto"/>
            <w:right w:val="none" w:sz="0" w:space="0" w:color="auto"/>
          </w:divBdr>
        </w:div>
      </w:divsChild>
    </w:div>
    <w:div w:id="1946379277">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xmzhatuban.com/" TargetMode="Externa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3" Type="http://schemas.openxmlformats.org/officeDocument/2006/relationships/styles" Target="styles.xml"/><Relationship Id="rId21" Type="http://schemas.openxmlformats.org/officeDocument/2006/relationships/image" Target="media/image9.emf"/><Relationship Id="rId34" Type="http://schemas.openxmlformats.org/officeDocument/2006/relationships/image" Target="media/image22.jpeg"/><Relationship Id="rId42" Type="http://schemas.openxmlformats.org/officeDocument/2006/relationships/image" Target="media/image30.emf"/><Relationship Id="rId47" Type="http://schemas.openxmlformats.org/officeDocument/2006/relationships/image" Target="media/image35.jpeg"/><Relationship Id="rId50" Type="http://schemas.openxmlformats.org/officeDocument/2006/relationships/image" Target="media/image38.jpe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footer" Target="footer1.xml"/><Relationship Id="rId25" Type="http://schemas.openxmlformats.org/officeDocument/2006/relationships/image" Target="media/image13.png"/><Relationship Id="rId33" Type="http://schemas.openxmlformats.org/officeDocument/2006/relationships/image" Target="media/image21.jpeg"/><Relationship Id="rId38" Type="http://schemas.openxmlformats.org/officeDocument/2006/relationships/image" Target="media/image26.jpeg"/><Relationship Id="rId46" Type="http://schemas.openxmlformats.org/officeDocument/2006/relationships/image" Target="media/image34.png"/><Relationship Id="rId2" Type="http://schemas.openxmlformats.org/officeDocument/2006/relationships/numbering" Target="numbering.xml"/><Relationship Id="rId16" Type="http://schemas.openxmlformats.org/officeDocument/2006/relationships/hyperlink" Target="https://www.sohu.com/a/249468534_101947" TargetMode="External"/><Relationship Id="rId20" Type="http://schemas.openxmlformats.org/officeDocument/2006/relationships/image" Target="media/image8.emf"/><Relationship Id="rId29" Type="http://schemas.openxmlformats.org/officeDocument/2006/relationships/image" Target="media/image17.png"/><Relationship Id="rId41" Type="http://schemas.openxmlformats.org/officeDocument/2006/relationships/image" Target="media/image29.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jpeg"/><Relationship Id="rId40" Type="http://schemas.openxmlformats.org/officeDocument/2006/relationships/image" Target="media/image28.jpeg"/><Relationship Id="rId45" Type="http://schemas.openxmlformats.org/officeDocument/2006/relationships/image" Target="media/image33.jpeg"/><Relationship Id="rId53"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5.emf"/><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jpeg"/><Relationship Id="rId49" Type="http://schemas.openxmlformats.org/officeDocument/2006/relationships/image" Target="media/image37.jpeg"/><Relationship Id="rId10" Type="http://schemas.openxmlformats.org/officeDocument/2006/relationships/image" Target="media/image2.jpeg"/><Relationship Id="rId19" Type="http://schemas.openxmlformats.org/officeDocument/2006/relationships/image" Target="media/image7.emf"/><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hyperlink" Target="http://www.jaqypt.com/" TargetMode="External"/><Relationship Id="rId22" Type="http://schemas.openxmlformats.org/officeDocument/2006/relationships/image" Target="media/image10.emf"/><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jpeg"/><Relationship Id="rId43" Type="http://schemas.openxmlformats.org/officeDocument/2006/relationships/image" Target="media/image31.png"/><Relationship Id="rId48" Type="http://schemas.openxmlformats.org/officeDocument/2006/relationships/image" Target="media/image36.png"/><Relationship Id="rId8" Type="http://schemas.openxmlformats.org/officeDocument/2006/relationships/header" Target="header1.xml"/><Relationship Id="rId51" Type="http://schemas.openxmlformats.org/officeDocument/2006/relationships/image" Target="media/image3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6FC7DA6-A05F-432F-8AA1-1B17A9E32B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265</TotalTime>
  <Pages>79</Pages>
  <Words>9610</Words>
  <Characters>54780</Characters>
  <Application>Microsoft Office Word</Application>
  <DocSecurity>0</DocSecurity>
  <PresentationFormat/>
  <Lines>456</Lines>
  <Paragraphs>128</Paragraphs>
  <Slides>0</Slides>
  <Notes>0</Notes>
  <HiddenSlides>0</HiddenSlides>
  <MMClips>0</MMClips>
  <ScaleCrop>false</ScaleCrop>
  <Manager/>
  <Company>CRTDC</Company>
  <LinksUpToDate>false</LinksUpToDate>
  <CharactersWithSpaces>64262</CharactersWithSpaces>
  <SharedDoc>false</SharedDoc>
  <HLinks>
    <vt:vector size="18" baseType="variant">
      <vt:variant>
        <vt:i4>3473479</vt:i4>
      </vt:variant>
      <vt:variant>
        <vt:i4>251</vt:i4>
      </vt:variant>
      <vt:variant>
        <vt:i4>0</vt:i4>
      </vt:variant>
      <vt:variant>
        <vt:i4>5</vt:i4>
      </vt:variant>
      <vt:variant>
        <vt:lpwstr>https://www.sohu.com/a/249468534_101947</vt:lpwstr>
      </vt:variant>
      <vt:variant>
        <vt:lpwstr/>
      </vt:variant>
      <vt:variant>
        <vt:i4>3014706</vt:i4>
      </vt:variant>
      <vt:variant>
        <vt:i4>27</vt:i4>
      </vt:variant>
      <vt:variant>
        <vt:i4>0</vt:i4>
      </vt:variant>
      <vt:variant>
        <vt:i4>5</vt:i4>
      </vt:variant>
      <vt:variant>
        <vt:lpwstr>http://www.jaqypt.com/</vt:lpwstr>
      </vt:variant>
      <vt:variant>
        <vt:lpwstr/>
      </vt:variant>
      <vt:variant>
        <vt:i4>3276835</vt:i4>
      </vt:variant>
      <vt:variant>
        <vt:i4>24</vt:i4>
      </vt:variant>
      <vt:variant>
        <vt:i4>0</vt:i4>
      </vt:variant>
      <vt:variant>
        <vt:i4>5</vt:i4>
      </vt:variant>
      <vt:variant>
        <vt:lpwstr>http://www.xmzhatuban.com/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关于发布“十一五”科技支撑计划“奶业发展重大关键技术研究与示范”重大项目申报指南的通知</dc:title>
  <dc:subject/>
  <dc:creator>GYQ</dc:creator>
  <cp:keywords/>
  <dc:description>NE.Bib</dc:description>
  <cp:lastModifiedBy>王永明</cp:lastModifiedBy>
  <cp:revision>57</cp:revision>
  <cp:lastPrinted>2011-09-29T05:56:00Z</cp:lastPrinted>
  <dcterms:created xsi:type="dcterms:W3CDTF">2020-08-07T15:21:00Z</dcterms:created>
  <dcterms:modified xsi:type="dcterms:W3CDTF">2020-08-08T05:01:00Z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r8>-1075247882</vt:r8>
  </property>
  <property fmtid="{D5CDD505-2E9C-101B-9397-08002B2CF9AE}" pid="3" name="_EmailSubject">
    <vt:lpwstr>奶业指南</vt:lpwstr>
  </property>
  <property fmtid="{D5CDD505-2E9C-101B-9397-08002B2CF9AE}" pid="4" name="_AuthorEmail">
    <vt:lpwstr>lish@most.cn</vt:lpwstr>
  </property>
  <property fmtid="{D5CDD505-2E9C-101B-9397-08002B2CF9AE}" pid="5" name="_AuthorEmailDisplayName">
    <vt:lpwstr>lishuhui</vt:lpwstr>
  </property>
  <property fmtid="{D5CDD505-2E9C-101B-9397-08002B2CF9AE}" pid="6" name="_ReviewingToolsShownOnce">
    <vt:lpwstr/>
  </property>
  <property fmtid="{D5CDD505-2E9C-101B-9397-08002B2CF9AE}" pid="7" name="KSOProductBuildVer">
    <vt:lpwstr>2052-11.1.0.9912</vt:lpwstr>
  </property>
</Properties>
</file>